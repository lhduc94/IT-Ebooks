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AD598C" w14:textId="77777777" w:rsidR="00C951A9" w:rsidRPr="006C26E1" w:rsidRDefault="00C951A9" w:rsidP="00A03571">
      <w:pPr>
        <w:jc w:val="right"/>
        <w:rPr>
          <w:rFonts w:asciiTheme="minorHAnsi" w:hAnsiTheme="minorHAnsi" w:cstheme="minorHAnsi"/>
          <w:sz w:val="24"/>
          <w:szCs w:val="24"/>
        </w:rPr>
      </w:pPr>
      <w:r w:rsidRPr="006C26E1">
        <w:rPr>
          <w:rFonts w:asciiTheme="minorHAnsi" w:hAnsiTheme="minorHAnsi" w:cstheme="minorHAnsi"/>
          <w:sz w:val="24"/>
          <w:szCs w:val="24"/>
        </w:rPr>
        <w:t xml:space="preserve">                                                        </w:t>
      </w:r>
    </w:p>
    <w:sdt>
      <w:sdtPr>
        <w:rPr>
          <w:rFonts w:asciiTheme="minorHAnsi" w:hAnsiTheme="minorHAnsi" w:cstheme="minorHAnsi"/>
          <w:sz w:val="24"/>
          <w:szCs w:val="24"/>
        </w:rPr>
        <w:id w:val="20920795"/>
        <w:docPartObj>
          <w:docPartGallery w:val="Cover Pages"/>
          <w:docPartUnique/>
        </w:docPartObj>
      </w:sdtPr>
      <w:sdtContent>
        <w:p w14:paraId="44A23F6E" w14:textId="77777777" w:rsidR="00A05527" w:rsidRPr="006C26E1" w:rsidRDefault="00014697" w:rsidP="00A03571">
          <w:pPr>
            <w:jc w:val="right"/>
            <w:rPr>
              <w:rFonts w:asciiTheme="minorHAnsi" w:hAnsiTheme="minorHAnsi" w:cstheme="minorHAnsi"/>
              <w:color w:val="FFFFFF" w:themeColor="background1"/>
              <w:sz w:val="24"/>
              <w:szCs w:val="24"/>
            </w:rPr>
          </w:pPr>
          <w:r w:rsidRPr="006C26E1">
            <w:rPr>
              <w:rFonts w:asciiTheme="minorHAnsi" w:hAnsiTheme="minorHAnsi" w:cstheme="minorHAnsi"/>
              <w:noProof/>
              <w:color w:val="FFFFFF" w:themeColor="background1"/>
              <w:sz w:val="24"/>
              <w:szCs w:val="24"/>
            </w:rPr>
            <mc:AlternateContent>
              <mc:Choice Requires="wps">
                <w:drawing>
                  <wp:anchor distT="0" distB="0" distL="114300" distR="114300" simplePos="0" relativeHeight="251659264" behindDoc="1" locked="0" layoutInCell="1" allowOverlap="1" wp14:anchorId="5DA86497" wp14:editId="2027DBCF">
                    <wp:simplePos x="0" y="0"/>
                    <wp:positionH relativeFrom="column">
                      <wp:posOffset>-952500</wp:posOffset>
                    </wp:positionH>
                    <wp:positionV relativeFrom="paragraph">
                      <wp:posOffset>-923925</wp:posOffset>
                    </wp:positionV>
                    <wp:extent cx="7829550" cy="3200400"/>
                    <wp:effectExtent l="0" t="0" r="0" b="0"/>
                    <wp:wrapNone/>
                    <wp:docPr id="23" name="Rectangle 23"/>
                    <wp:cNvGraphicFramePr/>
                    <a:graphic xmlns:a="http://schemas.openxmlformats.org/drawingml/2006/main">
                      <a:graphicData uri="http://schemas.microsoft.com/office/word/2010/wordprocessingShape">
                        <wps:wsp>
                          <wps:cNvSpPr/>
                          <wps:spPr>
                            <a:xfrm>
                              <a:off x="0" y="0"/>
                              <a:ext cx="7829550" cy="3200400"/>
                            </a:xfrm>
                            <a:prstGeom prst="rect">
                              <a:avLst/>
                            </a:prstGeom>
                            <a:solidFill>
                              <a:srgbClr val="007D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mv="urn:schemas-microsoft-com:mac:vml" xmlns:mo="http://schemas.microsoft.com/office/mac/office/2008/main">
                <w:pict w14:anchorId="021D19B2">
                  <v:rect id="Rectangle 23" style="position:absolute;margin-left:-75pt;margin-top:-72.75pt;width:616.5pt;height:25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7dba" stroked="f" strokeweight="2pt" w14:anchorId="58664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"/>
                </w:pict>
              </mc:Fallback>
            </mc:AlternateContent>
          </w:r>
          <w:r w:rsidR="00FE6B19" w:rsidRPr="006C26E1">
            <w:rPr>
              <w:rFonts w:asciiTheme="minorHAnsi" w:hAnsiTheme="minorHAnsi" w:cstheme="minorHAnsi"/>
              <w:color w:val="FFFFFF" w:themeColor="background1"/>
              <w:sz w:val="24"/>
              <w:szCs w:val="24"/>
            </w:rPr>
            <w:t>January</w:t>
          </w:r>
          <w:r w:rsidR="00A03571" w:rsidRPr="006C26E1">
            <w:rPr>
              <w:rFonts w:asciiTheme="minorHAnsi" w:hAnsiTheme="minorHAnsi" w:cstheme="minorHAnsi"/>
              <w:color w:val="FFFFFF" w:themeColor="background1"/>
              <w:sz w:val="24"/>
              <w:szCs w:val="24"/>
            </w:rPr>
            <w:t xml:space="preserve"> </w:t>
          </w:r>
          <w:r w:rsidR="00803767" w:rsidRPr="006C26E1">
            <w:rPr>
              <w:rFonts w:asciiTheme="minorHAnsi" w:hAnsiTheme="minorHAnsi" w:cstheme="minorHAnsi"/>
              <w:color w:val="FFFFFF" w:themeColor="background1"/>
              <w:sz w:val="24"/>
              <w:szCs w:val="24"/>
            </w:rPr>
            <w:t>14</w:t>
          </w:r>
          <w:r w:rsidRPr="006C26E1">
            <w:rPr>
              <w:rFonts w:asciiTheme="minorHAnsi" w:hAnsiTheme="minorHAnsi" w:cstheme="minorHAnsi"/>
              <w:color w:val="FFFFFF" w:themeColor="background1"/>
              <w:sz w:val="24"/>
              <w:szCs w:val="24"/>
            </w:rPr>
            <w:t>, 201</w:t>
          </w:r>
          <w:r w:rsidR="007F29FF" w:rsidRPr="006C26E1">
            <w:rPr>
              <w:rFonts w:asciiTheme="minorHAnsi" w:hAnsiTheme="minorHAnsi" w:cstheme="minorHAnsi"/>
              <w:color w:val="FFFFFF" w:themeColor="background1"/>
              <w:sz w:val="24"/>
              <w:szCs w:val="24"/>
            </w:rPr>
            <w:t>9</w:t>
          </w:r>
        </w:p>
        <w:p w14:paraId="672A6659" w14:textId="77777777" w:rsidR="00014697" w:rsidRPr="006C26E1" w:rsidRDefault="00014697" w:rsidP="0069009B">
          <w:pPr>
            <w:tabs>
              <w:tab w:val="left" w:pos="7650"/>
            </w:tabs>
            <w:jc w:val="right"/>
            <w:rPr>
              <w:rFonts w:asciiTheme="minorHAnsi" w:hAnsiTheme="minorHAnsi" w:cstheme="minorHAnsi"/>
              <w:color w:val="FFFFFF" w:themeColor="background1"/>
              <w:sz w:val="24"/>
              <w:szCs w:val="24"/>
            </w:rPr>
          </w:pPr>
        </w:p>
        <w:p w14:paraId="0A37501D" w14:textId="77777777" w:rsidR="0069009B" w:rsidRPr="006C26E1" w:rsidRDefault="0069009B" w:rsidP="0069009B">
          <w:pPr>
            <w:tabs>
              <w:tab w:val="left" w:pos="7650"/>
            </w:tabs>
            <w:rPr>
              <w:rFonts w:asciiTheme="minorHAnsi" w:hAnsiTheme="minorHAnsi" w:cstheme="minorHAnsi"/>
              <w:color w:val="FFFFFF" w:themeColor="background1"/>
              <w:sz w:val="24"/>
              <w:szCs w:val="24"/>
            </w:rPr>
          </w:pPr>
        </w:p>
        <w:p w14:paraId="7CDFE3CB" w14:textId="77777777" w:rsidR="00014697" w:rsidRPr="006C26E1" w:rsidRDefault="00E67286" w:rsidP="0069009B">
          <w:pPr>
            <w:tabs>
              <w:tab w:val="left" w:pos="7650"/>
            </w:tabs>
            <w:rPr>
              <w:rFonts w:asciiTheme="minorHAnsi" w:hAnsiTheme="minorHAnsi" w:cstheme="minorHAnsi"/>
              <w:color w:val="FFFFFF" w:themeColor="background1"/>
              <w:sz w:val="24"/>
              <w:szCs w:val="24"/>
            </w:rPr>
          </w:pPr>
          <w:r w:rsidRPr="006C26E1">
            <w:rPr>
              <w:rFonts w:asciiTheme="minorHAnsi" w:hAnsiTheme="minorHAnsi" w:cstheme="minorHAnsi"/>
              <w:color w:val="FFFFFF" w:themeColor="background1"/>
              <w:sz w:val="24"/>
              <w:szCs w:val="24"/>
            </w:rPr>
            <w:t>FPT TV Online</w:t>
          </w:r>
        </w:p>
        <w:p w14:paraId="012668FA" w14:textId="77777777" w:rsidR="0069009B" w:rsidRPr="006C26E1" w:rsidRDefault="0069009B" w:rsidP="0069009B">
          <w:pPr>
            <w:tabs>
              <w:tab w:val="left" w:pos="7650"/>
            </w:tabs>
            <w:rPr>
              <w:rFonts w:asciiTheme="minorHAnsi" w:hAnsiTheme="minorHAnsi" w:cstheme="minorHAnsi"/>
              <w:color w:val="FFFFFF" w:themeColor="background1"/>
              <w:sz w:val="24"/>
              <w:szCs w:val="24"/>
            </w:rPr>
          </w:pPr>
          <w:r w:rsidRPr="006C26E1">
            <w:rPr>
              <w:rFonts w:asciiTheme="minorHAnsi" w:hAnsiTheme="minorHAnsi" w:cstheme="minorHAnsi"/>
              <w:color w:val="FFFFFF" w:themeColor="background1"/>
              <w:sz w:val="24"/>
              <w:szCs w:val="24"/>
            </w:rPr>
            <w:t>Product Document</w:t>
          </w:r>
        </w:p>
        <w:p w14:paraId="06D525D8" w14:textId="77777777" w:rsidR="006F2622" w:rsidRPr="006C26E1" w:rsidRDefault="004525F9" w:rsidP="0069009B">
          <w:pPr>
            <w:tabs>
              <w:tab w:val="left" w:pos="7650"/>
              <w:tab w:val="right" w:pos="9360"/>
            </w:tabs>
            <w:rPr>
              <w:rFonts w:asciiTheme="minorHAnsi" w:hAnsiTheme="minorHAnsi" w:cstheme="minorHAnsi"/>
              <w:color w:val="FFFFFF" w:themeColor="background1"/>
              <w:sz w:val="24"/>
              <w:szCs w:val="24"/>
            </w:rPr>
          </w:pPr>
          <w:r w:rsidRPr="006C26E1">
            <w:rPr>
              <w:rFonts w:asciiTheme="minorHAnsi" w:hAnsiTheme="minorHAnsi" w:cstheme="minorHAnsi"/>
              <w:color w:val="FFFFFF" w:themeColor="background1"/>
              <w:sz w:val="24"/>
              <w:szCs w:val="24"/>
            </w:rPr>
            <w:t>Version 1.0</w:t>
          </w:r>
          <w:r w:rsidR="00DF1FFF" w:rsidRPr="006C26E1">
            <w:rPr>
              <w:rFonts w:asciiTheme="minorHAnsi" w:hAnsiTheme="minorHAnsi" w:cstheme="minorHAnsi"/>
              <w:color w:val="FFFFFF" w:themeColor="background1"/>
              <w:sz w:val="24"/>
              <w:szCs w:val="24"/>
            </w:rPr>
            <w:t>.1</w:t>
          </w:r>
          <w:r w:rsidR="0069009B" w:rsidRPr="006C26E1">
            <w:rPr>
              <w:rFonts w:asciiTheme="minorHAnsi" w:hAnsiTheme="minorHAnsi" w:cstheme="minorHAnsi"/>
              <w:color w:val="FFFFFF" w:themeColor="background1"/>
              <w:sz w:val="24"/>
              <w:szCs w:val="24"/>
            </w:rPr>
            <w:tab/>
          </w:r>
        </w:p>
      </w:sdtContent>
    </w:sdt>
    <w:p w14:paraId="5DAB6C7B" w14:textId="77777777" w:rsidR="00014697" w:rsidRPr="006C26E1" w:rsidRDefault="00014697" w:rsidP="0069009B">
      <w:pPr>
        <w:tabs>
          <w:tab w:val="left" w:pos="7650"/>
        </w:tabs>
        <w:rPr>
          <w:rFonts w:asciiTheme="minorHAnsi" w:hAnsiTheme="minorHAnsi" w:cstheme="minorHAnsi"/>
          <w:sz w:val="24"/>
          <w:szCs w:val="24"/>
        </w:rPr>
      </w:pPr>
    </w:p>
    <w:p w14:paraId="02EB378F" w14:textId="77777777" w:rsidR="00014697" w:rsidRPr="006C26E1" w:rsidRDefault="00014697" w:rsidP="0069009B">
      <w:pPr>
        <w:tabs>
          <w:tab w:val="left" w:pos="7650"/>
        </w:tabs>
        <w:rPr>
          <w:rFonts w:asciiTheme="minorHAnsi" w:hAnsiTheme="minorHAnsi" w:cstheme="minorHAnsi"/>
          <w:sz w:val="24"/>
          <w:szCs w:val="24"/>
        </w:rPr>
      </w:pPr>
    </w:p>
    <w:p w14:paraId="6A05A809" w14:textId="77777777" w:rsidR="00014697" w:rsidRPr="006C26E1" w:rsidRDefault="0069009B" w:rsidP="0069009B">
      <w:pPr>
        <w:tabs>
          <w:tab w:val="left" w:pos="6510"/>
          <w:tab w:val="left" w:pos="7650"/>
          <w:tab w:val="right" w:pos="9360"/>
        </w:tabs>
        <w:rPr>
          <w:rFonts w:asciiTheme="minorHAnsi" w:hAnsiTheme="minorHAnsi" w:cstheme="minorHAnsi"/>
          <w:sz w:val="24"/>
          <w:szCs w:val="24"/>
        </w:rPr>
      </w:pPr>
      <w:r w:rsidRPr="006C26E1">
        <w:rPr>
          <w:rFonts w:asciiTheme="minorHAnsi" w:hAnsiTheme="minorHAnsi" w:cstheme="minorHAnsi"/>
          <w:sz w:val="24"/>
          <w:szCs w:val="24"/>
        </w:rPr>
        <w:tab/>
      </w:r>
      <w:r w:rsidRPr="006C26E1">
        <w:rPr>
          <w:rFonts w:asciiTheme="minorHAnsi" w:hAnsiTheme="minorHAnsi" w:cstheme="minorHAnsi"/>
          <w:sz w:val="24"/>
          <w:szCs w:val="24"/>
        </w:rPr>
        <w:tab/>
      </w:r>
    </w:p>
    <w:p w14:paraId="5A39BBE3" w14:textId="77777777" w:rsidR="00014697" w:rsidRPr="006C26E1" w:rsidRDefault="00014697" w:rsidP="0069009B">
      <w:pPr>
        <w:tabs>
          <w:tab w:val="left" w:pos="7650"/>
        </w:tabs>
        <w:rPr>
          <w:rFonts w:asciiTheme="minorHAnsi" w:hAnsiTheme="minorHAnsi" w:cstheme="minorHAnsi"/>
          <w:sz w:val="24"/>
          <w:szCs w:val="24"/>
        </w:rPr>
      </w:pPr>
    </w:p>
    <w:p w14:paraId="41C8F396" w14:textId="77777777" w:rsidR="00014697" w:rsidRPr="006C26E1" w:rsidRDefault="00014697" w:rsidP="0069009B">
      <w:pPr>
        <w:tabs>
          <w:tab w:val="left" w:pos="7650"/>
        </w:tabs>
        <w:rPr>
          <w:rFonts w:asciiTheme="minorHAnsi" w:hAnsiTheme="minorHAnsi" w:cstheme="minorHAnsi"/>
          <w:sz w:val="24"/>
          <w:szCs w:val="24"/>
        </w:rPr>
      </w:pPr>
    </w:p>
    <w:p w14:paraId="72A3D3EC" w14:textId="77777777" w:rsidR="00014697" w:rsidRPr="006C26E1" w:rsidRDefault="00014697" w:rsidP="0069009B">
      <w:pPr>
        <w:tabs>
          <w:tab w:val="left" w:pos="7650"/>
        </w:tabs>
        <w:rPr>
          <w:rFonts w:asciiTheme="minorHAnsi" w:hAnsiTheme="minorHAnsi" w:cstheme="minorHAnsi"/>
          <w:sz w:val="24"/>
          <w:szCs w:val="24"/>
        </w:rPr>
      </w:pPr>
    </w:p>
    <w:p w14:paraId="0D0B940D" w14:textId="77777777" w:rsidR="00655004" w:rsidRPr="006C26E1" w:rsidRDefault="00655004" w:rsidP="0069009B">
      <w:pPr>
        <w:tabs>
          <w:tab w:val="left" w:pos="7650"/>
        </w:tabs>
        <w:rPr>
          <w:rFonts w:asciiTheme="minorHAnsi" w:hAnsiTheme="minorHAnsi" w:cstheme="minorHAnsi"/>
          <w:sz w:val="24"/>
          <w:szCs w:val="24"/>
        </w:rPr>
      </w:pPr>
    </w:p>
    <w:p w14:paraId="0E27B00A" w14:textId="77777777" w:rsidR="00014697" w:rsidRPr="006C26E1" w:rsidRDefault="00014697" w:rsidP="0069009B">
      <w:pPr>
        <w:tabs>
          <w:tab w:val="left" w:pos="7650"/>
        </w:tabs>
        <w:rPr>
          <w:rFonts w:asciiTheme="minorHAnsi" w:hAnsiTheme="minorHAnsi" w:cstheme="minorHAnsi"/>
          <w:sz w:val="24"/>
          <w:szCs w:val="24"/>
        </w:rPr>
      </w:pPr>
    </w:p>
    <w:p w14:paraId="5E52097D" w14:textId="77777777" w:rsidR="0069009B" w:rsidRPr="006C26E1" w:rsidRDefault="008F531B" w:rsidP="00A1647B">
      <w:pPr>
        <w:tabs>
          <w:tab w:val="right" w:pos="4320"/>
        </w:tabs>
        <w:ind w:left="1440"/>
        <w:rPr>
          <w:rFonts w:asciiTheme="minorHAnsi" w:hAnsiTheme="minorHAnsi" w:cstheme="minorHAnsi"/>
          <w:b/>
          <w:sz w:val="24"/>
          <w:szCs w:val="24"/>
        </w:rPr>
      </w:pPr>
      <w:r w:rsidRPr="006C26E1">
        <w:rPr>
          <w:rFonts w:asciiTheme="minorHAnsi" w:hAnsiTheme="minorHAnsi" w:cstheme="minorHAnsi"/>
          <w:noProof/>
          <w:sz w:val="24"/>
          <w:szCs w:val="24"/>
        </w:rPr>
        <w:drawing>
          <wp:anchor distT="0" distB="0" distL="114300" distR="114300" simplePos="0" relativeHeight="251660288" behindDoc="0" locked="0" layoutInCell="1" allowOverlap="1" wp14:anchorId="6EB163FA" wp14:editId="265572BF">
            <wp:simplePos x="0" y="0"/>
            <wp:positionH relativeFrom="column">
              <wp:posOffset>3316321</wp:posOffset>
            </wp:positionH>
            <wp:positionV relativeFrom="paragraph">
              <wp:posOffset>58420</wp:posOffset>
            </wp:positionV>
            <wp:extent cx="2828925" cy="762000"/>
            <wp:effectExtent l="0" t="0" r="9525" b="0"/>
            <wp:wrapThrough wrapText="bothSides">
              <wp:wrapPolygon edited="0">
                <wp:start x="4218" y="0"/>
                <wp:lineTo x="1455" y="2700"/>
                <wp:lineTo x="291" y="5400"/>
                <wp:lineTo x="0" y="14580"/>
                <wp:lineTo x="0" y="18900"/>
                <wp:lineTo x="2473" y="21060"/>
                <wp:lineTo x="5236" y="21060"/>
                <wp:lineTo x="6400" y="21060"/>
                <wp:lineTo x="10036" y="18360"/>
                <wp:lineTo x="10036" y="17280"/>
                <wp:lineTo x="21527" y="15120"/>
                <wp:lineTo x="21527" y="8100"/>
                <wp:lineTo x="6982" y="0"/>
                <wp:lineTo x="4218"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pt-tv-logo-h80.png"/>
                    <pic:cNvPicPr/>
                  </pic:nvPicPr>
                  <pic:blipFill>
                    <a:blip r:embed="rId11">
                      <a:extLst>
                        <a:ext uri="{28A0092B-C50C-407E-A947-70E740481C1C}">
                          <a14:useLocalDpi xmlns:a14="http://schemas.microsoft.com/office/drawing/2010/main" val="0"/>
                        </a:ext>
                      </a:extLst>
                    </a:blip>
                    <a:stretch>
                      <a:fillRect/>
                    </a:stretch>
                  </pic:blipFill>
                  <pic:spPr>
                    <a:xfrm>
                      <a:off x="0" y="0"/>
                      <a:ext cx="2828925" cy="762000"/>
                    </a:xfrm>
                    <a:prstGeom prst="rect">
                      <a:avLst/>
                    </a:prstGeom>
                  </pic:spPr>
                </pic:pic>
              </a:graphicData>
            </a:graphic>
            <wp14:sizeRelH relativeFrom="page">
              <wp14:pctWidth>0</wp14:pctWidth>
            </wp14:sizeRelH>
            <wp14:sizeRelV relativeFrom="page">
              <wp14:pctHeight>0</wp14:pctHeight>
            </wp14:sizeRelV>
          </wp:anchor>
        </w:drawing>
      </w:r>
      <w:r w:rsidR="0069009B" w:rsidRPr="006C26E1">
        <w:rPr>
          <w:rFonts w:asciiTheme="minorHAnsi" w:hAnsiTheme="minorHAnsi" w:cstheme="minorHAnsi"/>
          <w:b/>
          <w:sz w:val="24"/>
          <w:szCs w:val="24"/>
        </w:rPr>
        <w:tab/>
      </w:r>
      <w:r w:rsidR="0069009B" w:rsidRPr="006C26E1">
        <w:rPr>
          <w:rFonts w:asciiTheme="minorHAnsi" w:hAnsiTheme="minorHAnsi" w:cstheme="minorHAnsi"/>
          <w:b/>
          <w:bCs/>
          <w:sz w:val="24"/>
          <w:szCs w:val="24"/>
        </w:rPr>
        <w:t>Project team</w:t>
      </w:r>
    </w:p>
    <w:p w14:paraId="3BCA0E2C" w14:textId="77777777" w:rsidR="00014697" w:rsidRPr="006C26E1" w:rsidRDefault="0069009B" w:rsidP="00A1647B">
      <w:pPr>
        <w:tabs>
          <w:tab w:val="right" w:pos="4320"/>
        </w:tabs>
        <w:ind w:left="1440"/>
        <w:rPr>
          <w:rFonts w:asciiTheme="minorHAnsi" w:hAnsiTheme="minorHAnsi" w:cstheme="minorHAnsi"/>
          <w:sz w:val="24"/>
          <w:szCs w:val="24"/>
        </w:rPr>
      </w:pPr>
      <w:r w:rsidRPr="006C26E1">
        <w:rPr>
          <w:rFonts w:asciiTheme="minorHAnsi" w:hAnsiTheme="minorHAnsi" w:cstheme="minorHAnsi"/>
          <w:b/>
          <w:sz w:val="24"/>
          <w:szCs w:val="24"/>
        </w:rPr>
        <w:tab/>
      </w:r>
      <w:r w:rsidR="00CB4710" w:rsidRPr="006C26E1">
        <w:rPr>
          <w:rFonts w:asciiTheme="minorHAnsi" w:hAnsiTheme="minorHAnsi" w:cstheme="minorHAnsi"/>
          <w:sz w:val="24"/>
          <w:szCs w:val="24"/>
        </w:rPr>
        <w:t>FPT TV Online</w:t>
      </w:r>
    </w:p>
    <w:p w14:paraId="60061E4C" w14:textId="77777777" w:rsidR="0069009B" w:rsidRPr="006C26E1" w:rsidRDefault="0069009B" w:rsidP="00A1647B">
      <w:pPr>
        <w:tabs>
          <w:tab w:val="right" w:pos="4320"/>
        </w:tabs>
        <w:ind w:left="1440"/>
        <w:rPr>
          <w:rFonts w:asciiTheme="minorHAnsi" w:hAnsiTheme="minorHAnsi" w:cstheme="minorHAnsi"/>
          <w:sz w:val="24"/>
          <w:szCs w:val="24"/>
        </w:rPr>
      </w:pPr>
    </w:p>
    <w:p w14:paraId="00AF9D86" w14:textId="77777777" w:rsidR="0069009B" w:rsidRPr="006C26E1" w:rsidRDefault="00B33007" w:rsidP="00A1647B">
      <w:pPr>
        <w:tabs>
          <w:tab w:val="right" w:pos="4320"/>
        </w:tabs>
        <w:ind w:left="1440"/>
        <w:rPr>
          <w:rFonts w:asciiTheme="minorHAnsi" w:hAnsiTheme="minorHAnsi" w:cstheme="minorHAnsi"/>
          <w:b/>
          <w:sz w:val="24"/>
          <w:szCs w:val="24"/>
        </w:rPr>
      </w:pPr>
      <w:r w:rsidRPr="006C26E1">
        <w:rPr>
          <w:rFonts w:asciiTheme="minorHAnsi" w:hAnsiTheme="minorHAnsi" w:cstheme="minorHAnsi"/>
          <w:b/>
          <w:sz w:val="24"/>
          <w:szCs w:val="24"/>
        </w:rPr>
        <w:tab/>
        <w:t>Document maintainers</w:t>
      </w:r>
    </w:p>
    <w:p w14:paraId="6840E09B" w14:textId="77777777" w:rsidR="0067054A" w:rsidRPr="006C26E1" w:rsidRDefault="0069009B" w:rsidP="00A1647B">
      <w:pPr>
        <w:tabs>
          <w:tab w:val="right" w:pos="4320"/>
        </w:tabs>
        <w:ind w:left="1440"/>
        <w:rPr>
          <w:rFonts w:asciiTheme="minorHAnsi" w:hAnsiTheme="minorHAnsi" w:cstheme="minorHAnsi"/>
          <w:sz w:val="24"/>
          <w:szCs w:val="24"/>
        </w:rPr>
      </w:pPr>
      <w:r w:rsidRPr="006C26E1">
        <w:rPr>
          <w:rFonts w:asciiTheme="minorHAnsi" w:hAnsiTheme="minorHAnsi" w:cstheme="minorHAnsi"/>
          <w:sz w:val="24"/>
          <w:szCs w:val="24"/>
        </w:rPr>
        <w:tab/>
      </w:r>
      <w:r w:rsidR="00B33007" w:rsidRPr="006C26E1">
        <w:rPr>
          <w:rFonts w:asciiTheme="minorHAnsi" w:hAnsiTheme="minorHAnsi" w:cstheme="minorHAnsi"/>
          <w:sz w:val="24"/>
          <w:szCs w:val="24"/>
        </w:rPr>
        <w:t>Vu Dang | vuda7</w:t>
      </w:r>
    </w:p>
    <w:p w14:paraId="11EFD058" w14:textId="77777777" w:rsidR="0067054A" w:rsidRPr="006C26E1" w:rsidRDefault="0067054A" w:rsidP="00A1647B">
      <w:pPr>
        <w:tabs>
          <w:tab w:val="right" w:pos="4320"/>
        </w:tabs>
        <w:ind w:left="1440"/>
        <w:rPr>
          <w:rFonts w:asciiTheme="minorHAnsi" w:hAnsiTheme="minorHAnsi" w:cstheme="minorHAnsi"/>
          <w:sz w:val="24"/>
          <w:szCs w:val="24"/>
        </w:rPr>
      </w:pPr>
      <w:r w:rsidRPr="006C26E1">
        <w:rPr>
          <w:rFonts w:asciiTheme="minorHAnsi" w:hAnsiTheme="minorHAnsi" w:cstheme="minorHAnsi"/>
          <w:sz w:val="24"/>
          <w:szCs w:val="24"/>
        </w:rPr>
        <w:t xml:space="preserve">                          An Kha | ankkt</w:t>
      </w:r>
    </w:p>
    <w:p w14:paraId="787535E1" w14:textId="77777777" w:rsidR="0069009B" w:rsidRPr="006C26E1" w:rsidRDefault="00B33007" w:rsidP="00A1647B">
      <w:pPr>
        <w:tabs>
          <w:tab w:val="right" w:pos="4320"/>
        </w:tabs>
        <w:ind w:left="1440"/>
        <w:rPr>
          <w:rFonts w:asciiTheme="minorHAnsi" w:hAnsiTheme="minorHAnsi" w:cstheme="minorHAnsi"/>
          <w:sz w:val="24"/>
          <w:szCs w:val="24"/>
        </w:rPr>
      </w:pPr>
      <w:r w:rsidRPr="006C26E1">
        <w:rPr>
          <w:rFonts w:asciiTheme="minorHAnsi" w:hAnsiTheme="minorHAnsi" w:cstheme="minorHAnsi"/>
          <w:sz w:val="24"/>
          <w:szCs w:val="24"/>
        </w:rPr>
        <w:tab/>
        <w:t>Quynh Ho | quynhht</w:t>
      </w:r>
    </w:p>
    <w:p w14:paraId="4AD5EE55" w14:textId="77777777" w:rsidR="0067054A" w:rsidRPr="006C26E1" w:rsidRDefault="00655004" w:rsidP="00A1647B">
      <w:pPr>
        <w:tabs>
          <w:tab w:val="right" w:pos="4320"/>
        </w:tabs>
        <w:ind w:left="1440"/>
        <w:rPr>
          <w:rFonts w:asciiTheme="minorHAnsi" w:hAnsiTheme="minorHAnsi" w:cstheme="minorHAnsi"/>
          <w:sz w:val="24"/>
          <w:szCs w:val="24"/>
        </w:rPr>
      </w:pPr>
      <w:r w:rsidRPr="006C26E1">
        <w:rPr>
          <w:rFonts w:asciiTheme="minorHAnsi" w:hAnsiTheme="minorHAnsi" w:cstheme="minorHAnsi"/>
          <w:sz w:val="24"/>
          <w:szCs w:val="24"/>
        </w:rPr>
        <w:tab/>
      </w:r>
      <w:r w:rsidR="00B33007" w:rsidRPr="006C26E1">
        <w:rPr>
          <w:rFonts w:asciiTheme="minorHAnsi" w:hAnsiTheme="minorHAnsi" w:cstheme="minorHAnsi"/>
          <w:sz w:val="24"/>
          <w:szCs w:val="24"/>
        </w:rPr>
        <w:t>Yen Nguyen</w:t>
      </w:r>
      <w:r w:rsidR="0069009B" w:rsidRPr="006C26E1">
        <w:rPr>
          <w:rFonts w:asciiTheme="minorHAnsi" w:hAnsiTheme="minorHAnsi" w:cstheme="minorHAnsi"/>
          <w:sz w:val="24"/>
          <w:szCs w:val="24"/>
        </w:rPr>
        <w:t xml:space="preserve"> </w:t>
      </w:r>
      <w:r w:rsidR="00B33007" w:rsidRPr="006C26E1">
        <w:rPr>
          <w:rFonts w:asciiTheme="minorHAnsi" w:hAnsiTheme="minorHAnsi" w:cstheme="minorHAnsi"/>
          <w:sz w:val="24"/>
          <w:szCs w:val="24"/>
        </w:rPr>
        <w:t xml:space="preserve">| </w:t>
      </w:r>
      <w:r w:rsidR="0067054A" w:rsidRPr="006C26E1">
        <w:rPr>
          <w:rFonts w:asciiTheme="minorHAnsi" w:hAnsiTheme="minorHAnsi" w:cstheme="minorHAnsi"/>
          <w:sz w:val="24"/>
          <w:szCs w:val="24"/>
        </w:rPr>
        <w:t>yennh16</w:t>
      </w:r>
    </w:p>
    <w:p w14:paraId="5C9C294A" w14:textId="77777777" w:rsidR="00FE6B19" w:rsidRPr="006C26E1" w:rsidRDefault="0067054A" w:rsidP="0067054A">
      <w:pPr>
        <w:tabs>
          <w:tab w:val="right" w:pos="4320"/>
        </w:tabs>
        <w:rPr>
          <w:rFonts w:asciiTheme="minorHAnsi" w:hAnsiTheme="minorHAnsi" w:cstheme="minorHAnsi"/>
          <w:sz w:val="24"/>
          <w:szCs w:val="24"/>
        </w:rPr>
      </w:pPr>
      <w:r w:rsidRPr="006C26E1">
        <w:rPr>
          <w:rFonts w:asciiTheme="minorHAnsi" w:hAnsiTheme="minorHAnsi" w:cstheme="minorHAnsi"/>
          <w:sz w:val="24"/>
          <w:szCs w:val="24"/>
        </w:rPr>
        <w:t xml:space="preserve">                                 </w:t>
      </w:r>
    </w:p>
    <w:p w14:paraId="44EAFD9C" w14:textId="77777777" w:rsidR="00655004" w:rsidRPr="006C26E1" w:rsidRDefault="00655004" w:rsidP="00FC543B">
      <w:pPr>
        <w:rPr>
          <w:rFonts w:asciiTheme="minorHAnsi" w:hAnsiTheme="minorHAnsi" w:cstheme="minorHAnsi"/>
          <w:sz w:val="24"/>
          <w:szCs w:val="24"/>
        </w:rPr>
      </w:pPr>
    </w:p>
    <w:p w14:paraId="4B94D5A5" w14:textId="77777777" w:rsidR="00CA6EF0" w:rsidRPr="006C26E1" w:rsidRDefault="00CA6EF0" w:rsidP="00FC543B">
      <w:pPr>
        <w:rPr>
          <w:rFonts w:asciiTheme="minorHAnsi" w:hAnsiTheme="minorHAnsi" w:cstheme="minorHAnsi"/>
          <w:sz w:val="24"/>
          <w:szCs w:val="24"/>
        </w:rPr>
      </w:pPr>
    </w:p>
    <w:p w14:paraId="3DEEC669" w14:textId="77777777" w:rsidR="00CA6EF0" w:rsidRPr="006C26E1" w:rsidRDefault="00CA6EF0" w:rsidP="00FC543B">
      <w:pPr>
        <w:rPr>
          <w:rFonts w:asciiTheme="minorHAnsi" w:hAnsiTheme="minorHAnsi" w:cstheme="minorHAnsi"/>
          <w:sz w:val="24"/>
          <w:szCs w:val="24"/>
        </w:rPr>
      </w:pPr>
    </w:p>
    <w:p w14:paraId="3656B9AB" w14:textId="77777777" w:rsidR="00CA6EF0" w:rsidRPr="006C26E1" w:rsidRDefault="00CA6EF0" w:rsidP="00FC543B">
      <w:pPr>
        <w:rPr>
          <w:rFonts w:asciiTheme="minorHAnsi" w:hAnsiTheme="minorHAnsi" w:cstheme="minorHAnsi"/>
          <w:sz w:val="24"/>
          <w:szCs w:val="24"/>
        </w:rPr>
      </w:pPr>
    </w:p>
    <w:p w14:paraId="45FB0818" w14:textId="77777777" w:rsidR="00CA6EF0" w:rsidRPr="006C26E1" w:rsidRDefault="00CA6EF0" w:rsidP="00FC543B">
      <w:pPr>
        <w:rPr>
          <w:rFonts w:asciiTheme="minorHAnsi" w:hAnsiTheme="minorHAnsi" w:cstheme="minorHAnsi"/>
          <w:sz w:val="24"/>
          <w:szCs w:val="24"/>
        </w:rPr>
      </w:pPr>
    </w:p>
    <w:p w14:paraId="049F31CB" w14:textId="77777777" w:rsidR="00CA6EF0" w:rsidRPr="006C26E1" w:rsidRDefault="00CA6EF0" w:rsidP="00FC543B">
      <w:pPr>
        <w:rPr>
          <w:rFonts w:asciiTheme="minorHAnsi" w:hAnsiTheme="minorHAnsi" w:cstheme="minorHAnsi"/>
          <w:sz w:val="24"/>
          <w:szCs w:val="24"/>
        </w:rPr>
      </w:pPr>
    </w:p>
    <w:p w14:paraId="6EECCCF7" w14:textId="77777777" w:rsidR="008F531B" w:rsidRPr="006C26E1" w:rsidRDefault="00CA6EF0" w:rsidP="007E383F">
      <w:pPr>
        <w:spacing w:after="200"/>
        <w:jc w:val="right"/>
        <w:rPr>
          <w:rFonts w:asciiTheme="minorHAnsi" w:hAnsiTheme="minorHAnsi" w:cstheme="minorHAnsi"/>
          <w:sz w:val="24"/>
          <w:szCs w:val="24"/>
        </w:rPr>
      </w:pPr>
      <w:r w:rsidRPr="006C26E1">
        <w:rPr>
          <w:rFonts w:asciiTheme="minorHAnsi" w:hAnsiTheme="minorHAnsi" w:cstheme="minorHAnsi"/>
          <w:sz w:val="24"/>
          <w:szCs w:val="24"/>
        </w:rPr>
        <w:br w:type="page"/>
      </w:r>
      <w:r w:rsidR="007F29FF" w:rsidRPr="006C26E1">
        <w:rPr>
          <w:rFonts w:asciiTheme="minorHAnsi" w:hAnsiTheme="minorHAnsi" w:cstheme="minorHAnsi"/>
          <w:sz w:val="24"/>
          <w:szCs w:val="24"/>
        </w:rPr>
        <w:lastRenderedPageBreak/>
        <w:t>January</w:t>
      </w:r>
      <w:r w:rsidR="00A03571" w:rsidRPr="006C26E1">
        <w:rPr>
          <w:rFonts w:asciiTheme="minorHAnsi" w:hAnsiTheme="minorHAnsi" w:cstheme="minorHAnsi"/>
          <w:sz w:val="24"/>
          <w:szCs w:val="24"/>
        </w:rPr>
        <w:t xml:space="preserve"> 0</w:t>
      </w:r>
      <w:r w:rsidR="007F29FF" w:rsidRPr="006C26E1">
        <w:rPr>
          <w:rFonts w:asciiTheme="minorHAnsi" w:hAnsiTheme="minorHAnsi" w:cstheme="minorHAnsi"/>
          <w:sz w:val="24"/>
          <w:szCs w:val="24"/>
        </w:rPr>
        <w:t>8</w:t>
      </w:r>
      <w:r w:rsidR="00A03571" w:rsidRPr="006C26E1">
        <w:rPr>
          <w:rFonts w:asciiTheme="minorHAnsi" w:hAnsiTheme="minorHAnsi" w:cstheme="minorHAnsi"/>
          <w:sz w:val="24"/>
          <w:szCs w:val="24"/>
        </w:rPr>
        <w:t>, 201</w:t>
      </w:r>
      <w:r w:rsidR="007F29FF" w:rsidRPr="006C26E1">
        <w:rPr>
          <w:rFonts w:asciiTheme="minorHAnsi" w:hAnsiTheme="minorHAnsi" w:cstheme="minorHAnsi"/>
          <w:sz w:val="24"/>
          <w:szCs w:val="24"/>
        </w:rPr>
        <w:t>9</w:t>
      </w:r>
    </w:p>
    <w:p w14:paraId="7CBFD60A" w14:textId="77777777" w:rsidR="00FC543B" w:rsidRPr="006C26E1" w:rsidRDefault="00FC543B" w:rsidP="00FC543B">
      <w:pPr>
        <w:spacing w:after="200"/>
        <w:jc w:val="center"/>
        <w:rPr>
          <w:rFonts w:asciiTheme="minorHAnsi" w:hAnsiTheme="minorHAnsi" w:cstheme="minorHAnsi"/>
          <w:sz w:val="24"/>
          <w:szCs w:val="24"/>
        </w:rPr>
      </w:pPr>
      <w:r w:rsidRPr="006C26E1">
        <w:rPr>
          <w:rFonts w:asciiTheme="minorHAnsi" w:hAnsiTheme="minorHAnsi" w:cstheme="minorHAnsi"/>
          <w:b/>
          <w:sz w:val="24"/>
          <w:szCs w:val="24"/>
        </w:rPr>
        <w:t>Abstract</w:t>
      </w:r>
    </w:p>
    <w:p w14:paraId="540AEFB3" w14:textId="77777777" w:rsidR="00FC543B" w:rsidRPr="006C26E1" w:rsidRDefault="00FC543B" w:rsidP="00FC543B">
      <w:pPr>
        <w:rPr>
          <w:rFonts w:asciiTheme="minorHAnsi" w:hAnsiTheme="minorHAnsi" w:cstheme="minorHAnsi"/>
          <w:sz w:val="24"/>
          <w:szCs w:val="24"/>
        </w:rPr>
      </w:pPr>
      <w:r w:rsidRPr="006C26E1">
        <w:rPr>
          <w:rFonts w:asciiTheme="minorHAnsi" w:hAnsiTheme="minorHAnsi" w:cstheme="minorHAnsi"/>
          <w:sz w:val="24"/>
          <w:szCs w:val="24"/>
        </w:rPr>
        <w:t>Tài liệu này mô tả các</w:t>
      </w:r>
      <w:r w:rsidR="007F29FF" w:rsidRPr="006C26E1">
        <w:rPr>
          <w:rFonts w:asciiTheme="minorHAnsi" w:hAnsiTheme="minorHAnsi" w:cstheme="minorHAnsi"/>
          <w:sz w:val="24"/>
          <w:szCs w:val="24"/>
        </w:rPr>
        <w:t xml:space="preserve"> quy định và</w:t>
      </w:r>
      <w:r w:rsidRPr="006C26E1">
        <w:rPr>
          <w:rFonts w:asciiTheme="minorHAnsi" w:hAnsiTheme="minorHAnsi" w:cstheme="minorHAnsi"/>
          <w:sz w:val="24"/>
          <w:szCs w:val="24"/>
        </w:rPr>
        <w:t xml:space="preserve"> yêu cầu </w:t>
      </w:r>
      <w:r w:rsidR="007F29FF" w:rsidRPr="006C26E1">
        <w:rPr>
          <w:rFonts w:asciiTheme="minorHAnsi" w:hAnsiTheme="minorHAnsi" w:cstheme="minorHAnsi"/>
          <w:sz w:val="24"/>
          <w:szCs w:val="24"/>
        </w:rPr>
        <w:t xml:space="preserve">liên quan việc thiết kế </w:t>
      </w:r>
      <w:r w:rsidRPr="006C26E1">
        <w:rPr>
          <w:rFonts w:asciiTheme="minorHAnsi" w:hAnsiTheme="minorHAnsi" w:cstheme="minorHAnsi"/>
          <w:sz w:val="24"/>
          <w:szCs w:val="24"/>
        </w:rPr>
        <w:t xml:space="preserve">sản phẩm FPT TV </w:t>
      </w:r>
      <w:r w:rsidR="004C4C45" w:rsidRPr="006C26E1">
        <w:rPr>
          <w:rFonts w:asciiTheme="minorHAnsi" w:hAnsiTheme="minorHAnsi" w:cstheme="minorHAnsi"/>
          <w:sz w:val="24"/>
          <w:szCs w:val="24"/>
        </w:rPr>
        <w:t>Online</w:t>
      </w:r>
      <w:r w:rsidRPr="006C26E1">
        <w:rPr>
          <w:rFonts w:asciiTheme="minorHAnsi" w:hAnsiTheme="minorHAnsi" w:cstheme="minorHAnsi"/>
          <w:sz w:val="24"/>
          <w:szCs w:val="24"/>
        </w:rPr>
        <w:t xml:space="preserve">. FPT TV </w:t>
      </w:r>
      <w:r w:rsidR="004C4C45" w:rsidRPr="006C26E1">
        <w:rPr>
          <w:rFonts w:asciiTheme="minorHAnsi" w:hAnsiTheme="minorHAnsi" w:cstheme="minorHAnsi"/>
          <w:sz w:val="24"/>
          <w:szCs w:val="24"/>
        </w:rPr>
        <w:t xml:space="preserve">Online </w:t>
      </w:r>
      <w:r w:rsidRPr="006C26E1">
        <w:rPr>
          <w:rFonts w:asciiTheme="minorHAnsi" w:hAnsiTheme="minorHAnsi" w:cstheme="minorHAnsi"/>
          <w:sz w:val="24"/>
          <w:szCs w:val="24"/>
        </w:rPr>
        <w:t xml:space="preserve">là </w:t>
      </w:r>
      <w:r w:rsidR="00CB3B05" w:rsidRPr="006C26E1">
        <w:rPr>
          <w:rFonts w:asciiTheme="minorHAnsi" w:hAnsiTheme="minorHAnsi" w:cstheme="minorHAnsi"/>
          <w:sz w:val="24"/>
          <w:szCs w:val="24"/>
        </w:rPr>
        <w:t xml:space="preserve">hệ thống các </w:t>
      </w:r>
      <w:r w:rsidRPr="006C26E1">
        <w:rPr>
          <w:rFonts w:asciiTheme="minorHAnsi" w:hAnsiTheme="minorHAnsi" w:cstheme="minorHAnsi"/>
          <w:sz w:val="24"/>
          <w:szCs w:val="24"/>
        </w:rPr>
        <w:t>ứng dụng chạy trên các nền tảng di động (mobile phone, tablet)</w:t>
      </w:r>
      <w:r w:rsidR="004C4C45" w:rsidRPr="006C26E1">
        <w:rPr>
          <w:rFonts w:asciiTheme="minorHAnsi" w:hAnsiTheme="minorHAnsi" w:cstheme="minorHAnsi"/>
          <w:sz w:val="24"/>
          <w:szCs w:val="24"/>
        </w:rPr>
        <w:t>, PC</w:t>
      </w:r>
      <w:r w:rsidR="001252D6" w:rsidRPr="006C26E1">
        <w:rPr>
          <w:rFonts w:asciiTheme="minorHAnsi" w:hAnsiTheme="minorHAnsi" w:cstheme="minorHAnsi"/>
          <w:sz w:val="24"/>
          <w:szCs w:val="24"/>
        </w:rPr>
        <w:t>/</w:t>
      </w:r>
      <w:r w:rsidR="006C7922" w:rsidRPr="006C26E1">
        <w:rPr>
          <w:rFonts w:asciiTheme="minorHAnsi" w:hAnsiTheme="minorHAnsi" w:cstheme="minorHAnsi"/>
          <w:sz w:val="24"/>
          <w:szCs w:val="24"/>
        </w:rPr>
        <w:t>desktop/</w:t>
      </w:r>
      <w:r w:rsidR="001252D6" w:rsidRPr="006C26E1">
        <w:rPr>
          <w:rFonts w:asciiTheme="minorHAnsi" w:hAnsiTheme="minorHAnsi" w:cstheme="minorHAnsi"/>
          <w:sz w:val="24"/>
          <w:szCs w:val="24"/>
        </w:rPr>
        <w:t>laptop</w:t>
      </w:r>
      <w:r w:rsidR="004C4C45" w:rsidRPr="006C26E1">
        <w:rPr>
          <w:rFonts w:asciiTheme="minorHAnsi" w:hAnsiTheme="minorHAnsi" w:cstheme="minorHAnsi"/>
          <w:sz w:val="24"/>
          <w:szCs w:val="24"/>
        </w:rPr>
        <w:t xml:space="preserve"> (</w:t>
      </w:r>
      <w:r w:rsidR="004076D2" w:rsidRPr="006C26E1">
        <w:rPr>
          <w:rFonts w:asciiTheme="minorHAnsi" w:hAnsiTheme="minorHAnsi" w:cstheme="minorHAnsi"/>
          <w:sz w:val="24"/>
          <w:szCs w:val="24"/>
        </w:rPr>
        <w:t xml:space="preserve">modern </w:t>
      </w:r>
      <w:r w:rsidR="004C4C45" w:rsidRPr="006C26E1">
        <w:rPr>
          <w:rFonts w:asciiTheme="minorHAnsi" w:hAnsiTheme="minorHAnsi" w:cstheme="minorHAnsi"/>
          <w:sz w:val="24"/>
          <w:szCs w:val="24"/>
        </w:rPr>
        <w:t>web browser</w:t>
      </w:r>
      <w:r w:rsidR="004076D2" w:rsidRPr="006C26E1">
        <w:rPr>
          <w:rFonts w:asciiTheme="minorHAnsi" w:hAnsiTheme="minorHAnsi" w:cstheme="minorHAnsi"/>
          <w:sz w:val="24"/>
          <w:szCs w:val="24"/>
        </w:rPr>
        <w:t>s</w:t>
      </w:r>
      <w:r w:rsidR="004C4C45" w:rsidRPr="006C26E1">
        <w:rPr>
          <w:rFonts w:asciiTheme="minorHAnsi" w:hAnsiTheme="minorHAnsi" w:cstheme="minorHAnsi"/>
          <w:sz w:val="24"/>
          <w:szCs w:val="24"/>
        </w:rPr>
        <w:t xml:space="preserve">), </w:t>
      </w:r>
      <w:r w:rsidR="001A22BD" w:rsidRPr="006C26E1">
        <w:rPr>
          <w:rFonts w:asciiTheme="minorHAnsi" w:hAnsiTheme="minorHAnsi" w:cstheme="minorHAnsi"/>
          <w:sz w:val="24"/>
          <w:szCs w:val="24"/>
        </w:rPr>
        <w:t>s</w:t>
      </w:r>
      <w:r w:rsidR="00C95793" w:rsidRPr="006C26E1">
        <w:rPr>
          <w:rFonts w:asciiTheme="minorHAnsi" w:hAnsiTheme="minorHAnsi" w:cstheme="minorHAnsi"/>
          <w:sz w:val="24"/>
          <w:szCs w:val="24"/>
        </w:rPr>
        <w:t xml:space="preserve">mart TV </w:t>
      </w:r>
      <w:r w:rsidR="007E5975" w:rsidRPr="006C26E1">
        <w:rPr>
          <w:rFonts w:asciiTheme="minorHAnsi" w:hAnsiTheme="minorHAnsi" w:cstheme="minorHAnsi"/>
          <w:sz w:val="24"/>
          <w:szCs w:val="24"/>
          <w:lang w:val="pt-BR"/>
        </w:rPr>
        <w:t xml:space="preserve">hay </w:t>
      </w:r>
      <w:r w:rsidR="001A22BD" w:rsidRPr="006C26E1">
        <w:rPr>
          <w:rFonts w:asciiTheme="minorHAnsi" w:hAnsiTheme="minorHAnsi" w:cstheme="minorHAnsi"/>
          <w:sz w:val="24"/>
          <w:szCs w:val="24"/>
          <w:lang w:val="pt-BR"/>
        </w:rPr>
        <w:t>c</w:t>
      </w:r>
      <w:r w:rsidR="007E5975" w:rsidRPr="006C26E1">
        <w:rPr>
          <w:rFonts w:asciiTheme="minorHAnsi" w:hAnsiTheme="minorHAnsi" w:cstheme="minorHAnsi"/>
          <w:sz w:val="24"/>
          <w:szCs w:val="24"/>
          <w:lang w:val="pt-BR"/>
        </w:rPr>
        <w:t>onnected TV nói chung</w:t>
      </w:r>
      <w:r w:rsidR="00C95793" w:rsidRPr="006C26E1">
        <w:rPr>
          <w:rFonts w:asciiTheme="minorHAnsi" w:hAnsiTheme="minorHAnsi" w:cstheme="minorHAnsi"/>
          <w:sz w:val="24"/>
          <w:szCs w:val="24"/>
          <w:lang w:val="pt-BR"/>
        </w:rPr>
        <w:t xml:space="preserve"> (không bao gồm thiết bị FPT </w:t>
      </w:r>
      <w:r w:rsidR="008E3168" w:rsidRPr="006C26E1">
        <w:rPr>
          <w:rFonts w:asciiTheme="minorHAnsi" w:hAnsiTheme="minorHAnsi" w:cstheme="minorHAnsi"/>
          <w:sz w:val="24"/>
          <w:szCs w:val="24"/>
          <w:lang w:val="pt-BR"/>
        </w:rPr>
        <w:t>TV)</w:t>
      </w:r>
      <w:r w:rsidR="008E3168" w:rsidRPr="006C26E1">
        <w:rPr>
          <w:rFonts w:asciiTheme="minorHAnsi" w:hAnsiTheme="minorHAnsi" w:cstheme="minorHAnsi"/>
          <w:sz w:val="24"/>
          <w:szCs w:val="24"/>
        </w:rPr>
        <w:t xml:space="preserve"> …</w:t>
      </w:r>
      <w:r w:rsidR="00AC4015" w:rsidRPr="006C26E1">
        <w:rPr>
          <w:rFonts w:asciiTheme="minorHAnsi" w:hAnsiTheme="minorHAnsi" w:cstheme="minorHAnsi"/>
          <w:sz w:val="24"/>
          <w:szCs w:val="24"/>
        </w:rPr>
        <w:t xml:space="preserve"> </w:t>
      </w:r>
      <w:r w:rsidRPr="006C26E1">
        <w:rPr>
          <w:rFonts w:asciiTheme="minorHAnsi" w:hAnsiTheme="minorHAnsi" w:cstheme="minorHAnsi"/>
          <w:sz w:val="24"/>
          <w:szCs w:val="24"/>
        </w:rPr>
        <w:t>cho phép khách hàng có thể xem trực tuyến các nội dung truyền hình, phim truyện, thể thao, sự kiện và các chương trình giải trí</w:t>
      </w:r>
      <w:r w:rsidR="00CB3B05" w:rsidRPr="006C26E1">
        <w:rPr>
          <w:rFonts w:asciiTheme="minorHAnsi" w:hAnsiTheme="minorHAnsi" w:cstheme="minorHAnsi"/>
          <w:sz w:val="24"/>
          <w:szCs w:val="24"/>
        </w:rPr>
        <w:t xml:space="preserve"> khác</w:t>
      </w:r>
      <w:r w:rsidRPr="006C26E1">
        <w:rPr>
          <w:rFonts w:asciiTheme="minorHAnsi" w:hAnsiTheme="minorHAnsi" w:cstheme="minorHAnsi"/>
          <w:sz w:val="24"/>
          <w:szCs w:val="24"/>
        </w:rPr>
        <w:t>.</w:t>
      </w:r>
    </w:p>
    <w:p w14:paraId="53128261" w14:textId="77777777" w:rsidR="00FC543B" w:rsidRPr="006C26E1" w:rsidRDefault="00FC543B" w:rsidP="008F531B">
      <w:pPr>
        <w:pStyle w:val="Superscript"/>
        <w:rPr>
          <w:rFonts w:asciiTheme="minorHAnsi" w:hAnsiTheme="minorHAnsi" w:cstheme="minorHAnsi"/>
          <w:sz w:val="24"/>
        </w:rPr>
      </w:pPr>
    </w:p>
    <w:p w14:paraId="62486C05" w14:textId="77777777" w:rsidR="0033104E" w:rsidRPr="006C26E1" w:rsidRDefault="0033104E" w:rsidP="008F531B">
      <w:pPr>
        <w:pStyle w:val="Superscript"/>
        <w:rPr>
          <w:rFonts w:asciiTheme="minorHAnsi" w:hAnsiTheme="minorHAnsi" w:cstheme="minorHAnsi"/>
          <w:sz w:val="24"/>
        </w:rPr>
      </w:pPr>
    </w:p>
    <w:p w14:paraId="4101652C" w14:textId="77777777" w:rsidR="0033104E" w:rsidRPr="006C26E1" w:rsidRDefault="0033104E" w:rsidP="008F531B">
      <w:pPr>
        <w:pStyle w:val="Superscript"/>
        <w:rPr>
          <w:rFonts w:asciiTheme="minorHAnsi" w:hAnsiTheme="minorHAnsi" w:cstheme="minorHAnsi"/>
          <w:sz w:val="24"/>
        </w:rPr>
      </w:pPr>
    </w:p>
    <w:p w14:paraId="4B99056E" w14:textId="77777777" w:rsidR="0033104E" w:rsidRPr="006C26E1" w:rsidRDefault="0033104E" w:rsidP="008F531B">
      <w:pPr>
        <w:pStyle w:val="Superscript"/>
        <w:rPr>
          <w:rFonts w:asciiTheme="minorHAnsi" w:hAnsiTheme="minorHAnsi" w:cstheme="minorHAnsi"/>
          <w:sz w:val="24"/>
        </w:rPr>
      </w:pPr>
    </w:p>
    <w:p w14:paraId="1299C43A" w14:textId="77777777" w:rsidR="0033104E" w:rsidRPr="006C26E1" w:rsidRDefault="0033104E" w:rsidP="008F531B">
      <w:pPr>
        <w:pStyle w:val="Superscript"/>
        <w:rPr>
          <w:rFonts w:asciiTheme="minorHAnsi" w:hAnsiTheme="minorHAnsi" w:cstheme="minorHAnsi"/>
          <w:sz w:val="24"/>
        </w:rPr>
      </w:pPr>
    </w:p>
    <w:p w14:paraId="4DDBEF00" w14:textId="77777777" w:rsidR="0033104E" w:rsidRPr="006C26E1" w:rsidRDefault="0033104E" w:rsidP="008F531B">
      <w:pPr>
        <w:pStyle w:val="Superscript"/>
        <w:rPr>
          <w:rFonts w:asciiTheme="minorHAnsi" w:hAnsiTheme="minorHAnsi" w:cstheme="minorHAnsi"/>
          <w:sz w:val="24"/>
        </w:rPr>
      </w:pPr>
    </w:p>
    <w:p w14:paraId="3461D779" w14:textId="77777777" w:rsidR="008F531B" w:rsidRPr="006C26E1" w:rsidRDefault="008F531B" w:rsidP="008F531B">
      <w:pPr>
        <w:rPr>
          <w:rFonts w:asciiTheme="minorHAnsi" w:hAnsiTheme="minorHAnsi" w:cstheme="minorHAnsi"/>
          <w:sz w:val="24"/>
          <w:szCs w:val="24"/>
        </w:rPr>
      </w:pPr>
    </w:p>
    <w:p w14:paraId="3CF2D8B6" w14:textId="77777777" w:rsidR="00FA3455" w:rsidRPr="006C26E1" w:rsidRDefault="00FA3455" w:rsidP="008F531B">
      <w:pPr>
        <w:rPr>
          <w:rFonts w:asciiTheme="minorHAnsi" w:hAnsiTheme="minorHAnsi" w:cstheme="minorHAnsi"/>
          <w:sz w:val="24"/>
          <w:szCs w:val="24"/>
        </w:rPr>
      </w:pPr>
    </w:p>
    <w:p w14:paraId="0FB78278" w14:textId="77777777" w:rsidR="00FA3455" w:rsidRPr="006C26E1" w:rsidRDefault="00FA3455" w:rsidP="008F531B">
      <w:pPr>
        <w:rPr>
          <w:rFonts w:asciiTheme="minorHAnsi" w:hAnsiTheme="minorHAnsi" w:cstheme="minorHAnsi"/>
          <w:sz w:val="24"/>
          <w:szCs w:val="24"/>
        </w:rPr>
      </w:pPr>
    </w:p>
    <w:p w14:paraId="1FC39945" w14:textId="77777777" w:rsidR="00FA3455" w:rsidRPr="006C26E1" w:rsidRDefault="00FA3455" w:rsidP="008F531B">
      <w:pPr>
        <w:rPr>
          <w:rFonts w:asciiTheme="minorHAnsi" w:hAnsiTheme="minorHAnsi" w:cstheme="minorHAnsi"/>
          <w:sz w:val="24"/>
          <w:szCs w:val="24"/>
        </w:rPr>
      </w:pPr>
    </w:p>
    <w:p w14:paraId="0562CB0E" w14:textId="77777777" w:rsidR="00FA3455" w:rsidRPr="006C26E1" w:rsidRDefault="00FA3455" w:rsidP="008F531B">
      <w:pPr>
        <w:rPr>
          <w:rFonts w:asciiTheme="minorHAnsi" w:hAnsiTheme="minorHAnsi" w:cstheme="minorHAnsi"/>
          <w:sz w:val="24"/>
          <w:szCs w:val="24"/>
        </w:rPr>
      </w:pPr>
    </w:p>
    <w:p w14:paraId="34CE0A41" w14:textId="77777777" w:rsidR="00FA3455" w:rsidRPr="006C26E1" w:rsidRDefault="00FA3455" w:rsidP="008F531B">
      <w:pPr>
        <w:rPr>
          <w:rFonts w:asciiTheme="minorHAnsi" w:hAnsiTheme="minorHAnsi" w:cstheme="minorHAnsi"/>
          <w:sz w:val="24"/>
          <w:szCs w:val="24"/>
        </w:rPr>
      </w:pPr>
    </w:p>
    <w:p w14:paraId="62EBF3C5" w14:textId="77777777" w:rsidR="00FA3455" w:rsidRPr="006C26E1" w:rsidRDefault="00FA3455" w:rsidP="008F531B">
      <w:pPr>
        <w:rPr>
          <w:rFonts w:asciiTheme="minorHAnsi" w:hAnsiTheme="minorHAnsi" w:cstheme="minorHAnsi"/>
          <w:sz w:val="24"/>
          <w:szCs w:val="24"/>
        </w:rPr>
      </w:pPr>
    </w:p>
    <w:p w14:paraId="6D98A12B" w14:textId="77777777" w:rsidR="00FA3455" w:rsidRPr="006C26E1" w:rsidRDefault="00FA3455" w:rsidP="008F531B">
      <w:pPr>
        <w:rPr>
          <w:rFonts w:asciiTheme="minorHAnsi" w:hAnsiTheme="minorHAnsi" w:cstheme="minorHAnsi"/>
          <w:sz w:val="24"/>
          <w:szCs w:val="24"/>
        </w:rPr>
      </w:pPr>
    </w:p>
    <w:p w14:paraId="2946DB82" w14:textId="77777777" w:rsidR="00FA3455" w:rsidRPr="006C26E1" w:rsidRDefault="00FA3455" w:rsidP="008F531B">
      <w:pPr>
        <w:rPr>
          <w:rFonts w:asciiTheme="minorHAnsi" w:hAnsiTheme="minorHAnsi" w:cstheme="minorHAnsi"/>
          <w:sz w:val="24"/>
          <w:szCs w:val="24"/>
        </w:rPr>
      </w:pPr>
    </w:p>
    <w:p w14:paraId="5997CC1D" w14:textId="77777777" w:rsidR="00CB0CDE" w:rsidRPr="006C26E1" w:rsidRDefault="00CB0CDE" w:rsidP="008F531B">
      <w:pPr>
        <w:rPr>
          <w:rFonts w:asciiTheme="minorHAnsi" w:hAnsiTheme="minorHAnsi" w:cstheme="minorHAnsi"/>
          <w:sz w:val="24"/>
          <w:szCs w:val="24"/>
        </w:rPr>
      </w:pPr>
    </w:p>
    <w:p w14:paraId="110FFD37" w14:textId="77777777" w:rsidR="008F531B" w:rsidRPr="006C26E1" w:rsidRDefault="008F531B" w:rsidP="008F531B">
      <w:pPr>
        <w:rPr>
          <w:rFonts w:asciiTheme="minorHAnsi" w:hAnsiTheme="minorHAnsi" w:cstheme="minorHAnsi"/>
          <w:sz w:val="24"/>
          <w:szCs w:val="24"/>
        </w:rPr>
      </w:pPr>
    </w:p>
    <w:p w14:paraId="6B699379" w14:textId="77777777" w:rsidR="008F531B" w:rsidRPr="006C26E1" w:rsidRDefault="008F531B" w:rsidP="008F531B">
      <w:pPr>
        <w:rPr>
          <w:rFonts w:asciiTheme="minorHAnsi" w:hAnsiTheme="minorHAnsi" w:cstheme="minorHAnsi"/>
          <w:sz w:val="24"/>
          <w:szCs w:val="24"/>
        </w:rPr>
      </w:pPr>
    </w:p>
    <w:p w14:paraId="3FE9F23F" w14:textId="77777777" w:rsidR="008F531B" w:rsidRPr="006C26E1" w:rsidRDefault="008F531B" w:rsidP="008F531B">
      <w:pPr>
        <w:rPr>
          <w:rFonts w:asciiTheme="minorHAnsi" w:hAnsiTheme="minorHAnsi" w:cstheme="minorHAnsi"/>
          <w:sz w:val="24"/>
          <w:szCs w:val="24"/>
        </w:rPr>
      </w:pPr>
    </w:p>
    <w:p w14:paraId="13436AE0" w14:textId="77777777" w:rsidR="008F531B" w:rsidRPr="006C26E1" w:rsidRDefault="008F531B" w:rsidP="008F531B">
      <w:pPr>
        <w:rPr>
          <w:rFonts w:asciiTheme="minorHAnsi" w:hAnsiTheme="minorHAnsi" w:cstheme="minorHAnsi"/>
          <w:b/>
          <w:sz w:val="24"/>
          <w:szCs w:val="24"/>
        </w:rPr>
      </w:pPr>
      <w:r w:rsidRPr="006C26E1">
        <w:rPr>
          <w:rFonts w:asciiTheme="minorHAnsi" w:hAnsiTheme="minorHAnsi" w:cstheme="minorHAnsi"/>
          <w:b/>
          <w:sz w:val="24"/>
          <w:szCs w:val="24"/>
        </w:rPr>
        <w:t>Disclaimer</w:t>
      </w:r>
    </w:p>
    <w:p w14:paraId="1F72F646" w14:textId="77777777" w:rsidR="008F531B" w:rsidRPr="006C26E1" w:rsidRDefault="008F531B" w:rsidP="008F531B">
      <w:pPr>
        <w:rPr>
          <w:rFonts w:asciiTheme="minorHAnsi" w:hAnsiTheme="minorHAnsi" w:cstheme="minorHAnsi"/>
          <w:sz w:val="24"/>
          <w:szCs w:val="24"/>
        </w:rPr>
      </w:pPr>
    </w:p>
    <w:p w14:paraId="3938CD18" w14:textId="77777777" w:rsidR="008F531B" w:rsidRPr="006C26E1" w:rsidRDefault="008F531B" w:rsidP="008F531B">
      <w:pPr>
        <w:pStyle w:val="Superscript"/>
        <w:rPr>
          <w:rFonts w:asciiTheme="minorHAnsi" w:hAnsiTheme="minorHAnsi" w:cstheme="minorHAnsi"/>
          <w:sz w:val="24"/>
        </w:rPr>
      </w:pPr>
      <w:r w:rsidRPr="006C26E1">
        <w:rPr>
          <w:rFonts w:asciiTheme="minorHAnsi" w:hAnsiTheme="minorHAnsi" w:cstheme="minorHAnsi"/>
          <w:sz w:val="24"/>
        </w:rPr>
        <w:t xml:space="preserve">© FPT Television, FPT Telecom. All rights reserved. </w:t>
      </w:r>
    </w:p>
    <w:p w14:paraId="6274EC67" w14:textId="77777777" w:rsidR="008F531B" w:rsidRPr="006C26E1" w:rsidRDefault="008F531B" w:rsidP="008F531B">
      <w:pPr>
        <w:pStyle w:val="Superscript"/>
        <w:rPr>
          <w:rFonts w:asciiTheme="minorHAnsi" w:hAnsiTheme="minorHAnsi" w:cstheme="minorHAnsi"/>
          <w:sz w:val="24"/>
        </w:rPr>
      </w:pPr>
      <w:r w:rsidRPr="006C26E1">
        <w:rPr>
          <w:rFonts w:asciiTheme="minorHAnsi" w:hAnsiTheme="minorHAnsi" w:cstheme="minorHAnsi"/>
          <w:sz w:val="24"/>
        </w:rPr>
        <w:t>Confidential and proprietary document.</w:t>
      </w:r>
    </w:p>
    <w:p w14:paraId="08CE6F91" w14:textId="77777777" w:rsidR="008F531B" w:rsidRPr="006C26E1" w:rsidRDefault="008F531B" w:rsidP="008F531B">
      <w:pPr>
        <w:pStyle w:val="Superscript"/>
        <w:rPr>
          <w:rFonts w:asciiTheme="minorHAnsi" w:hAnsiTheme="minorHAnsi" w:cstheme="minorHAnsi"/>
          <w:sz w:val="24"/>
        </w:rPr>
      </w:pPr>
    </w:p>
    <w:p w14:paraId="0923ACBA" w14:textId="77777777" w:rsidR="008F531B" w:rsidRPr="006C26E1" w:rsidRDefault="008F531B" w:rsidP="008F531B">
      <w:pPr>
        <w:pStyle w:val="Superscript"/>
        <w:rPr>
          <w:rFonts w:asciiTheme="minorHAnsi" w:hAnsiTheme="minorHAnsi" w:cstheme="minorHAnsi"/>
          <w:sz w:val="24"/>
        </w:rPr>
      </w:pPr>
      <w:r w:rsidRPr="006C26E1">
        <w:rPr>
          <w:rFonts w:asciiTheme="minorHAnsi" w:hAnsiTheme="minorHAnsi" w:cstheme="minorHAnsi"/>
          <w:sz w:val="24"/>
        </w:rPr>
        <w:t xml:space="preserve">This document and its content are proprietary property of FPT Television, FPT Telecom. The information contained in these documents is confidential, privileged and only for the information of the intended recipient and may not be used, published or redistributed without the prior written consent of FPT Television, FPT Telecom. </w:t>
      </w:r>
    </w:p>
    <w:p w14:paraId="638B5603" w14:textId="77777777" w:rsidR="007D6053" w:rsidRPr="006C26E1" w:rsidRDefault="008F531B" w:rsidP="007D6053">
      <w:pPr>
        <w:pStyle w:val="Superscript"/>
        <w:rPr>
          <w:rFonts w:asciiTheme="minorHAnsi" w:hAnsiTheme="minorHAnsi" w:cstheme="minorHAnsi"/>
          <w:sz w:val="24"/>
        </w:rPr>
      </w:pPr>
      <w:r w:rsidRPr="006C26E1">
        <w:rPr>
          <w:rFonts w:asciiTheme="minorHAnsi" w:hAnsiTheme="minorHAnsi" w:cstheme="minorHAnsi"/>
          <w:sz w:val="24"/>
        </w:rPr>
        <w:t>This document and its content shall not be used for any purpose other than that for which it is supplied.</w:t>
      </w:r>
    </w:p>
    <w:p w14:paraId="61CDCEAD" w14:textId="77777777" w:rsidR="00535886" w:rsidRPr="006C26E1" w:rsidRDefault="007D6053" w:rsidP="008F531B">
      <w:pPr>
        <w:pStyle w:val="Superscript"/>
        <w:rPr>
          <w:rFonts w:asciiTheme="minorHAnsi" w:hAnsiTheme="minorHAnsi" w:cstheme="minorHAnsi"/>
          <w:sz w:val="24"/>
        </w:rPr>
      </w:pPr>
      <w:r w:rsidRPr="006C26E1">
        <w:rPr>
          <w:rFonts w:asciiTheme="minorHAnsi" w:hAnsiTheme="minorHAnsi" w:cstheme="minorHAnsi"/>
          <w:sz w:val="24"/>
        </w:rPr>
        <w:lastRenderedPageBreak/>
        <w:br w:type="page"/>
      </w:r>
    </w:p>
    <w:p w14:paraId="26C5B417" w14:textId="77777777" w:rsidR="00074C04" w:rsidRPr="00A84EF4" w:rsidRDefault="00931944" w:rsidP="00A84EF4">
      <w:pPr>
        <w:pStyle w:val="References"/>
        <w:rPr>
          <w:rFonts w:asciiTheme="minorHAnsi" w:hAnsiTheme="minorHAnsi" w:cstheme="minorHAnsi"/>
        </w:rPr>
      </w:pPr>
      <w:bookmarkStart w:id="0" w:name="_Toc5382189"/>
      <w:r w:rsidRPr="00A84EF4">
        <w:rPr>
          <w:rFonts w:asciiTheme="minorHAnsi" w:hAnsiTheme="minorHAnsi" w:cstheme="minorHAnsi"/>
        </w:rPr>
        <w:lastRenderedPageBreak/>
        <w:t>NỘI DUNG (</w:t>
      </w:r>
      <w:r w:rsidR="00074C04" w:rsidRPr="00A84EF4">
        <w:rPr>
          <w:rFonts w:asciiTheme="minorHAnsi" w:hAnsiTheme="minorHAnsi" w:cstheme="minorHAnsi"/>
        </w:rPr>
        <w:t>CONTENT</w:t>
      </w:r>
      <w:r w:rsidR="00A40CCD" w:rsidRPr="00A84EF4">
        <w:rPr>
          <w:rFonts w:asciiTheme="minorHAnsi" w:hAnsiTheme="minorHAnsi" w:cstheme="minorHAnsi"/>
        </w:rPr>
        <w:t>S</w:t>
      </w:r>
      <w:r w:rsidRPr="00A84EF4">
        <w:rPr>
          <w:rFonts w:asciiTheme="minorHAnsi" w:hAnsiTheme="minorHAnsi" w:cstheme="minorHAnsi"/>
        </w:rPr>
        <w:t>)</w:t>
      </w:r>
      <w:bookmarkEnd w:id="0"/>
    </w:p>
    <w:p w14:paraId="531B5183" w14:textId="77777777" w:rsidR="00074C04" w:rsidRPr="006C26E1" w:rsidRDefault="00074C04" w:rsidP="00652DD7">
      <w:pPr>
        <w:tabs>
          <w:tab w:val="right" w:pos="9360"/>
        </w:tabs>
        <w:jc w:val="right"/>
        <w:rPr>
          <w:rFonts w:asciiTheme="minorHAnsi" w:hAnsiTheme="minorHAnsi" w:cstheme="minorHAnsi"/>
          <w:sz w:val="24"/>
          <w:szCs w:val="24"/>
          <w:lang w:val="pt-BR"/>
        </w:rPr>
      </w:pPr>
      <w:r w:rsidRPr="006C26E1">
        <w:rPr>
          <w:rFonts w:asciiTheme="minorHAnsi" w:hAnsiTheme="minorHAnsi" w:cstheme="minorHAnsi"/>
          <w:sz w:val="24"/>
          <w:szCs w:val="24"/>
          <w:lang w:val="pt-BR"/>
        </w:rPr>
        <w:t>Trang</w:t>
      </w:r>
    </w:p>
    <w:p w14:paraId="38BF9651" w14:textId="15C6F5B2" w:rsidR="00B74DB6" w:rsidRPr="00B74DB6" w:rsidRDefault="00074C04">
      <w:pPr>
        <w:pStyle w:val="TOC1"/>
        <w:rPr>
          <w:ins w:id="1" w:author="Windows User" w:date="2019-04-05T18:42:00Z"/>
          <w:rFonts w:asciiTheme="minorHAnsi" w:eastAsiaTheme="minorEastAsia" w:hAnsiTheme="minorHAnsi" w:cstheme="minorHAnsi"/>
          <w:noProof/>
          <w:sz w:val="20"/>
          <w:lang w:eastAsia="en-US"/>
          <w:rPrChange w:id="2" w:author="Windows User" w:date="2019-04-05T18:43:00Z">
            <w:rPr>
              <w:ins w:id="3" w:author="Windows User" w:date="2019-04-05T18:42:00Z"/>
              <w:rFonts w:asciiTheme="minorHAnsi" w:eastAsiaTheme="minorEastAsia" w:hAnsiTheme="minorHAnsi" w:cstheme="minorBidi"/>
              <w:noProof/>
              <w:sz w:val="22"/>
              <w:szCs w:val="22"/>
              <w:lang w:eastAsia="en-US"/>
            </w:rPr>
          </w:rPrChange>
        </w:rPr>
      </w:pPr>
      <w:r w:rsidRPr="00B74DB6">
        <w:rPr>
          <w:rFonts w:asciiTheme="minorHAnsi" w:hAnsiTheme="minorHAnsi" w:cstheme="minorHAnsi"/>
          <w:sz w:val="20"/>
        </w:rPr>
        <w:fldChar w:fldCharType="begin"/>
      </w:r>
      <w:r w:rsidRPr="00B74DB6">
        <w:rPr>
          <w:rFonts w:asciiTheme="minorHAnsi" w:hAnsiTheme="minorHAnsi" w:cstheme="minorHAnsi"/>
          <w:sz w:val="20"/>
        </w:rPr>
        <w:instrText xml:space="preserve"> TOC \o \t "Appendix 1, 1,Appendix 2, 2,Appendix 3,3" </w:instrText>
      </w:r>
      <w:r w:rsidRPr="00B74DB6">
        <w:rPr>
          <w:rFonts w:asciiTheme="minorHAnsi" w:hAnsiTheme="minorHAnsi" w:cstheme="minorHAnsi"/>
          <w:sz w:val="20"/>
        </w:rPr>
        <w:fldChar w:fldCharType="separate"/>
      </w:r>
      <w:ins w:id="4" w:author="Windows User" w:date="2019-04-05T18:42:00Z">
        <w:r w:rsidR="00B74DB6" w:rsidRPr="00B74DB6">
          <w:rPr>
            <w:rFonts w:asciiTheme="minorHAnsi" w:hAnsiTheme="minorHAnsi" w:cstheme="minorHAnsi"/>
            <w:noProof/>
            <w:sz w:val="20"/>
            <w:rPrChange w:id="5" w:author="Windows User" w:date="2019-04-05T18:43:00Z">
              <w:rPr>
                <w:rFonts w:asciiTheme="minorHAnsi" w:hAnsiTheme="minorHAnsi" w:cstheme="minorHAnsi"/>
                <w:noProof/>
              </w:rPr>
            </w:rPrChange>
          </w:rPr>
          <w:t>NỘI DUNG (CONTENTS)</w:t>
        </w:r>
        <w:r w:rsidR="00B74DB6" w:rsidRPr="00B74DB6">
          <w:rPr>
            <w:rFonts w:asciiTheme="minorHAnsi" w:hAnsiTheme="minorHAnsi" w:cstheme="minorHAnsi"/>
            <w:noProof/>
            <w:sz w:val="20"/>
            <w:rPrChange w:id="6" w:author="Windows User" w:date="2019-04-05T18:43:00Z">
              <w:rPr>
                <w:noProof/>
              </w:rPr>
            </w:rPrChange>
          </w:rPr>
          <w:tab/>
        </w:r>
        <w:r w:rsidR="00B74DB6" w:rsidRPr="00B74DB6">
          <w:rPr>
            <w:rFonts w:asciiTheme="minorHAnsi" w:hAnsiTheme="minorHAnsi" w:cstheme="minorHAnsi"/>
            <w:noProof/>
            <w:sz w:val="20"/>
            <w:rPrChange w:id="7" w:author="Windows User" w:date="2019-04-05T18:43:00Z">
              <w:rPr>
                <w:noProof/>
              </w:rPr>
            </w:rPrChange>
          </w:rPr>
          <w:fldChar w:fldCharType="begin"/>
        </w:r>
        <w:r w:rsidR="00B74DB6" w:rsidRPr="00B74DB6">
          <w:rPr>
            <w:rFonts w:asciiTheme="minorHAnsi" w:hAnsiTheme="minorHAnsi" w:cstheme="minorHAnsi"/>
            <w:noProof/>
            <w:sz w:val="20"/>
            <w:rPrChange w:id="8" w:author="Windows User" w:date="2019-04-05T18:43:00Z">
              <w:rPr>
                <w:noProof/>
              </w:rPr>
            </w:rPrChange>
          </w:rPr>
          <w:instrText xml:space="preserve"> PAGEREF _Toc5382189 \h </w:instrText>
        </w:r>
        <w:r w:rsidR="00B74DB6" w:rsidRPr="00B74DB6">
          <w:rPr>
            <w:rFonts w:asciiTheme="minorHAnsi" w:hAnsiTheme="minorHAnsi" w:cstheme="minorHAnsi"/>
            <w:noProof/>
            <w:sz w:val="20"/>
            <w:rPrChange w:id="9" w:author="Windows User" w:date="2019-04-05T18:43:00Z">
              <w:rPr>
                <w:noProof/>
              </w:rPr>
            </w:rPrChange>
          </w:rPr>
        </w:r>
      </w:ins>
      <w:r w:rsidR="00B74DB6" w:rsidRPr="00B74DB6">
        <w:rPr>
          <w:rFonts w:asciiTheme="minorHAnsi" w:hAnsiTheme="minorHAnsi" w:cstheme="minorHAnsi"/>
          <w:noProof/>
          <w:sz w:val="20"/>
          <w:rPrChange w:id="10" w:author="Windows User" w:date="2019-04-05T18:43:00Z">
            <w:rPr>
              <w:noProof/>
            </w:rPr>
          </w:rPrChange>
        </w:rPr>
        <w:fldChar w:fldCharType="separate"/>
      </w:r>
      <w:ins w:id="11" w:author="Windows User" w:date="2019-04-05T18:42:00Z">
        <w:r w:rsidR="00B74DB6" w:rsidRPr="00B74DB6">
          <w:rPr>
            <w:rFonts w:asciiTheme="minorHAnsi" w:hAnsiTheme="minorHAnsi" w:cstheme="minorHAnsi"/>
            <w:noProof/>
            <w:sz w:val="20"/>
            <w:rPrChange w:id="12" w:author="Windows User" w:date="2019-04-05T18:43:00Z">
              <w:rPr>
                <w:noProof/>
              </w:rPr>
            </w:rPrChange>
          </w:rPr>
          <w:t>iv</w:t>
        </w:r>
        <w:r w:rsidR="00B74DB6" w:rsidRPr="00B74DB6">
          <w:rPr>
            <w:rFonts w:asciiTheme="minorHAnsi" w:hAnsiTheme="minorHAnsi" w:cstheme="minorHAnsi"/>
            <w:noProof/>
            <w:sz w:val="20"/>
            <w:rPrChange w:id="13" w:author="Windows User" w:date="2019-04-05T18:43:00Z">
              <w:rPr>
                <w:noProof/>
              </w:rPr>
            </w:rPrChange>
          </w:rPr>
          <w:fldChar w:fldCharType="end"/>
        </w:r>
      </w:ins>
    </w:p>
    <w:p w14:paraId="28F66F21" w14:textId="1385CA3C" w:rsidR="00B74DB6" w:rsidRPr="00B74DB6" w:rsidRDefault="00B74DB6">
      <w:pPr>
        <w:pStyle w:val="TOC1"/>
        <w:rPr>
          <w:ins w:id="14" w:author="Windows User" w:date="2019-04-05T18:42:00Z"/>
          <w:rFonts w:asciiTheme="minorHAnsi" w:eastAsiaTheme="minorEastAsia" w:hAnsiTheme="minorHAnsi" w:cstheme="minorHAnsi"/>
          <w:noProof/>
          <w:sz w:val="20"/>
          <w:lang w:eastAsia="en-US"/>
          <w:rPrChange w:id="15" w:author="Windows User" w:date="2019-04-05T18:43:00Z">
            <w:rPr>
              <w:ins w:id="16" w:author="Windows User" w:date="2019-04-05T18:42:00Z"/>
              <w:rFonts w:asciiTheme="minorHAnsi" w:eastAsiaTheme="minorEastAsia" w:hAnsiTheme="minorHAnsi" w:cstheme="minorBidi"/>
              <w:noProof/>
              <w:sz w:val="22"/>
              <w:szCs w:val="22"/>
              <w:lang w:eastAsia="en-US"/>
            </w:rPr>
          </w:rPrChange>
        </w:rPr>
      </w:pPr>
      <w:ins w:id="17" w:author="Windows User" w:date="2019-04-05T18:42:00Z">
        <w:r w:rsidRPr="00B74DB6">
          <w:rPr>
            <w:rFonts w:asciiTheme="minorHAnsi" w:hAnsiTheme="minorHAnsi" w:cstheme="minorHAnsi"/>
            <w:noProof/>
            <w:snapToGrid w:val="0"/>
            <w:w w:val="0"/>
            <w:sz w:val="20"/>
            <w:rPrChange w:id="18" w:author="Windows User" w:date="2019-04-05T18:43:00Z">
              <w:rPr>
                <w:rFonts w:cs="Noto Sans"/>
                <w:noProof/>
                <w:snapToGrid w:val="0"/>
                <w:w w:val="0"/>
              </w:rPr>
            </w:rPrChange>
          </w:rPr>
          <w:t>1.</w:t>
        </w:r>
        <w:r w:rsidRPr="00B74DB6">
          <w:rPr>
            <w:rFonts w:asciiTheme="minorHAnsi" w:eastAsiaTheme="minorEastAsia" w:hAnsiTheme="minorHAnsi" w:cstheme="minorHAnsi"/>
            <w:noProof/>
            <w:sz w:val="20"/>
            <w:lang w:eastAsia="en-US"/>
            <w:rPrChange w:id="19" w:author="Windows User" w:date="2019-04-05T18:43:00Z">
              <w:rPr>
                <w:rFonts w:asciiTheme="minorHAnsi" w:eastAsiaTheme="minorEastAsia" w:hAnsiTheme="minorHAnsi" w:cstheme="minorBidi"/>
                <w:noProof/>
                <w:sz w:val="22"/>
                <w:szCs w:val="22"/>
                <w:lang w:eastAsia="en-US"/>
              </w:rPr>
            </w:rPrChange>
          </w:rPr>
          <w:tab/>
        </w:r>
        <w:r w:rsidRPr="00B74DB6">
          <w:rPr>
            <w:rFonts w:asciiTheme="minorHAnsi" w:hAnsiTheme="minorHAnsi" w:cstheme="minorHAnsi"/>
            <w:noProof/>
            <w:sz w:val="20"/>
            <w:rPrChange w:id="20" w:author="Windows User" w:date="2019-04-05T18:43:00Z">
              <w:rPr>
                <w:rFonts w:asciiTheme="minorHAnsi" w:hAnsiTheme="minorHAnsi" w:cstheme="minorHAnsi"/>
                <w:noProof/>
              </w:rPr>
            </w:rPrChange>
          </w:rPr>
          <w:t>GIỚI THIỆU (INTRODUCTION)</w:t>
        </w:r>
        <w:r w:rsidRPr="00B74DB6">
          <w:rPr>
            <w:rFonts w:asciiTheme="minorHAnsi" w:hAnsiTheme="minorHAnsi" w:cstheme="minorHAnsi"/>
            <w:noProof/>
            <w:sz w:val="20"/>
            <w:rPrChange w:id="21" w:author="Windows User" w:date="2019-04-05T18:43:00Z">
              <w:rPr>
                <w:noProof/>
              </w:rPr>
            </w:rPrChange>
          </w:rPr>
          <w:tab/>
        </w:r>
        <w:r w:rsidRPr="00B74DB6">
          <w:rPr>
            <w:rFonts w:asciiTheme="minorHAnsi" w:hAnsiTheme="minorHAnsi" w:cstheme="minorHAnsi"/>
            <w:noProof/>
            <w:sz w:val="20"/>
            <w:rPrChange w:id="22" w:author="Windows User" w:date="2019-04-05T18:43:00Z">
              <w:rPr>
                <w:noProof/>
              </w:rPr>
            </w:rPrChange>
          </w:rPr>
          <w:fldChar w:fldCharType="begin"/>
        </w:r>
        <w:r w:rsidRPr="00B74DB6">
          <w:rPr>
            <w:rFonts w:asciiTheme="minorHAnsi" w:hAnsiTheme="minorHAnsi" w:cstheme="minorHAnsi"/>
            <w:noProof/>
            <w:sz w:val="20"/>
            <w:rPrChange w:id="23" w:author="Windows User" w:date="2019-04-05T18:43:00Z">
              <w:rPr>
                <w:noProof/>
              </w:rPr>
            </w:rPrChange>
          </w:rPr>
          <w:instrText xml:space="preserve"> PAGEREF _Toc5382190 \h </w:instrText>
        </w:r>
        <w:r w:rsidRPr="00B74DB6">
          <w:rPr>
            <w:rFonts w:asciiTheme="minorHAnsi" w:hAnsiTheme="minorHAnsi" w:cstheme="minorHAnsi"/>
            <w:noProof/>
            <w:sz w:val="20"/>
            <w:rPrChange w:id="24" w:author="Windows User" w:date="2019-04-05T18:43:00Z">
              <w:rPr>
                <w:noProof/>
              </w:rPr>
            </w:rPrChange>
          </w:rPr>
        </w:r>
      </w:ins>
      <w:r w:rsidRPr="00B74DB6">
        <w:rPr>
          <w:rFonts w:asciiTheme="minorHAnsi" w:hAnsiTheme="minorHAnsi" w:cstheme="minorHAnsi"/>
          <w:noProof/>
          <w:sz w:val="20"/>
          <w:rPrChange w:id="25" w:author="Windows User" w:date="2019-04-05T18:43:00Z">
            <w:rPr>
              <w:noProof/>
            </w:rPr>
          </w:rPrChange>
        </w:rPr>
        <w:fldChar w:fldCharType="separate"/>
      </w:r>
      <w:ins w:id="26" w:author="Windows User" w:date="2019-04-05T18:42:00Z">
        <w:r w:rsidRPr="00B74DB6">
          <w:rPr>
            <w:rFonts w:asciiTheme="minorHAnsi" w:hAnsiTheme="minorHAnsi" w:cstheme="minorHAnsi"/>
            <w:noProof/>
            <w:sz w:val="20"/>
            <w:rPrChange w:id="27" w:author="Windows User" w:date="2019-04-05T18:43:00Z">
              <w:rPr>
                <w:noProof/>
              </w:rPr>
            </w:rPrChange>
          </w:rPr>
          <w:t>1</w:t>
        </w:r>
        <w:r w:rsidRPr="00B74DB6">
          <w:rPr>
            <w:rFonts w:asciiTheme="minorHAnsi" w:hAnsiTheme="minorHAnsi" w:cstheme="minorHAnsi"/>
            <w:noProof/>
            <w:sz w:val="20"/>
            <w:rPrChange w:id="28" w:author="Windows User" w:date="2019-04-05T18:43:00Z">
              <w:rPr>
                <w:noProof/>
              </w:rPr>
            </w:rPrChange>
          </w:rPr>
          <w:fldChar w:fldCharType="end"/>
        </w:r>
      </w:ins>
    </w:p>
    <w:p w14:paraId="11120654" w14:textId="0AD0FC42" w:rsidR="00B74DB6" w:rsidRPr="00B74DB6" w:rsidRDefault="00B74DB6">
      <w:pPr>
        <w:pStyle w:val="TOC2"/>
        <w:rPr>
          <w:ins w:id="29" w:author="Windows User" w:date="2019-04-05T18:42:00Z"/>
          <w:rFonts w:asciiTheme="minorHAnsi" w:eastAsiaTheme="minorEastAsia" w:hAnsiTheme="minorHAnsi" w:cstheme="minorHAnsi"/>
          <w:i w:val="0"/>
          <w:sz w:val="20"/>
          <w:lang w:eastAsia="en-US"/>
          <w:rPrChange w:id="30" w:author="Windows User" w:date="2019-04-05T18:43:00Z">
            <w:rPr>
              <w:ins w:id="31" w:author="Windows User" w:date="2019-04-05T18:42:00Z"/>
              <w:rFonts w:asciiTheme="minorHAnsi" w:eastAsiaTheme="minorEastAsia" w:hAnsiTheme="minorHAnsi" w:cstheme="minorBidi"/>
              <w:i w:val="0"/>
              <w:sz w:val="22"/>
              <w:szCs w:val="22"/>
              <w:lang w:eastAsia="en-US"/>
            </w:rPr>
          </w:rPrChange>
        </w:rPr>
      </w:pPr>
      <w:ins w:id="32" w:author="Windows User" w:date="2019-04-05T18:42:00Z">
        <w:r w:rsidRPr="00B74DB6">
          <w:rPr>
            <w:rFonts w:asciiTheme="minorHAnsi" w:hAnsiTheme="minorHAnsi" w:cstheme="minorHAnsi"/>
            <w:snapToGrid w:val="0"/>
            <w:w w:val="0"/>
            <w:sz w:val="20"/>
            <w:rPrChange w:id="33" w:author="Windows User" w:date="2019-04-05T18:43:00Z">
              <w:rPr>
                <w:rFonts w:cs="Noto Sans"/>
                <w:snapToGrid w:val="0"/>
                <w:w w:val="0"/>
              </w:rPr>
            </w:rPrChange>
          </w:rPr>
          <w:t>1.1</w:t>
        </w:r>
        <w:r w:rsidRPr="00B74DB6">
          <w:rPr>
            <w:rFonts w:asciiTheme="minorHAnsi" w:eastAsiaTheme="minorEastAsia" w:hAnsiTheme="minorHAnsi" w:cstheme="minorHAnsi"/>
            <w:i w:val="0"/>
            <w:sz w:val="20"/>
            <w:lang w:eastAsia="en-US"/>
            <w:rPrChange w:id="3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35" w:author="Windows User" w:date="2019-04-05T18:43:00Z">
              <w:rPr/>
            </w:rPrChange>
          </w:rPr>
          <w:t>MỤC TIÊU (PURPOSE)</w:t>
        </w:r>
        <w:r w:rsidRPr="00B74DB6">
          <w:rPr>
            <w:rFonts w:asciiTheme="minorHAnsi" w:hAnsiTheme="minorHAnsi" w:cstheme="minorHAnsi"/>
            <w:sz w:val="20"/>
            <w:rPrChange w:id="36" w:author="Windows User" w:date="2019-04-05T18:43:00Z">
              <w:rPr/>
            </w:rPrChange>
          </w:rPr>
          <w:tab/>
        </w:r>
        <w:r w:rsidRPr="00B74DB6">
          <w:rPr>
            <w:rFonts w:asciiTheme="minorHAnsi" w:hAnsiTheme="minorHAnsi" w:cstheme="minorHAnsi"/>
            <w:sz w:val="20"/>
            <w:rPrChange w:id="37" w:author="Windows User" w:date="2019-04-05T18:43:00Z">
              <w:rPr/>
            </w:rPrChange>
          </w:rPr>
          <w:fldChar w:fldCharType="begin"/>
        </w:r>
        <w:r w:rsidRPr="00B74DB6">
          <w:rPr>
            <w:rFonts w:asciiTheme="minorHAnsi" w:hAnsiTheme="minorHAnsi" w:cstheme="minorHAnsi"/>
            <w:sz w:val="20"/>
            <w:rPrChange w:id="38" w:author="Windows User" w:date="2019-04-05T18:43:00Z">
              <w:rPr/>
            </w:rPrChange>
          </w:rPr>
          <w:instrText xml:space="preserve"> PAGEREF _Toc5382191 \h </w:instrText>
        </w:r>
        <w:r w:rsidRPr="00B74DB6">
          <w:rPr>
            <w:rFonts w:asciiTheme="minorHAnsi" w:hAnsiTheme="minorHAnsi" w:cstheme="minorHAnsi"/>
            <w:sz w:val="20"/>
            <w:rPrChange w:id="39" w:author="Windows User" w:date="2019-04-05T18:43:00Z">
              <w:rPr/>
            </w:rPrChange>
          </w:rPr>
        </w:r>
      </w:ins>
      <w:r w:rsidRPr="00B74DB6">
        <w:rPr>
          <w:rFonts w:asciiTheme="minorHAnsi" w:hAnsiTheme="minorHAnsi" w:cstheme="minorHAnsi"/>
          <w:sz w:val="20"/>
          <w:rPrChange w:id="40" w:author="Windows User" w:date="2019-04-05T18:43:00Z">
            <w:rPr/>
          </w:rPrChange>
        </w:rPr>
        <w:fldChar w:fldCharType="separate"/>
      </w:r>
      <w:ins w:id="41" w:author="Windows User" w:date="2019-04-05T18:42:00Z">
        <w:r w:rsidRPr="00B74DB6">
          <w:rPr>
            <w:rFonts w:asciiTheme="minorHAnsi" w:hAnsiTheme="minorHAnsi" w:cstheme="minorHAnsi"/>
            <w:sz w:val="20"/>
            <w:rPrChange w:id="42" w:author="Windows User" w:date="2019-04-05T18:43:00Z">
              <w:rPr/>
            </w:rPrChange>
          </w:rPr>
          <w:t>1</w:t>
        </w:r>
        <w:r w:rsidRPr="00B74DB6">
          <w:rPr>
            <w:rFonts w:asciiTheme="minorHAnsi" w:hAnsiTheme="minorHAnsi" w:cstheme="minorHAnsi"/>
            <w:sz w:val="20"/>
            <w:rPrChange w:id="43" w:author="Windows User" w:date="2019-04-05T18:43:00Z">
              <w:rPr/>
            </w:rPrChange>
          </w:rPr>
          <w:fldChar w:fldCharType="end"/>
        </w:r>
      </w:ins>
    </w:p>
    <w:p w14:paraId="7B8986F9" w14:textId="0333CF08" w:rsidR="00B74DB6" w:rsidRPr="00B74DB6" w:rsidRDefault="00B74DB6">
      <w:pPr>
        <w:pStyle w:val="TOC2"/>
        <w:rPr>
          <w:ins w:id="44" w:author="Windows User" w:date="2019-04-05T18:42:00Z"/>
          <w:rFonts w:asciiTheme="minorHAnsi" w:eastAsiaTheme="minorEastAsia" w:hAnsiTheme="minorHAnsi" w:cstheme="minorHAnsi"/>
          <w:i w:val="0"/>
          <w:sz w:val="20"/>
          <w:lang w:eastAsia="en-US"/>
          <w:rPrChange w:id="45" w:author="Windows User" w:date="2019-04-05T18:43:00Z">
            <w:rPr>
              <w:ins w:id="46" w:author="Windows User" w:date="2019-04-05T18:42:00Z"/>
              <w:rFonts w:asciiTheme="minorHAnsi" w:eastAsiaTheme="minorEastAsia" w:hAnsiTheme="minorHAnsi" w:cstheme="minorBidi"/>
              <w:i w:val="0"/>
              <w:sz w:val="22"/>
              <w:szCs w:val="22"/>
              <w:lang w:eastAsia="en-US"/>
            </w:rPr>
          </w:rPrChange>
        </w:rPr>
      </w:pPr>
      <w:ins w:id="47" w:author="Windows User" w:date="2019-04-05T18:42:00Z">
        <w:r w:rsidRPr="00B74DB6">
          <w:rPr>
            <w:rFonts w:asciiTheme="minorHAnsi" w:hAnsiTheme="minorHAnsi" w:cstheme="minorHAnsi"/>
            <w:snapToGrid w:val="0"/>
            <w:w w:val="0"/>
            <w:sz w:val="20"/>
            <w:rPrChange w:id="48" w:author="Windows User" w:date="2019-04-05T18:43:00Z">
              <w:rPr>
                <w:rFonts w:cs="Noto Sans"/>
                <w:snapToGrid w:val="0"/>
                <w:w w:val="0"/>
              </w:rPr>
            </w:rPrChange>
          </w:rPr>
          <w:t>1.2</w:t>
        </w:r>
        <w:r w:rsidRPr="00B74DB6">
          <w:rPr>
            <w:rFonts w:asciiTheme="minorHAnsi" w:eastAsiaTheme="minorEastAsia" w:hAnsiTheme="minorHAnsi" w:cstheme="minorHAnsi"/>
            <w:i w:val="0"/>
            <w:sz w:val="20"/>
            <w:lang w:eastAsia="en-US"/>
            <w:rPrChange w:id="4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50" w:author="Windows User" w:date="2019-04-05T18:43:00Z">
              <w:rPr/>
            </w:rPrChange>
          </w:rPr>
          <w:t>PHẠM VI (SCOPE)</w:t>
        </w:r>
        <w:r w:rsidRPr="00B74DB6">
          <w:rPr>
            <w:rFonts w:asciiTheme="minorHAnsi" w:hAnsiTheme="minorHAnsi" w:cstheme="minorHAnsi"/>
            <w:sz w:val="20"/>
            <w:rPrChange w:id="51" w:author="Windows User" w:date="2019-04-05T18:43:00Z">
              <w:rPr/>
            </w:rPrChange>
          </w:rPr>
          <w:tab/>
        </w:r>
        <w:r w:rsidRPr="00B74DB6">
          <w:rPr>
            <w:rFonts w:asciiTheme="minorHAnsi" w:hAnsiTheme="minorHAnsi" w:cstheme="minorHAnsi"/>
            <w:sz w:val="20"/>
            <w:rPrChange w:id="52" w:author="Windows User" w:date="2019-04-05T18:43:00Z">
              <w:rPr/>
            </w:rPrChange>
          </w:rPr>
          <w:fldChar w:fldCharType="begin"/>
        </w:r>
        <w:r w:rsidRPr="00B74DB6">
          <w:rPr>
            <w:rFonts w:asciiTheme="minorHAnsi" w:hAnsiTheme="minorHAnsi" w:cstheme="minorHAnsi"/>
            <w:sz w:val="20"/>
            <w:rPrChange w:id="53" w:author="Windows User" w:date="2019-04-05T18:43:00Z">
              <w:rPr/>
            </w:rPrChange>
          </w:rPr>
          <w:instrText xml:space="preserve"> PAGEREF _Toc5382192 \h </w:instrText>
        </w:r>
        <w:r w:rsidRPr="00B74DB6">
          <w:rPr>
            <w:rFonts w:asciiTheme="minorHAnsi" w:hAnsiTheme="minorHAnsi" w:cstheme="minorHAnsi"/>
            <w:sz w:val="20"/>
            <w:rPrChange w:id="54" w:author="Windows User" w:date="2019-04-05T18:43:00Z">
              <w:rPr/>
            </w:rPrChange>
          </w:rPr>
        </w:r>
      </w:ins>
      <w:r w:rsidRPr="00B74DB6">
        <w:rPr>
          <w:rFonts w:asciiTheme="minorHAnsi" w:hAnsiTheme="minorHAnsi" w:cstheme="minorHAnsi"/>
          <w:sz w:val="20"/>
          <w:rPrChange w:id="55" w:author="Windows User" w:date="2019-04-05T18:43:00Z">
            <w:rPr/>
          </w:rPrChange>
        </w:rPr>
        <w:fldChar w:fldCharType="separate"/>
      </w:r>
      <w:ins w:id="56" w:author="Windows User" w:date="2019-04-05T18:42:00Z">
        <w:r w:rsidRPr="00B74DB6">
          <w:rPr>
            <w:rFonts w:asciiTheme="minorHAnsi" w:hAnsiTheme="minorHAnsi" w:cstheme="minorHAnsi"/>
            <w:sz w:val="20"/>
            <w:rPrChange w:id="57" w:author="Windows User" w:date="2019-04-05T18:43:00Z">
              <w:rPr/>
            </w:rPrChange>
          </w:rPr>
          <w:t>1</w:t>
        </w:r>
        <w:r w:rsidRPr="00B74DB6">
          <w:rPr>
            <w:rFonts w:asciiTheme="minorHAnsi" w:hAnsiTheme="minorHAnsi" w:cstheme="minorHAnsi"/>
            <w:sz w:val="20"/>
            <w:rPrChange w:id="58" w:author="Windows User" w:date="2019-04-05T18:43:00Z">
              <w:rPr/>
            </w:rPrChange>
          </w:rPr>
          <w:fldChar w:fldCharType="end"/>
        </w:r>
      </w:ins>
    </w:p>
    <w:p w14:paraId="660C0314" w14:textId="49245F14" w:rsidR="00B74DB6" w:rsidRPr="00B74DB6" w:rsidRDefault="00B74DB6">
      <w:pPr>
        <w:pStyle w:val="TOC1"/>
        <w:rPr>
          <w:ins w:id="59" w:author="Windows User" w:date="2019-04-05T18:42:00Z"/>
          <w:rFonts w:asciiTheme="minorHAnsi" w:eastAsiaTheme="minorEastAsia" w:hAnsiTheme="minorHAnsi" w:cstheme="minorHAnsi"/>
          <w:noProof/>
          <w:sz w:val="20"/>
          <w:lang w:eastAsia="en-US"/>
          <w:rPrChange w:id="60" w:author="Windows User" w:date="2019-04-05T18:43:00Z">
            <w:rPr>
              <w:ins w:id="61" w:author="Windows User" w:date="2019-04-05T18:42:00Z"/>
              <w:rFonts w:asciiTheme="minorHAnsi" w:eastAsiaTheme="minorEastAsia" w:hAnsiTheme="minorHAnsi" w:cstheme="minorBidi"/>
              <w:noProof/>
              <w:sz w:val="22"/>
              <w:szCs w:val="22"/>
              <w:lang w:eastAsia="en-US"/>
            </w:rPr>
          </w:rPrChange>
        </w:rPr>
      </w:pPr>
      <w:ins w:id="62" w:author="Windows User" w:date="2019-04-05T18:42:00Z">
        <w:r w:rsidRPr="00B74DB6">
          <w:rPr>
            <w:rFonts w:asciiTheme="minorHAnsi" w:hAnsiTheme="minorHAnsi" w:cstheme="minorHAnsi"/>
            <w:noProof/>
            <w:snapToGrid w:val="0"/>
            <w:w w:val="0"/>
            <w:sz w:val="20"/>
            <w:rPrChange w:id="63" w:author="Windows User" w:date="2019-04-05T18:43:00Z">
              <w:rPr>
                <w:rFonts w:cs="Noto Sans"/>
                <w:noProof/>
                <w:snapToGrid w:val="0"/>
                <w:w w:val="0"/>
              </w:rPr>
            </w:rPrChange>
          </w:rPr>
          <w:t>2.</w:t>
        </w:r>
        <w:r w:rsidRPr="00B74DB6">
          <w:rPr>
            <w:rFonts w:asciiTheme="minorHAnsi" w:eastAsiaTheme="minorEastAsia" w:hAnsiTheme="minorHAnsi" w:cstheme="minorHAnsi"/>
            <w:noProof/>
            <w:sz w:val="20"/>
            <w:lang w:eastAsia="en-US"/>
            <w:rPrChange w:id="64" w:author="Windows User" w:date="2019-04-05T18:43:00Z">
              <w:rPr>
                <w:rFonts w:asciiTheme="minorHAnsi" w:eastAsiaTheme="minorEastAsia" w:hAnsiTheme="minorHAnsi" w:cstheme="minorBidi"/>
                <w:noProof/>
                <w:sz w:val="22"/>
                <w:szCs w:val="22"/>
                <w:lang w:eastAsia="en-US"/>
              </w:rPr>
            </w:rPrChange>
          </w:rPr>
          <w:tab/>
        </w:r>
        <w:r w:rsidRPr="00B74DB6">
          <w:rPr>
            <w:rFonts w:asciiTheme="minorHAnsi" w:hAnsiTheme="minorHAnsi" w:cstheme="minorHAnsi"/>
            <w:noProof/>
            <w:sz w:val="20"/>
            <w:rPrChange w:id="65" w:author="Windows User" w:date="2019-04-05T18:43:00Z">
              <w:rPr>
                <w:rFonts w:asciiTheme="minorHAnsi" w:hAnsiTheme="minorHAnsi" w:cstheme="minorHAnsi"/>
                <w:noProof/>
              </w:rPr>
            </w:rPrChange>
          </w:rPr>
          <w:t>MÔ TẢ CHUNG (GENERAL DESCRIPTION)</w:t>
        </w:r>
        <w:r w:rsidRPr="00B74DB6">
          <w:rPr>
            <w:rFonts w:asciiTheme="minorHAnsi" w:hAnsiTheme="minorHAnsi" w:cstheme="minorHAnsi"/>
            <w:noProof/>
            <w:sz w:val="20"/>
            <w:rPrChange w:id="66" w:author="Windows User" w:date="2019-04-05T18:43:00Z">
              <w:rPr>
                <w:noProof/>
              </w:rPr>
            </w:rPrChange>
          </w:rPr>
          <w:tab/>
        </w:r>
        <w:r w:rsidRPr="00B74DB6">
          <w:rPr>
            <w:rFonts w:asciiTheme="minorHAnsi" w:hAnsiTheme="minorHAnsi" w:cstheme="minorHAnsi"/>
            <w:noProof/>
            <w:sz w:val="20"/>
            <w:rPrChange w:id="67" w:author="Windows User" w:date="2019-04-05T18:43:00Z">
              <w:rPr>
                <w:noProof/>
              </w:rPr>
            </w:rPrChange>
          </w:rPr>
          <w:fldChar w:fldCharType="begin"/>
        </w:r>
        <w:r w:rsidRPr="00B74DB6">
          <w:rPr>
            <w:rFonts w:asciiTheme="minorHAnsi" w:hAnsiTheme="minorHAnsi" w:cstheme="minorHAnsi"/>
            <w:noProof/>
            <w:sz w:val="20"/>
            <w:rPrChange w:id="68" w:author="Windows User" w:date="2019-04-05T18:43:00Z">
              <w:rPr>
                <w:noProof/>
              </w:rPr>
            </w:rPrChange>
          </w:rPr>
          <w:instrText xml:space="preserve"> PAGEREF _Toc5382193 \h </w:instrText>
        </w:r>
        <w:r w:rsidRPr="00B74DB6">
          <w:rPr>
            <w:rFonts w:asciiTheme="minorHAnsi" w:hAnsiTheme="minorHAnsi" w:cstheme="minorHAnsi"/>
            <w:noProof/>
            <w:sz w:val="20"/>
            <w:rPrChange w:id="69" w:author="Windows User" w:date="2019-04-05T18:43:00Z">
              <w:rPr>
                <w:noProof/>
              </w:rPr>
            </w:rPrChange>
          </w:rPr>
        </w:r>
      </w:ins>
      <w:r w:rsidRPr="00B74DB6">
        <w:rPr>
          <w:rFonts w:asciiTheme="minorHAnsi" w:hAnsiTheme="minorHAnsi" w:cstheme="minorHAnsi"/>
          <w:noProof/>
          <w:sz w:val="20"/>
          <w:rPrChange w:id="70" w:author="Windows User" w:date="2019-04-05T18:43:00Z">
            <w:rPr>
              <w:noProof/>
            </w:rPr>
          </w:rPrChange>
        </w:rPr>
        <w:fldChar w:fldCharType="separate"/>
      </w:r>
      <w:ins w:id="71" w:author="Windows User" w:date="2019-04-05T18:42:00Z">
        <w:r w:rsidRPr="00B74DB6">
          <w:rPr>
            <w:rFonts w:asciiTheme="minorHAnsi" w:hAnsiTheme="minorHAnsi" w:cstheme="minorHAnsi"/>
            <w:noProof/>
            <w:sz w:val="20"/>
            <w:rPrChange w:id="72" w:author="Windows User" w:date="2019-04-05T18:43:00Z">
              <w:rPr>
                <w:noProof/>
              </w:rPr>
            </w:rPrChange>
          </w:rPr>
          <w:t>2</w:t>
        </w:r>
        <w:r w:rsidRPr="00B74DB6">
          <w:rPr>
            <w:rFonts w:asciiTheme="minorHAnsi" w:hAnsiTheme="minorHAnsi" w:cstheme="minorHAnsi"/>
            <w:noProof/>
            <w:sz w:val="20"/>
            <w:rPrChange w:id="73" w:author="Windows User" w:date="2019-04-05T18:43:00Z">
              <w:rPr>
                <w:noProof/>
              </w:rPr>
            </w:rPrChange>
          </w:rPr>
          <w:fldChar w:fldCharType="end"/>
        </w:r>
      </w:ins>
    </w:p>
    <w:p w14:paraId="75DF0395" w14:textId="2A833B98" w:rsidR="00B74DB6" w:rsidRPr="00B74DB6" w:rsidRDefault="00B74DB6">
      <w:pPr>
        <w:pStyle w:val="TOC2"/>
        <w:rPr>
          <w:ins w:id="74" w:author="Windows User" w:date="2019-04-05T18:42:00Z"/>
          <w:rFonts w:asciiTheme="minorHAnsi" w:eastAsiaTheme="minorEastAsia" w:hAnsiTheme="minorHAnsi" w:cstheme="minorHAnsi"/>
          <w:i w:val="0"/>
          <w:sz w:val="20"/>
          <w:lang w:eastAsia="en-US"/>
          <w:rPrChange w:id="75" w:author="Windows User" w:date="2019-04-05T18:43:00Z">
            <w:rPr>
              <w:ins w:id="76" w:author="Windows User" w:date="2019-04-05T18:42:00Z"/>
              <w:rFonts w:asciiTheme="minorHAnsi" w:eastAsiaTheme="minorEastAsia" w:hAnsiTheme="minorHAnsi" w:cstheme="minorBidi"/>
              <w:i w:val="0"/>
              <w:sz w:val="22"/>
              <w:szCs w:val="22"/>
              <w:lang w:eastAsia="en-US"/>
            </w:rPr>
          </w:rPrChange>
        </w:rPr>
      </w:pPr>
      <w:ins w:id="77" w:author="Windows User" w:date="2019-04-05T18:42:00Z">
        <w:r w:rsidRPr="00B74DB6">
          <w:rPr>
            <w:rFonts w:asciiTheme="minorHAnsi" w:hAnsiTheme="minorHAnsi" w:cstheme="minorHAnsi"/>
            <w:snapToGrid w:val="0"/>
            <w:w w:val="0"/>
            <w:sz w:val="20"/>
            <w:rPrChange w:id="78" w:author="Windows User" w:date="2019-04-05T18:43:00Z">
              <w:rPr>
                <w:rFonts w:cs="Noto Sans"/>
                <w:snapToGrid w:val="0"/>
                <w:w w:val="0"/>
              </w:rPr>
            </w:rPrChange>
          </w:rPr>
          <w:t>2.1</w:t>
        </w:r>
        <w:r w:rsidRPr="00B74DB6">
          <w:rPr>
            <w:rFonts w:asciiTheme="minorHAnsi" w:eastAsiaTheme="minorEastAsia" w:hAnsiTheme="minorHAnsi" w:cstheme="minorHAnsi"/>
            <w:i w:val="0"/>
            <w:sz w:val="20"/>
            <w:lang w:eastAsia="en-US"/>
            <w:rPrChange w:id="7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80" w:author="Windows User" w:date="2019-04-05T18:43:00Z">
              <w:rPr/>
            </w:rPrChange>
          </w:rPr>
          <w:t>MÀN HÌNH KHỜI ĐỘNG</w:t>
        </w:r>
        <w:r w:rsidRPr="00B74DB6">
          <w:rPr>
            <w:rFonts w:asciiTheme="minorHAnsi" w:hAnsiTheme="minorHAnsi" w:cstheme="minorHAnsi"/>
            <w:sz w:val="20"/>
            <w:rPrChange w:id="81" w:author="Windows User" w:date="2019-04-05T18:43:00Z">
              <w:rPr/>
            </w:rPrChange>
          </w:rPr>
          <w:tab/>
        </w:r>
        <w:r w:rsidRPr="00B74DB6">
          <w:rPr>
            <w:rFonts w:asciiTheme="minorHAnsi" w:hAnsiTheme="minorHAnsi" w:cstheme="minorHAnsi"/>
            <w:sz w:val="20"/>
            <w:rPrChange w:id="82" w:author="Windows User" w:date="2019-04-05T18:43:00Z">
              <w:rPr/>
            </w:rPrChange>
          </w:rPr>
          <w:fldChar w:fldCharType="begin"/>
        </w:r>
        <w:r w:rsidRPr="00B74DB6">
          <w:rPr>
            <w:rFonts w:asciiTheme="minorHAnsi" w:hAnsiTheme="minorHAnsi" w:cstheme="minorHAnsi"/>
            <w:sz w:val="20"/>
            <w:rPrChange w:id="83" w:author="Windows User" w:date="2019-04-05T18:43:00Z">
              <w:rPr/>
            </w:rPrChange>
          </w:rPr>
          <w:instrText xml:space="preserve"> PAGEREF _Toc5382194 \h </w:instrText>
        </w:r>
        <w:r w:rsidRPr="00B74DB6">
          <w:rPr>
            <w:rFonts w:asciiTheme="minorHAnsi" w:hAnsiTheme="minorHAnsi" w:cstheme="minorHAnsi"/>
            <w:sz w:val="20"/>
            <w:rPrChange w:id="84" w:author="Windows User" w:date="2019-04-05T18:43:00Z">
              <w:rPr/>
            </w:rPrChange>
          </w:rPr>
        </w:r>
      </w:ins>
      <w:r w:rsidRPr="00B74DB6">
        <w:rPr>
          <w:rFonts w:asciiTheme="minorHAnsi" w:hAnsiTheme="minorHAnsi" w:cstheme="minorHAnsi"/>
          <w:sz w:val="20"/>
          <w:rPrChange w:id="85" w:author="Windows User" w:date="2019-04-05T18:43:00Z">
            <w:rPr/>
          </w:rPrChange>
        </w:rPr>
        <w:fldChar w:fldCharType="separate"/>
      </w:r>
      <w:ins w:id="86" w:author="Windows User" w:date="2019-04-05T18:42:00Z">
        <w:r w:rsidRPr="00B74DB6">
          <w:rPr>
            <w:rFonts w:asciiTheme="minorHAnsi" w:hAnsiTheme="minorHAnsi" w:cstheme="minorHAnsi"/>
            <w:sz w:val="20"/>
            <w:rPrChange w:id="87" w:author="Windows User" w:date="2019-04-05T18:43:00Z">
              <w:rPr/>
            </w:rPrChange>
          </w:rPr>
          <w:t>2</w:t>
        </w:r>
        <w:r w:rsidRPr="00B74DB6">
          <w:rPr>
            <w:rFonts w:asciiTheme="minorHAnsi" w:hAnsiTheme="minorHAnsi" w:cstheme="minorHAnsi"/>
            <w:sz w:val="20"/>
            <w:rPrChange w:id="88" w:author="Windows User" w:date="2019-04-05T18:43:00Z">
              <w:rPr/>
            </w:rPrChange>
          </w:rPr>
          <w:fldChar w:fldCharType="end"/>
        </w:r>
      </w:ins>
    </w:p>
    <w:p w14:paraId="07996BDC" w14:textId="150D52F6" w:rsidR="00B74DB6" w:rsidRPr="00B74DB6" w:rsidRDefault="00B74DB6">
      <w:pPr>
        <w:pStyle w:val="TOC3"/>
        <w:rPr>
          <w:ins w:id="89" w:author="Windows User" w:date="2019-04-05T18:42:00Z"/>
          <w:rFonts w:asciiTheme="minorHAnsi" w:eastAsiaTheme="minorEastAsia" w:hAnsiTheme="minorHAnsi" w:cstheme="minorHAnsi"/>
          <w:i w:val="0"/>
          <w:sz w:val="20"/>
          <w:lang w:eastAsia="en-US"/>
          <w:rPrChange w:id="90" w:author="Windows User" w:date="2019-04-05T18:43:00Z">
            <w:rPr>
              <w:ins w:id="91" w:author="Windows User" w:date="2019-04-05T18:42:00Z"/>
              <w:rFonts w:asciiTheme="minorHAnsi" w:eastAsiaTheme="minorEastAsia" w:hAnsiTheme="minorHAnsi" w:cstheme="minorBidi"/>
              <w:i w:val="0"/>
              <w:sz w:val="22"/>
              <w:szCs w:val="22"/>
              <w:lang w:eastAsia="en-US"/>
            </w:rPr>
          </w:rPrChange>
        </w:rPr>
      </w:pPr>
      <w:ins w:id="92" w:author="Windows User" w:date="2019-04-05T18:42:00Z">
        <w:r w:rsidRPr="00B74DB6">
          <w:rPr>
            <w:rFonts w:asciiTheme="minorHAnsi" w:hAnsiTheme="minorHAnsi" w:cstheme="minorHAnsi"/>
            <w:sz w:val="20"/>
            <w:lang w:val="pt-BR"/>
            <w:rPrChange w:id="93" w:author="Windows User" w:date="2019-04-05T18:43:00Z">
              <w:rPr>
                <w:rFonts w:asciiTheme="minorHAnsi" w:hAnsiTheme="minorHAnsi" w:cstheme="minorHAnsi"/>
                <w:lang w:val="pt-BR"/>
              </w:rPr>
            </w:rPrChange>
          </w:rPr>
          <w:t>2.1.1</w:t>
        </w:r>
        <w:r w:rsidRPr="00B74DB6">
          <w:rPr>
            <w:rFonts w:asciiTheme="minorHAnsi" w:eastAsiaTheme="minorEastAsia" w:hAnsiTheme="minorHAnsi" w:cstheme="minorHAnsi"/>
            <w:i w:val="0"/>
            <w:sz w:val="20"/>
            <w:lang w:eastAsia="en-US"/>
            <w:rPrChange w:id="9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5" w:author="Windows User" w:date="2019-04-05T18:43:00Z">
              <w:rPr>
                <w:rFonts w:asciiTheme="minorHAnsi" w:hAnsiTheme="minorHAnsi" w:cstheme="minorHAnsi"/>
                <w:lang w:val="pt-BR"/>
              </w:rPr>
            </w:rPrChange>
          </w:rPr>
          <w:t>Splash screen</w:t>
        </w:r>
        <w:r w:rsidRPr="00B74DB6">
          <w:rPr>
            <w:rFonts w:asciiTheme="minorHAnsi" w:hAnsiTheme="minorHAnsi" w:cstheme="minorHAnsi"/>
            <w:sz w:val="20"/>
            <w:rPrChange w:id="96" w:author="Windows User" w:date="2019-04-05T18:43:00Z">
              <w:rPr/>
            </w:rPrChange>
          </w:rPr>
          <w:tab/>
        </w:r>
        <w:r w:rsidRPr="00B74DB6">
          <w:rPr>
            <w:rFonts w:asciiTheme="minorHAnsi" w:hAnsiTheme="minorHAnsi" w:cstheme="minorHAnsi"/>
            <w:sz w:val="20"/>
            <w:rPrChange w:id="97" w:author="Windows User" w:date="2019-04-05T18:43:00Z">
              <w:rPr/>
            </w:rPrChange>
          </w:rPr>
          <w:fldChar w:fldCharType="begin"/>
        </w:r>
        <w:r w:rsidRPr="00B74DB6">
          <w:rPr>
            <w:rFonts w:asciiTheme="minorHAnsi" w:hAnsiTheme="minorHAnsi" w:cstheme="minorHAnsi"/>
            <w:sz w:val="20"/>
            <w:rPrChange w:id="98" w:author="Windows User" w:date="2019-04-05T18:43:00Z">
              <w:rPr/>
            </w:rPrChange>
          </w:rPr>
          <w:instrText xml:space="preserve"> PAGEREF _Toc5382195 \h </w:instrText>
        </w:r>
        <w:r w:rsidRPr="00B74DB6">
          <w:rPr>
            <w:rFonts w:asciiTheme="minorHAnsi" w:hAnsiTheme="minorHAnsi" w:cstheme="minorHAnsi"/>
            <w:sz w:val="20"/>
            <w:rPrChange w:id="99" w:author="Windows User" w:date="2019-04-05T18:43:00Z">
              <w:rPr/>
            </w:rPrChange>
          </w:rPr>
        </w:r>
      </w:ins>
      <w:r w:rsidRPr="00B74DB6">
        <w:rPr>
          <w:rFonts w:asciiTheme="minorHAnsi" w:hAnsiTheme="minorHAnsi" w:cstheme="minorHAnsi"/>
          <w:sz w:val="20"/>
          <w:rPrChange w:id="100" w:author="Windows User" w:date="2019-04-05T18:43:00Z">
            <w:rPr/>
          </w:rPrChange>
        </w:rPr>
        <w:fldChar w:fldCharType="separate"/>
      </w:r>
      <w:ins w:id="101" w:author="Windows User" w:date="2019-04-05T18:42:00Z">
        <w:r w:rsidRPr="00B74DB6">
          <w:rPr>
            <w:rFonts w:asciiTheme="minorHAnsi" w:hAnsiTheme="minorHAnsi" w:cstheme="minorHAnsi"/>
            <w:sz w:val="20"/>
            <w:rPrChange w:id="102" w:author="Windows User" w:date="2019-04-05T18:43:00Z">
              <w:rPr/>
            </w:rPrChange>
          </w:rPr>
          <w:t>2</w:t>
        </w:r>
        <w:r w:rsidRPr="00B74DB6">
          <w:rPr>
            <w:rFonts w:asciiTheme="minorHAnsi" w:hAnsiTheme="minorHAnsi" w:cstheme="minorHAnsi"/>
            <w:sz w:val="20"/>
            <w:rPrChange w:id="103" w:author="Windows User" w:date="2019-04-05T18:43:00Z">
              <w:rPr/>
            </w:rPrChange>
          </w:rPr>
          <w:fldChar w:fldCharType="end"/>
        </w:r>
      </w:ins>
    </w:p>
    <w:p w14:paraId="23CB8CCC" w14:textId="44A53FFD" w:rsidR="00B74DB6" w:rsidRPr="00B74DB6" w:rsidRDefault="00B74DB6">
      <w:pPr>
        <w:pStyle w:val="TOC3"/>
        <w:rPr>
          <w:ins w:id="104" w:author="Windows User" w:date="2019-04-05T18:42:00Z"/>
          <w:rFonts w:asciiTheme="minorHAnsi" w:eastAsiaTheme="minorEastAsia" w:hAnsiTheme="minorHAnsi" w:cstheme="minorHAnsi"/>
          <w:i w:val="0"/>
          <w:sz w:val="20"/>
          <w:lang w:eastAsia="en-US"/>
          <w:rPrChange w:id="105" w:author="Windows User" w:date="2019-04-05T18:43:00Z">
            <w:rPr>
              <w:ins w:id="106" w:author="Windows User" w:date="2019-04-05T18:42:00Z"/>
              <w:rFonts w:asciiTheme="minorHAnsi" w:eastAsiaTheme="minorEastAsia" w:hAnsiTheme="minorHAnsi" w:cstheme="minorBidi"/>
              <w:i w:val="0"/>
              <w:sz w:val="22"/>
              <w:szCs w:val="22"/>
              <w:lang w:eastAsia="en-US"/>
            </w:rPr>
          </w:rPrChange>
        </w:rPr>
      </w:pPr>
      <w:ins w:id="107" w:author="Windows User" w:date="2019-04-05T18:42:00Z">
        <w:r w:rsidRPr="00B74DB6">
          <w:rPr>
            <w:rFonts w:asciiTheme="minorHAnsi" w:hAnsiTheme="minorHAnsi" w:cstheme="minorHAnsi"/>
            <w:sz w:val="20"/>
            <w:rPrChange w:id="108" w:author="Windows User" w:date="2019-04-05T18:43:00Z">
              <w:rPr>
                <w:rFonts w:asciiTheme="minorHAnsi" w:hAnsiTheme="minorHAnsi" w:cstheme="minorHAnsi"/>
              </w:rPr>
            </w:rPrChange>
          </w:rPr>
          <w:t>2.1.2</w:t>
        </w:r>
        <w:r w:rsidRPr="00B74DB6">
          <w:rPr>
            <w:rFonts w:asciiTheme="minorHAnsi" w:eastAsiaTheme="minorEastAsia" w:hAnsiTheme="minorHAnsi" w:cstheme="minorHAnsi"/>
            <w:i w:val="0"/>
            <w:sz w:val="20"/>
            <w:lang w:eastAsia="en-US"/>
            <w:rPrChange w:id="10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10" w:author="Windows User" w:date="2019-04-05T18:43:00Z">
              <w:rPr>
                <w:rFonts w:asciiTheme="minorHAnsi" w:hAnsiTheme="minorHAnsi" w:cstheme="minorHAnsi"/>
              </w:rPr>
            </w:rPrChange>
          </w:rPr>
          <w:t>On boarding screen</w:t>
        </w:r>
        <w:r w:rsidRPr="00B74DB6">
          <w:rPr>
            <w:rFonts w:asciiTheme="minorHAnsi" w:hAnsiTheme="minorHAnsi" w:cstheme="minorHAnsi"/>
            <w:sz w:val="20"/>
            <w:rPrChange w:id="111" w:author="Windows User" w:date="2019-04-05T18:43:00Z">
              <w:rPr/>
            </w:rPrChange>
          </w:rPr>
          <w:tab/>
        </w:r>
        <w:r w:rsidRPr="00B74DB6">
          <w:rPr>
            <w:rFonts w:asciiTheme="minorHAnsi" w:hAnsiTheme="minorHAnsi" w:cstheme="minorHAnsi"/>
            <w:sz w:val="20"/>
            <w:rPrChange w:id="112" w:author="Windows User" w:date="2019-04-05T18:43:00Z">
              <w:rPr/>
            </w:rPrChange>
          </w:rPr>
          <w:fldChar w:fldCharType="begin"/>
        </w:r>
        <w:r w:rsidRPr="00B74DB6">
          <w:rPr>
            <w:rFonts w:asciiTheme="minorHAnsi" w:hAnsiTheme="minorHAnsi" w:cstheme="minorHAnsi"/>
            <w:sz w:val="20"/>
            <w:rPrChange w:id="113" w:author="Windows User" w:date="2019-04-05T18:43:00Z">
              <w:rPr/>
            </w:rPrChange>
          </w:rPr>
          <w:instrText xml:space="preserve"> PAGEREF _Toc5382196 \h </w:instrText>
        </w:r>
        <w:r w:rsidRPr="00B74DB6">
          <w:rPr>
            <w:rFonts w:asciiTheme="minorHAnsi" w:hAnsiTheme="minorHAnsi" w:cstheme="minorHAnsi"/>
            <w:sz w:val="20"/>
            <w:rPrChange w:id="114" w:author="Windows User" w:date="2019-04-05T18:43:00Z">
              <w:rPr/>
            </w:rPrChange>
          </w:rPr>
        </w:r>
      </w:ins>
      <w:r w:rsidRPr="00B74DB6">
        <w:rPr>
          <w:rFonts w:asciiTheme="minorHAnsi" w:hAnsiTheme="minorHAnsi" w:cstheme="minorHAnsi"/>
          <w:sz w:val="20"/>
          <w:rPrChange w:id="115" w:author="Windows User" w:date="2019-04-05T18:43:00Z">
            <w:rPr/>
          </w:rPrChange>
        </w:rPr>
        <w:fldChar w:fldCharType="separate"/>
      </w:r>
      <w:ins w:id="116" w:author="Windows User" w:date="2019-04-05T18:42:00Z">
        <w:r w:rsidRPr="00B74DB6">
          <w:rPr>
            <w:rFonts w:asciiTheme="minorHAnsi" w:hAnsiTheme="minorHAnsi" w:cstheme="minorHAnsi"/>
            <w:sz w:val="20"/>
            <w:rPrChange w:id="117" w:author="Windows User" w:date="2019-04-05T18:43:00Z">
              <w:rPr/>
            </w:rPrChange>
          </w:rPr>
          <w:t>2</w:t>
        </w:r>
        <w:r w:rsidRPr="00B74DB6">
          <w:rPr>
            <w:rFonts w:asciiTheme="minorHAnsi" w:hAnsiTheme="minorHAnsi" w:cstheme="minorHAnsi"/>
            <w:sz w:val="20"/>
            <w:rPrChange w:id="118" w:author="Windows User" w:date="2019-04-05T18:43:00Z">
              <w:rPr/>
            </w:rPrChange>
          </w:rPr>
          <w:fldChar w:fldCharType="end"/>
        </w:r>
      </w:ins>
    </w:p>
    <w:p w14:paraId="52E53896" w14:textId="01DCDA2A" w:rsidR="00B74DB6" w:rsidRPr="00B74DB6" w:rsidRDefault="00B74DB6">
      <w:pPr>
        <w:pStyle w:val="TOC2"/>
        <w:rPr>
          <w:ins w:id="119" w:author="Windows User" w:date="2019-04-05T18:42:00Z"/>
          <w:rFonts w:asciiTheme="minorHAnsi" w:eastAsiaTheme="minorEastAsia" w:hAnsiTheme="minorHAnsi" w:cstheme="minorHAnsi"/>
          <w:i w:val="0"/>
          <w:sz w:val="20"/>
          <w:lang w:eastAsia="en-US"/>
          <w:rPrChange w:id="120" w:author="Windows User" w:date="2019-04-05T18:43:00Z">
            <w:rPr>
              <w:ins w:id="121" w:author="Windows User" w:date="2019-04-05T18:42:00Z"/>
              <w:rFonts w:asciiTheme="minorHAnsi" w:eastAsiaTheme="minorEastAsia" w:hAnsiTheme="minorHAnsi" w:cstheme="minorBidi"/>
              <w:i w:val="0"/>
              <w:sz w:val="22"/>
              <w:szCs w:val="22"/>
              <w:lang w:eastAsia="en-US"/>
            </w:rPr>
          </w:rPrChange>
        </w:rPr>
      </w:pPr>
      <w:ins w:id="122" w:author="Windows User" w:date="2019-04-05T18:42:00Z">
        <w:r w:rsidRPr="00B74DB6">
          <w:rPr>
            <w:rFonts w:asciiTheme="minorHAnsi" w:hAnsiTheme="minorHAnsi" w:cstheme="minorHAnsi"/>
            <w:snapToGrid w:val="0"/>
            <w:w w:val="0"/>
            <w:sz w:val="20"/>
            <w:rPrChange w:id="123" w:author="Windows User" w:date="2019-04-05T18:43:00Z">
              <w:rPr>
                <w:rFonts w:cs="Noto Sans"/>
                <w:snapToGrid w:val="0"/>
                <w:w w:val="0"/>
              </w:rPr>
            </w:rPrChange>
          </w:rPr>
          <w:t>2.2</w:t>
        </w:r>
        <w:r w:rsidRPr="00B74DB6">
          <w:rPr>
            <w:rFonts w:asciiTheme="minorHAnsi" w:eastAsiaTheme="minorEastAsia" w:hAnsiTheme="minorHAnsi" w:cstheme="minorHAnsi"/>
            <w:i w:val="0"/>
            <w:sz w:val="20"/>
            <w:lang w:eastAsia="en-US"/>
            <w:rPrChange w:id="12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25" w:author="Windows User" w:date="2019-04-05T18:43:00Z">
              <w:rPr/>
            </w:rPrChange>
          </w:rPr>
          <w:t>Đăng ký/Đăng nhập/Quên mật khẩu</w:t>
        </w:r>
        <w:r w:rsidRPr="00B74DB6">
          <w:rPr>
            <w:rFonts w:asciiTheme="minorHAnsi" w:hAnsiTheme="minorHAnsi" w:cstheme="minorHAnsi"/>
            <w:sz w:val="20"/>
            <w:rPrChange w:id="126" w:author="Windows User" w:date="2019-04-05T18:43:00Z">
              <w:rPr/>
            </w:rPrChange>
          </w:rPr>
          <w:tab/>
        </w:r>
        <w:r w:rsidRPr="00B74DB6">
          <w:rPr>
            <w:rFonts w:asciiTheme="minorHAnsi" w:hAnsiTheme="minorHAnsi" w:cstheme="minorHAnsi"/>
            <w:sz w:val="20"/>
            <w:rPrChange w:id="127" w:author="Windows User" w:date="2019-04-05T18:43:00Z">
              <w:rPr/>
            </w:rPrChange>
          </w:rPr>
          <w:fldChar w:fldCharType="begin"/>
        </w:r>
        <w:r w:rsidRPr="00B74DB6">
          <w:rPr>
            <w:rFonts w:asciiTheme="minorHAnsi" w:hAnsiTheme="minorHAnsi" w:cstheme="minorHAnsi"/>
            <w:sz w:val="20"/>
            <w:rPrChange w:id="128" w:author="Windows User" w:date="2019-04-05T18:43:00Z">
              <w:rPr/>
            </w:rPrChange>
          </w:rPr>
          <w:instrText xml:space="preserve"> PAGEREF _Toc5382197 \h </w:instrText>
        </w:r>
        <w:r w:rsidRPr="00B74DB6">
          <w:rPr>
            <w:rFonts w:asciiTheme="minorHAnsi" w:hAnsiTheme="minorHAnsi" w:cstheme="minorHAnsi"/>
            <w:sz w:val="20"/>
            <w:rPrChange w:id="129" w:author="Windows User" w:date="2019-04-05T18:43:00Z">
              <w:rPr/>
            </w:rPrChange>
          </w:rPr>
        </w:r>
      </w:ins>
      <w:r w:rsidRPr="00B74DB6">
        <w:rPr>
          <w:rFonts w:asciiTheme="minorHAnsi" w:hAnsiTheme="minorHAnsi" w:cstheme="minorHAnsi"/>
          <w:sz w:val="20"/>
          <w:rPrChange w:id="130" w:author="Windows User" w:date="2019-04-05T18:43:00Z">
            <w:rPr/>
          </w:rPrChange>
        </w:rPr>
        <w:fldChar w:fldCharType="separate"/>
      </w:r>
      <w:ins w:id="131" w:author="Windows User" w:date="2019-04-05T18:42:00Z">
        <w:r w:rsidRPr="00B74DB6">
          <w:rPr>
            <w:rFonts w:asciiTheme="minorHAnsi" w:hAnsiTheme="minorHAnsi" w:cstheme="minorHAnsi"/>
            <w:sz w:val="20"/>
            <w:rPrChange w:id="132" w:author="Windows User" w:date="2019-04-05T18:43:00Z">
              <w:rPr/>
            </w:rPrChange>
          </w:rPr>
          <w:t>3</w:t>
        </w:r>
        <w:r w:rsidRPr="00B74DB6">
          <w:rPr>
            <w:rFonts w:asciiTheme="minorHAnsi" w:hAnsiTheme="minorHAnsi" w:cstheme="minorHAnsi"/>
            <w:sz w:val="20"/>
            <w:rPrChange w:id="133" w:author="Windows User" w:date="2019-04-05T18:43:00Z">
              <w:rPr/>
            </w:rPrChange>
          </w:rPr>
          <w:fldChar w:fldCharType="end"/>
        </w:r>
      </w:ins>
    </w:p>
    <w:p w14:paraId="3EB8C176" w14:textId="17505AFF" w:rsidR="00B74DB6" w:rsidRPr="00B74DB6" w:rsidRDefault="00B74DB6">
      <w:pPr>
        <w:pStyle w:val="TOC3"/>
        <w:rPr>
          <w:ins w:id="134" w:author="Windows User" w:date="2019-04-05T18:42:00Z"/>
          <w:rFonts w:asciiTheme="minorHAnsi" w:eastAsiaTheme="minorEastAsia" w:hAnsiTheme="minorHAnsi" w:cstheme="minorHAnsi"/>
          <w:i w:val="0"/>
          <w:sz w:val="20"/>
          <w:lang w:eastAsia="en-US"/>
          <w:rPrChange w:id="135" w:author="Windows User" w:date="2019-04-05T18:43:00Z">
            <w:rPr>
              <w:ins w:id="136" w:author="Windows User" w:date="2019-04-05T18:42:00Z"/>
              <w:rFonts w:asciiTheme="minorHAnsi" w:eastAsiaTheme="minorEastAsia" w:hAnsiTheme="minorHAnsi" w:cstheme="minorBidi"/>
              <w:i w:val="0"/>
              <w:sz w:val="22"/>
              <w:szCs w:val="22"/>
              <w:lang w:eastAsia="en-US"/>
            </w:rPr>
          </w:rPrChange>
        </w:rPr>
      </w:pPr>
      <w:ins w:id="137" w:author="Windows User" w:date="2019-04-05T18:42:00Z">
        <w:r w:rsidRPr="00B74DB6">
          <w:rPr>
            <w:rFonts w:asciiTheme="minorHAnsi" w:hAnsiTheme="minorHAnsi" w:cstheme="minorHAnsi"/>
            <w:sz w:val="20"/>
            <w:lang w:val="pt-BR"/>
            <w:rPrChange w:id="138" w:author="Windows User" w:date="2019-04-05T18:43:00Z">
              <w:rPr>
                <w:rFonts w:asciiTheme="minorHAnsi" w:hAnsiTheme="minorHAnsi" w:cstheme="minorHAnsi"/>
                <w:lang w:val="pt-BR"/>
              </w:rPr>
            </w:rPrChange>
          </w:rPr>
          <w:t>2.2.1</w:t>
        </w:r>
        <w:r w:rsidRPr="00B74DB6">
          <w:rPr>
            <w:rFonts w:asciiTheme="minorHAnsi" w:eastAsiaTheme="minorEastAsia" w:hAnsiTheme="minorHAnsi" w:cstheme="minorHAnsi"/>
            <w:i w:val="0"/>
            <w:sz w:val="20"/>
            <w:lang w:eastAsia="en-US"/>
            <w:rPrChange w:id="13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40" w:author="Windows User" w:date="2019-04-05T18:43:00Z">
              <w:rPr>
                <w:rFonts w:asciiTheme="minorHAnsi" w:hAnsiTheme="minorHAnsi" w:cstheme="minorHAnsi"/>
                <w:lang w:val="pt-BR"/>
              </w:rPr>
            </w:rPrChange>
          </w:rPr>
          <w:t>Đăng nhập</w:t>
        </w:r>
        <w:r w:rsidRPr="00B74DB6">
          <w:rPr>
            <w:rFonts w:asciiTheme="minorHAnsi" w:hAnsiTheme="minorHAnsi" w:cstheme="minorHAnsi"/>
            <w:sz w:val="20"/>
            <w:rPrChange w:id="141" w:author="Windows User" w:date="2019-04-05T18:43:00Z">
              <w:rPr/>
            </w:rPrChange>
          </w:rPr>
          <w:tab/>
        </w:r>
        <w:r w:rsidRPr="00B74DB6">
          <w:rPr>
            <w:rFonts w:asciiTheme="minorHAnsi" w:hAnsiTheme="minorHAnsi" w:cstheme="minorHAnsi"/>
            <w:sz w:val="20"/>
            <w:rPrChange w:id="142" w:author="Windows User" w:date="2019-04-05T18:43:00Z">
              <w:rPr/>
            </w:rPrChange>
          </w:rPr>
          <w:fldChar w:fldCharType="begin"/>
        </w:r>
        <w:r w:rsidRPr="00B74DB6">
          <w:rPr>
            <w:rFonts w:asciiTheme="minorHAnsi" w:hAnsiTheme="minorHAnsi" w:cstheme="minorHAnsi"/>
            <w:sz w:val="20"/>
            <w:rPrChange w:id="143" w:author="Windows User" w:date="2019-04-05T18:43:00Z">
              <w:rPr/>
            </w:rPrChange>
          </w:rPr>
          <w:instrText xml:space="preserve"> PAGEREF _Toc5382198 \h </w:instrText>
        </w:r>
        <w:r w:rsidRPr="00B74DB6">
          <w:rPr>
            <w:rFonts w:asciiTheme="minorHAnsi" w:hAnsiTheme="minorHAnsi" w:cstheme="minorHAnsi"/>
            <w:sz w:val="20"/>
            <w:rPrChange w:id="144" w:author="Windows User" w:date="2019-04-05T18:43:00Z">
              <w:rPr/>
            </w:rPrChange>
          </w:rPr>
        </w:r>
      </w:ins>
      <w:r w:rsidRPr="00B74DB6">
        <w:rPr>
          <w:rFonts w:asciiTheme="minorHAnsi" w:hAnsiTheme="minorHAnsi" w:cstheme="minorHAnsi"/>
          <w:sz w:val="20"/>
          <w:rPrChange w:id="145" w:author="Windows User" w:date="2019-04-05T18:43:00Z">
            <w:rPr/>
          </w:rPrChange>
        </w:rPr>
        <w:fldChar w:fldCharType="separate"/>
      </w:r>
      <w:ins w:id="146" w:author="Windows User" w:date="2019-04-05T18:42:00Z">
        <w:r w:rsidRPr="00B74DB6">
          <w:rPr>
            <w:rFonts w:asciiTheme="minorHAnsi" w:hAnsiTheme="minorHAnsi" w:cstheme="minorHAnsi"/>
            <w:sz w:val="20"/>
            <w:rPrChange w:id="147" w:author="Windows User" w:date="2019-04-05T18:43:00Z">
              <w:rPr/>
            </w:rPrChange>
          </w:rPr>
          <w:t>3</w:t>
        </w:r>
        <w:r w:rsidRPr="00B74DB6">
          <w:rPr>
            <w:rFonts w:asciiTheme="minorHAnsi" w:hAnsiTheme="minorHAnsi" w:cstheme="minorHAnsi"/>
            <w:sz w:val="20"/>
            <w:rPrChange w:id="148" w:author="Windows User" w:date="2019-04-05T18:43:00Z">
              <w:rPr/>
            </w:rPrChange>
          </w:rPr>
          <w:fldChar w:fldCharType="end"/>
        </w:r>
      </w:ins>
    </w:p>
    <w:p w14:paraId="50E2A615" w14:textId="707BDC58" w:rsidR="00B74DB6" w:rsidRPr="00B74DB6" w:rsidRDefault="00B74DB6">
      <w:pPr>
        <w:pStyle w:val="TOC4"/>
        <w:rPr>
          <w:ins w:id="149" w:author="Windows User" w:date="2019-04-05T18:42:00Z"/>
          <w:rFonts w:asciiTheme="minorHAnsi" w:eastAsiaTheme="minorEastAsia" w:hAnsiTheme="minorHAnsi" w:cstheme="minorHAnsi"/>
          <w:i w:val="0"/>
          <w:sz w:val="20"/>
          <w:lang w:eastAsia="en-US"/>
          <w:rPrChange w:id="150" w:author="Windows User" w:date="2019-04-05T18:43:00Z">
            <w:rPr>
              <w:ins w:id="151" w:author="Windows User" w:date="2019-04-05T18:42:00Z"/>
              <w:rFonts w:asciiTheme="minorHAnsi" w:eastAsiaTheme="minorEastAsia" w:hAnsiTheme="minorHAnsi" w:cstheme="minorBidi"/>
              <w:i w:val="0"/>
              <w:sz w:val="22"/>
              <w:szCs w:val="22"/>
              <w:lang w:eastAsia="en-US"/>
            </w:rPr>
          </w:rPrChange>
        </w:rPr>
      </w:pPr>
      <w:ins w:id="152" w:author="Windows User" w:date="2019-04-05T18:42:00Z">
        <w:r w:rsidRPr="00B74DB6">
          <w:rPr>
            <w:rFonts w:asciiTheme="minorHAnsi" w:hAnsiTheme="minorHAnsi" w:cstheme="minorHAnsi"/>
            <w:sz w:val="20"/>
            <w:lang w:val="pt-BR"/>
            <w:rPrChange w:id="153" w:author="Windows User" w:date="2019-04-05T18:43:00Z">
              <w:rPr>
                <w:rFonts w:asciiTheme="minorHAnsi" w:hAnsiTheme="minorHAnsi" w:cstheme="minorHAnsi"/>
                <w:lang w:val="pt-BR"/>
              </w:rPr>
            </w:rPrChange>
          </w:rPr>
          <w:t>2.2.1.1</w:t>
        </w:r>
        <w:r w:rsidRPr="00B74DB6">
          <w:rPr>
            <w:rFonts w:asciiTheme="minorHAnsi" w:eastAsiaTheme="minorEastAsia" w:hAnsiTheme="minorHAnsi" w:cstheme="minorHAnsi"/>
            <w:i w:val="0"/>
            <w:sz w:val="20"/>
            <w:lang w:eastAsia="en-US"/>
            <w:rPrChange w:id="15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55" w:author="Windows User" w:date="2019-04-05T18:43:00Z">
              <w:rPr>
                <w:rFonts w:asciiTheme="minorHAnsi" w:hAnsiTheme="minorHAnsi" w:cstheme="minorHAnsi"/>
                <w:lang w:val="pt-BR"/>
              </w:rPr>
            </w:rPrChange>
          </w:rPr>
          <w:t>Đăng nhập tài khoản đã kích hoạt</w:t>
        </w:r>
        <w:r w:rsidRPr="00B74DB6">
          <w:rPr>
            <w:rFonts w:asciiTheme="minorHAnsi" w:hAnsiTheme="minorHAnsi" w:cstheme="minorHAnsi"/>
            <w:sz w:val="20"/>
            <w:rPrChange w:id="156" w:author="Windows User" w:date="2019-04-05T18:43:00Z">
              <w:rPr/>
            </w:rPrChange>
          </w:rPr>
          <w:tab/>
        </w:r>
        <w:r w:rsidRPr="00B74DB6">
          <w:rPr>
            <w:rFonts w:asciiTheme="minorHAnsi" w:hAnsiTheme="minorHAnsi" w:cstheme="minorHAnsi"/>
            <w:sz w:val="20"/>
            <w:rPrChange w:id="157" w:author="Windows User" w:date="2019-04-05T18:43:00Z">
              <w:rPr/>
            </w:rPrChange>
          </w:rPr>
          <w:fldChar w:fldCharType="begin"/>
        </w:r>
        <w:r w:rsidRPr="00B74DB6">
          <w:rPr>
            <w:rFonts w:asciiTheme="minorHAnsi" w:hAnsiTheme="minorHAnsi" w:cstheme="minorHAnsi"/>
            <w:sz w:val="20"/>
            <w:rPrChange w:id="158" w:author="Windows User" w:date="2019-04-05T18:43:00Z">
              <w:rPr/>
            </w:rPrChange>
          </w:rPr>
          <w:instrText xml:space="preserve"> PAGEREF _Toc5382199 \h </w:instrText>
        </w:r>
        <w:r w:rsidRPr="00B74DB6">
          <w:rPr>
            <w:rFonts w:asciiTheme="minorHAnsi" w:hAnsiTheme="minorHAnsi" w:cstheme="minorHAnsi"/>
            <w:sz w:val="20"/>
            <w:rPrChange w:id="159" w:author="Windows User" w:date="2019-04-05T18:43:00Z">
              <w:rPr/>
            </w:rPrChange>
          </w:rPr>
        </w:r>
      </w:ins>
      <w:r w:rsidRPr="00B74DB6">
        <w:rPr>
          <w:rFonts w:asciiTheme="minorHAnsi" w:hAnsiTheme="minorHAnsi" w:cstheme="minorHAnsi"/>
          <w:sz w:val="20"/>
          <w:rPrChange w:id="160" w:author="Windows User" w:date="2019-04-05T18:43:00Z">
            <w:rPr/>
          </w:rPrChange>
        </w:rPr>
        <w:fldChar w:fldCharType="separate"/>
      </w:r>
      <w:ins w:id="161" w:author="Windows User" w:date="2019-04-05T18:42:00Z">
        <w:r w:rsidRPr="00B74DB6">
          <w:rPr>
            <w:rFonts w:asciiTheme="minorHAnsi" w:hAnsiTheme="minorHAnsi" w:cstheme="minorHAnsi"/>
            <w:sz w:val="20"/>
            <w:rPrChange w:id="162" w:author="Windows User" w:date="2019-04-05T18:43:00Z">
              <w:rPr/>
            </w:rPrChange>
          </w:rPr>
          <w:t>4</w:t>
        </w:r>
        <w:r w:rsidRPr="00B74DB6">
          <w:rPr>
            <w:rFonts w:asciiTheme="minorHAnsi" w:hAnsiTheme="minorHAnsi" w:cstheme="minorHAnsi"/>
            <w:sz w:val="20"/>
            <w:rPrChange w:id="163" w:author="Windows User" w:date="2019-04-05T18:43:00Z">
              <w:rPr/>
            </w:rPrChange>
          </w:rPr>
          <w:fldChar w:fldCharType="end"/>
        </w:r>
      </w:ins>
    </w:p>
    <w:p w14:paraId="220A41C8" w14:textId="0AD1B5F0" w:rsidR="00B74DB6" w:rsidRPr="00B74DB6" w:rsidRDefault="00B74DB6">
      <w:pPr>
        <w:pStyle w:val="TOC4"/>
        <w:rPr>
          <w:ins w:id="164" w:author="Windows User" w:date="2019-04-05T18:42:00Z"/>
          <w:rFonts w:asciiTheme="minorHAnsi" w:eastAsiaTheme="minorEastAsia" w:hAnsiTheme="minorHAnsi" w:cstheme="minorHAnsi"/>
          <w:i w:val="0"/>
          <w:sz w:val="20"/>
          <w:lang w:eastAsia="en-US"/>
          <w:rPrChange w:id="165" w:author="Windows User" w:date="2019-04-05T18:43:00Z">
            <w:rPr>
              <w:ins w:id="166" w:author="Windows User" w:date="2019-04-05T18:42:00Z"/>
              <w:rFonts w:asciiTheme="minorHAnsi" w:eastAsiaTheme="minorEastAsia" w:hAnsiTheme="minorHAnsi" w:cstheme="minorBidi"/>
              <w:i w:val="0"/>
              <w:sz w:val="22"/>
              <w:szCs w:val="22"/>
              <w:lang w:eastAsia="en-US"/>
            </w:rPr>
          </w:rPrChange>
        </w:rPr>
      </w:pPr>
      <w:ins w:id="167" w:author="Windows User" w:date="2019-04-05T18:42:00Z">
        <w:r w:rsidRPr="00B74DB6">
          <w:rPr>
            <w:rFonts w:asciiTheme="minorHAnsi" w:hAnsiTheme="minorHAnsi" w:cstheme="minorHAnsi"/>
            <w:sz w:val="20"/>
            <w:lang w:val="pt-BR"/>
            <w:rPrChange w:id="168" w:author="Windows User" w:date="2019-04-05T18:43:00Z">
              <w:rPr>
                <w:rFonts w:asciiTheme="minorHAnsi" w:hAnsiTheme="minorHAnsi" w:cstheme="minorHAnsi"/>
                <w:lang w:val="pt-BR"/>
              </w:rPr>
            </w:rPrChange>
          </w:rPr>
          <w:t>2.2.1.2</w:t>
        </w:r>
        <w:r w:rsidRPr="00B74DB6">
          <w:rPr>
            <w:rFonts w:asciiTheme="minorHAnsi" w:eastAsiaTheme="minorEastAsia" w:hAnsiTheme="minorHAnsi" w:cstheme="minorHAnsi"/>
            <w:i w:val="0"/>
            <w:sz w:val="20"/>
            <w:lang w:eastAsia="en-US"/>
            <w:rPrChange w:id="16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70" w:author="Windows User" w:date="2019-04-05T18:43:00Z">
              <w:rPr>
                <w:rFonts w:asciiTheme="minorHAnsi" w:hAnsiTheme="minorHAnsi" w:cstheme="minorHAnsi"/>
                <w:lang w:val="pt-BR"/>
              </w:rPr>
            </w:rPrChange>
          </w:rPr>
          <w:t>Đăng nhập bằng Facebook</w:t>
        </w:r>
        <w:r w:rsidRPr="00B74DB6">
          <w:rPr>
            <w:rFonts w:asciiTheme="minorHAnsi" w:hAnsiTheme="minorHAnsi" w:cstheme="minorHAnsi"/>
            <w:sz w:val="20"/>
            <w:rPrChange w:id="171" w:author="Windows User" w:date="2019-04-05T18:43:00Z">
              <w:rPr/>
            </w:rPrChange>
          </w:rPr>
          <w:tab/>
        </w:r>
        <w:r w:rsidRPr="00B74DB6">
          <w:rPr>
            <w:rFonts w:asciiTheme="minorHAnsi" w:hAnsiTheme="minorHAnsi" w:cstheme="minorHAnsi"/>
            <w:sz w:val="20"/>
            <w:rPrChange w:id="172" w:author="Windows User" w:date="2019-04-05T18:43:00Z">
              <w:rPr/>
            </w:rPrChange>
          </w:rPr>
          <w:fldChar w:fldCharType="begin"/>
        </w:r>
        <w:r w:rsidRPr="00B74DB6">
          <w:rPr>
            <w:rFonts w:asciiTheme="minorHAnsi" w:hAnsiTheme="minorHAnsi" w:cstheme="minorHAnsi"/>
            <w:sz w:val="20"/>
            <w:rPrChange w:id="173" w:author="Windows User" w:date="2019-04-05T18:43:00Z">
              <w:rPr/>
            </w:rPrChange>
          </w:rPr>
          <w:instrText xml:space="preserve"> PAGEREF _Toc5382200 \h </w:instrText>
        </w:r>
        <w:r w:rsidRPr="00B74DB6">
          <w:rPr>
            <w:rFonts w:asciiTheme="minorHAnsi" w:hAnsiTheme="minorHAnsi" w:cstheme="minorHAnsi"/>
            <w:sz w:val="20"/>
            <w:rPrChange w:id="174" w:author="Windows User" w:date="2019-04-05T18:43:00Z">
              <w:rPr/>
            </w:rPrChange>
          </w:rPr>
        </w:r>
      </w:ins>
      <w:r w:rsidRPr="00B74DB6">
        <w:rPr>
          <w:rFonts w:asciiTheme="minorHAnsi" w:hAnsiTheme="minorHAnsi" w:cstheme="minorHAnsi"/>
          <w:sz w:val="20"/>
          <w:rPrChange w:id="175" w:author="Windows User" w:date="2019-04-05T18:43:00Z">
            <w:rPr/>
          </w:rPrChange>
        </w:rPr>
        <w:fldChar w:fldCharType="separate"/>
      </w:r>
      <w:ins w:id="176" w:author="Windows User" w:date="2019-04-05T18:42:00Z">
        <w:r w:rsidRPr="00B74DB6">
          <w:rPr>
            <w:rFonts w:asciiTheme="minorHAnsi" w:hAnsiTheme="minorHAnsi" w:cstheme="minorHAnsi"/>
            <w:sz w:val="20"/>
            <w:rPrChange w:id="177" w:author="Windows User" w:date="2019-04-05T18:43:00Z">
              <w:rPr/>
            </w:rPrChange>
          </w:rPr>
          <w:t>5</w:t>
        </w:r>
        <w:r w:rsidRPr="00B74DB6">
          <w:rPr>
            <w:rFonts w:asciiTheme="minorHAnsi" w:hAnsiTheme="minorHAnsi" w:cstheme="minorHAnsi"/>
            <w:sz w:val="20"/>
            <w:rPrChange w:id="178" w:author="Windows User" w:date="2019-04-05T18:43:00Z">
              <w:rPr/>
            </w:rPrChange>
          </w:rPr>
          <w:fldChar w:fldCharType="end"/>
        </w:r>
      </w:ins>
    </w:p>
    <w:p w14:paraId="7E8A5A70" w14:textId="3F924399" w:rsidR="00B74DB6" w:rsidRPr="00B74DB6" w:rsidRDefault="00B74DB6">
      <w:pPr>
        <w:pStyle w:val="TOC4"/>
        <w:rPr>
          <w:ins w:id="179" w:author="Windows User" w:date="2019-04-05T18:42:00Z"/>
          <w:rFonts w:asciiTheme="minorHAnsi" w:eastAsiaTheme="minorEastAsia" w:hAnsiTheme="minorHAnsi" w:cstheme="minorHAnsi"/>
          <w:i w:val="0"/>
          <w:sz w:val="20"/>
          <w:lang w:eastAsia="en-US"/>
          <w:rPrChange w:id="180" w:author="Windows User" w:date="2019-04-05T18:43:00Z">
            <w:rPr>
              <w:ins w:id="181" w:author="Windows User" w:date="2019-04-05T18:42:00Z"/>
              <w:rFonts w:asciiTheme="minorHAnsi" w:eastAsiaTheme="minorEastAsia" w:hAnsiTheme="minorHAnsi" w:cstheme="minorBidi"/>
              <w:i w:val="0"/>
              <w:sz w:val="22"/>
              <w:szCs w:val="22"/>
              <w:lang w:eastAsia="en-US"/>
            </w:rPr>
          </w:rPrChange>
        </w:rPr>
      </w:pPr>
      <w:ins w:id="182" w:author="Windows User" w:date="2019-04-05T18:42:00Z">
        <w:r w:rsidRPr="00B74DB6">
          <w:rPr>
            <w:rFonts w:asciiTheme="minorHAnsi" w:hAnsiTheme="minorHAnsi" w:cstheme="minorHAnsi"/>
            <w:sz w:val="20"/>
            <w:lang w:val="pt-BR"/>
            <w:rPrChange w:id="183" w:author="Windows User" w:date="2019-04-05T18:43:00Z">
              <w:rPr>
                <w:rFonts w:asciiTheme="minorHAnsi" w:hAnsiTheme="minorHAnsi" w:cstheme="minorHAnsi"/>
                <w:lang w:val="pt-BR"/>
              </w:rPr>
            </w:rPrChange>
          </w:rPr>
          <w:t>2.2.1.3</w:t>
        </w:r>
        <w:r w:rsidRPr="00B74DB6">
          <w:rPr>
            <w:rFonts w:asciiTheme="minorHAnsi" w:eastAsiaTheme="minorEastAsia" w:hAnsiTheme="minorHAnsi" w:cstheme="minorHAnsi"/>
            <w:i w:val="0"/>
            <w:sz w:val="20"/>
            <w:lang w:eastAsia="en-US"/>
            <w:rPrChange w:id="18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85" w:author="Windows User" w:date="2019-04-05T18:43:00Z">
              <w:rPr>
                <w:rFonts w:asciiTheme="minorHAnsi" w:hAnsiTheme="minorHAnsi" w:cstheme="minorHAnsi"/>
                <w:lang w:val="pt-BR"/>
              </w:rPr>
            </w:rPrChange>
          </w:rPr>
          <w:t>Đăng nhập tài khoản trên một thiết bị mới</w:t>
        </w:r>
        <w:r w:rsidRPr="00B74DB6">
          <w:rPr>
            <w:rFonts w:asciiTheme="minorHAnsi" w:hAnsiTheme="minorHAnsi" w:cstheme="minorHAnsi"/>
            <w:sz w:val="20"/>
            <w:rPrChange w:id="186" w:author="Windows User" w:date="2019-04-05T18:43:00Z">
              <w:rPr/>
            </w:rPrChange>
          </w:rPr>
          <w:tab/>
        </w:r>
        <w:r w:rsidRPr="00B74DB6">
          <w:rPr>
            <w:rFonts w:asciiTheme="minorHAnsi" w:hAnsiTheme="minorHAnsi" w:cstheme="minorHAnsi"/>
            <w:sz w:val="20"/>
            <w:rPrChange w:id="187" w:author="Windows User" w:date="2019-04-05T18:43:00Z">
              <w:rPr/>
            </w:rPrChange>
          </w:rPr>
          <w:fldChar w:fldCharType="begin"/>
        </w:r>
        <w:r w:rsidRPr="00B74DB6">
          <w:rPr>
            <w:rFonts w:asciiTheme="minorHAnsi" w:hAnsiTheme="minorHAnsi" w:cstheme="minorHAnsi"/>
            <w:sz w:val="20"/>
            <w:rPrChange w:id="188" w:author="Windows User" w:date="2019-04-05T18:43:00Z">
              <w:rPr/>
            </w:rPrChange>
          </w:rPr>
          <w:instrText xml:space="preserve"> PAGEREF _Toc5382201 \h </w:instrText>
        </w:r>
        <w:r w:rsidRPr="00B74DB6">
          <w:rPr>
            <w:rFonts w:asciiTheme="minorHAnsi" w:hAnsiTheme="minorHAnsi" w:cstheme="minorHAnsi"/>
            <w:sz w:val="20"/>
            <w:rPrChange w:id="189" w:author="Windows User" w:date="2019-04-05T18:43:00Z">
              <w:rPr/>
            </w:rPrChange>
          </w:rPr>
        </w:r>
      </w:ins>
      <w:r w:rsidRPr="00B74DB6">
        <w:rPr>
          <w:rFonts w:asciiTheme="minorHAnsi" w:hAnsiTheme="minorHAnsi" w:cstheme="minorHAnsi"/>
          <w:sz w:val="20"/>
          <w:rPrChange w:id="190" w:author="Windows User" w:date="2019-04-05T18:43:00Z">
            <w:rPr/>
          </w:rPrChange>
        </w:rPr>
        <w:fldChar w:fldCharType="separate"/>
      </w:r>
      <w:ins w:id="191" w:author="Windows User" w:date="2019-04-05T18:42:00Z">
        <w:r w:rsidRPr="00B74DB6">
          <w:rPr>
            <w:rFonts w:asciiTheme="minorHAnsi" w:hAnsiTheme="minorHAnsi" w:cstheme="minorHAnsi"/>
            <w:sz w:val="20"/>
            <w:rPrChange w:id="192" w:author="Windows User" w:date="2019-04-05T18:43:00Z">
              <w:rPr/>
            </w:rPrChange>
          </w:rPr>
          <w:t>9</w:t>
        </w:r>
        <w:r w:rsidRPr="00B74DB6">
          <w:rPr>
            <w:rFonts w:asciiTheme="minorHAnsi" w:hAnsiTheme="minorHAnsi" w:cstheme="minorHAnsi"/>
            <w:sz w:val="20"/>
            <w:rPrChange w:id="193" w:author="Windows User" w:date="2019-04-05T18:43:00Z">
              <w:rPr/>
            </w:rPrChange>
          </w:rPr>
          <w:fldChar w:fldCharType="end"/>
        </w:r>
      </w:ins>
    </w:p>
    <w:p w14:paraId="1CBC7127" w14:textId="3E1833DE" w:rsidR="00B74DB6" w:rsidRPr="00B74DB6" w:rsidRDefault="00B74DB6">
      <w:pPr>
        <w:pStyle w:val="TOC3"/>
        <w:rPr>
          <w:ins w:id="194" w:author="Windows User" w:date="2019-04-05T18:42:00Z"/>
          <w:rFonts w:asciiTheme="minorHAnsi" w:eastAsiaTheme="minorEastAsia" w:hAnsiTheme="minorHAnsi" w:cstheme="minorHAnsi"/>
          <w:i w:val="0"/>
          <w:sz w:val="20"/>
          <w:lang w:eastAsia="en-US"/>
          <w:rPrChange w:id="195" w:author="Windows User" w:date="2019-04-05T18:43:00Z">
            <w:rPr>
              <w:ins w:id="196" w:author="Windows User" w:date="2019-04-05T18:42:00Z"/>
              <w:rFonts w:asciiTheme="minorHAnsi" w:eastAsiaTheme="minorEastAsia" w:hAnsiTheme="minorHAnsi" w:cstheme="minorBidi"/>
              <w:i w:val="0"/>
              <w:sz w:val="22"/>
              <w:szCs w:val="22"/>
              <w:lang w:eastAsia="en-US"/>
            </w:rPr>
          </w:rPrChange>
        </w:rPr>
      </w:pPr>
      <w:ins w:id="197" w:author="Windows User" w:date="2019-04-05T18:42:00Z">
        <w:r w:rsidRPr="00B74DB6">
          <w:rPr>
            <w:rFonts w:asciiTheme="minorHAnsi" w:hAnsiTheme="minorHAnsi" w:cstheme="minorHAnsi"/>
            <w:sz w:val="20"/>
            <w:lang w:val="pt-BR"/>
            <w:rPrChange w:id="198" w:author="Windows User" w:date="2019-04-05T18:43:00Z">
              <w:rPr>
                <w:rFonts w:asciiTheme="minorHAnsi" w:hAnsiTheme="minorHAnsi" w:cstheme="minorHAnsi"/>
                <w:lang w:val="pt-BR"/>
              </w:rPr>
            </w:rPrChange>
          </w:rPr>
          <w:t>2.2.2</w:t>
        </w:r>
        <w:r w:rsidRPr="00B74DB6">
          <w:rPr>
            <w:rFonts w:asciiTheme="minorHAnsi" w:eastAsiaTheme="minorEastAsia" w:hAnsiTheme="minorHAnsi" w:cstheme="minorHAnsi"/>
            <w:i w:val="0"/>
            <w:sz w:val="20"/>
            <w:lang w:eastAsia="en-US"/>
            <w:rPrChange w:id="19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200" w:author="Windows User" w:date="2019-04-05T18:43:00Z">
              <w:rPr>
                <w:rFonts w:asciiTheme="minorHAnsi" w:hAnsiTheme="minorHAnsi" w:cstheme="minorHAnsi"/>
                <w:lang w:val="pt-BR"/>
              </w:rPr>
            </w:rPrChange>
          </w:rPr>
          <w:t>Quên mật khẩu</w:t>
        </w:r>
        <w:r w:rsidRPr="00B74DB6">
          <w:rPr>
            <w:rFonts w:asciiTheme="minorHAnsi" w:hAnsiTheme="minorHAnsi" w:cstheme="minorHAnsi"/>
            <w:sz w:val="20"/>
            <w:rPrChange w:id="201" w:author="Windows User" w:date="2019-04-05T18:43:00Z">
              <w:rPr/>
            </w:rPrChange>
          </w:rPr>
          <w:tab/>
        </w:r>
        <w:r w:rsidRPr="00B74DB6">
          <w:rPr>
            <w:rFonts w:asciiTheme="minorHAnsi" w:hAnsiTheme="minorHAnsi" w:cstheme="minorHAnsi"/>
            <w:sz w:val="20"/>
            <w:rPrChange w:id="202" w:author="Windows User" w:date="2019-04-05T18:43:00Z">
              <w:rPr/>
            </w:rPrChange>
          </w:rPr>
          <w:fldChar w:fldCharType="begin"/>
        </w:r>
        <w:r w:rsidRPr="00B74DB6">
          <w:rPr>
            <w:rFonts w:asciiTheme="minorHAnsi" w:hAnsiTheme="minorHAnsi" w:cstheme="minorHAnsi"/>
            <w:sz w:val="20"/>
            <w:rPrChange w:id="203" w:author="Windows User" w:date="2019-04-05T18:43:00Z">
              <w:rPr/>
            </w:rPrChange>
          </w:rPr>
          <w:instrText xml:space="preserve"> PAGEREF _Toc5382203 \h </w:instrText>
        </w:r>
        <w:r w:rsidRPr="00B74DB6">
          <w:rPr>
            <w:rFonts w:asciiTheme="minorHAnsi" w:hAnsiTheme="minorHAnsi" w:cstheme="minorHAnsi"/>
            <w:sz w:val="20"/>
            <w:rPrChange w:id="204" w:author="Windows User" w:date="2019-04-05T18:43:00Z">
              <w:rPr/>
            </w:rPrChange>
          </w:rPr>
        </w:r>
      </w:ins>
      <w:r w:rsidRPr="00B74DB6">
        <w:rPr>
          <w:rFonts w:asciiTheme="minorHAnsi" w:hAnsiTheme="minorHAnsi" w:cstheme="minorHAnsi"/>
          <w:sz w:val="20"/>
          <w:rPrChange w:id="205" w:author="Windows User" w:date="2019-04-05T18:43:00Z">
            <w:rPr/>
          </w:rPrChange>
        </w:rPr>
        <w:fldChar w:fldCharType="separate"/>
      </w:r>
      <w:ins w:id="206" w:author="Windows User" w:date="2019-04-05T18:42:00Z">
        <w:r w:rsidRPr="00B74DB6">
          <w:rPr>
            <w:rFonts w:asciiTheme="minorHAnsi" w:hAnsiTheme="minorHAnsi" w:cstheme="minorHAnsi"/>
            <w:sz w:val="20"/>
            <w:rPrChange w:id="207" w:author="Windows User" w:date="2019-04-05T18:43:00Z">
              <w:rPr/>
            </w:rPrChange>
          </w:rPr>
          <w:t>13</w:t>
        </w:r>
        <w:r w:rsidRPr="00B74DB6">
          <w:rPr>
            <w:rFonts w:asciiTheme="minorHAnsi" w:hAnsiTheme="minorHAnsi" w:cstheme="minorHAnsi"/>
            <w:sz w:val="20"/>
            <w:rPrChange w:id="208" w:author="Windows User" w:date="2019-04-05T18:43:00Z">
              <w:rPr/>
            </w:rPrChange>
          </w:rPr>
          <w:fldChar w:fldCharType="end"/>
        </w:r>
      </w:ins>
    </w:p>
    <w:p w14:paraId="044D9F64" w14:textId="2CF860FC" w:rsidR="00B74DB6" w:rsidRPr="00B74DB6" w:rsidRDefault="00B74DB6">
      <w:pPr>
        <w:pStyle w:val="TOC3"/>
        <w:rPr>
          <w:ins w:id="209" w:author="Windows User" w:date="2019-04-05T18:42:00Z"/>
          <w:rFonts w:asciiTheme="minorHAnsi" w:eastAsiaTheme="minorEastAsia" w:hAnsiTheme="minorHAnsi" w:cstheme="minorHAnsi"/>
          <w:i w:val="0"/>
          <w:sz w:val="20"/>
          <w:lang w:eastAsia="en-US"/>
          <w:rPrChange w:id="210" w:author="Windows User" w:date="2019-04-05T18:43:00Z">
            <w:rPr>
              <w:ins w:id="211" w:author="Windows User" w:date="2019-04-05T18:42:00Z"/>
              <w:rFonts w:asciiTheme="minorHAnsi" w:eastAsiaTheme="minorEastAsia" w:hAnsiTheme="minorHAnsi" w:cstheme="minorBidi"/>
              <w:i w:val="0"/>
              <w:sz w:val="22"/>
              <w:szCs w:val="22"/>
              <w:lang w:eastAsia="en-US"/>
            </w:rPr>
          </w:rPrChange>
        </w:rPr>
      </w:pPr>
      <w:ins w:id="212" w:author="Windows User" w:date="2019-04-05T18:42:00Z">
        <w:r w:rsidRPr="00B74DB6">
          <w:rPr>
            <w:rFonts w:asciiTheme="minorHAnsi" w:hAnsiTheme="minorHAnsi" w:cstheme="minorHAnsi"/>
            <w:sz w:val="20"/>
            <w:rPrChange w:id="213" w:author="Windows User" w:date="2019-04-05T18:43:00Z">
              <w:rPr>
                <w:rFonts w:asciiTheme="minorHAnsi" w:hAnsiTheme="minorHAnsi" w:cstheme="minorHAnsi"/>
              </w:rPr>
            </w:rPrChange>
          </w:rPr>
          <w:t>2.2.3</w:t>
        </w:r>
        <w:r w:rsidRPr="00B74DB6">
          <w:rPr>
            <w:rFonts w:asciiTheme="minorHAnsi" w:eastAsiaTheme="minorEastAsia" w:hAnsiTheme="minorHAnsi" w:cstheme="minorHAnsi"/>
            <w:i w:val="0"/>
            <w:sz w:val="20"/>
            <w:lang w:eastAsia="en-US"/>
            <w:rPrChange w:id="21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215" w:author="Windows User" w:date="2019-04-05T18:43:00Z">
              <w:rPr>
                <w:rFonts w:asciiTheme="minorHAnsi" w:hAnsiTheme="minorHAnsi" w:cstheme="minorHAnsi"/>
              </w:rPr>
            </w:rPrChange>
          </w:rPr>
          <w:t>Đăng ký</w:t>
        </w:r>
        <w:r w:rsidRPr="00B74DB6">
          <w:rPr>
            <w:rFonts w:asciiTheme="minorHAnsi" w:hAnsiTheme="minorHAnsi" w:cstheme="minorHAnsi"/>
            <w:sz w:val="20"/>
            <w:rPrChange w:id="216" w:author="Windows User" w:date="2019-04-05T18:43:00Z">
              <w:rPr/>
            </w:rPrChange>
          </w:rPr>
          <w:tab/>
        </w:r>
        <w:r w:rsidRPr="00B74DB6">
          <w:rPr>
            <w:rFonts w:asciiTheme="minorHAnsi" w:hAnsiTheme="minorHAnsi" w:cstheme="minorHAnsi"/>
            <w:sz w:val="20"/>
            <w:rPrChange w:id="217" w:author="Windows User" w:date="2019-04-05T18:43:00Z">
              <w:rPr/>
            </w:rPrChange>
          </w:rPr>
          <w:fldChar w:fldCharType="begin"/>
        </w:r>
        <w:r w:rsidRPr="00B74DB6">
          <w:rPr>
            <w:rFonts w:asciiTheme="minorHAnsi" w:hAnsiTheme="minorHAnsi" w:cstheme="minorHAnsi"/>
            <w:sz w:val="20"/>
            <w:rPrChange w:id="218" w:author="Windows User" w:date="2019-04-05T18:43:00Z">
              <w:rPr/>
            </w:rPrChange>
          </w:rPr>
          <w:instrText xml:space="preserve"> PAGEREF _Toc5382204 \h </w:instrText>
        </w:r>
        <w:r w:rsidRPr="00B74DB6">
          <w:rPr>
            <w:rFonts w:asciiTheme="minorHAnsi" w:hAnsiTheme="minorHAnsi" w:cstheme="minorHAnsi"/>
            <w:sz w:val="20"/>
            <w:rPrChange w:id="219" w:author="Windows User" w:date="2019-04-05T18:43:00Z">
              <w:rPr/>
            </w:rPrChange>
          </w:rPr>
        </w:r>
      </w:ins>
      <w:r w:rsidRPr="00B74DB6">
        <w:rPr>
          <w:rFonts w:asciiTheme="minorHAnsi" w:hAnsiTheme="minorHAnsi" w:cstheme="minorHAnsi"/>
          <w:sz w:val="20"/>
          <w:rPrChange w:id="220" w:author="Windows User" w:date="2019-04-05T18:43:00Z">
            <w:rPr/>
          </w:rPrChange>
        </w:rPr>
        <w:fldChar w:fldCharType="separate"/>
      </w:r>
      <w:ins w:id="221" w:author="Windows User" w:date="2019-04-05T18:42:00Z">
        <w:r w:rsidRPr="00B74DB6">
          <w:rPr>
            <w:rFonts w:asciiTheme="minorHAnsi" w:hAnsiTheme="minorHAnsi" w:cstheme="minorHAnsi"/>
            <w:sz w:val="20"/>
            <w:rPrChange w:id="222" w:author="Windows User" w:date="2019-04-05T18:43:00Z">
              <w:rPr/>
            </w:rPrChange>
          </w:rPr>
          <w:t>18</w:t>
        </w:r>
        <w:r w:rsidRPr="00B74DB6">
          <w:rPr>
            <w:rFonts w:asciiTheme="minorHAnsi" w:hAnsiTheme="minorHAnsi" w:cstheme="minorHAnsi"/>
            <w:sz w:val="20"/>
            <w:rPrChange w:id="223" w:author="Windows User" w:date="2019-04-05T18:43:00Z">
              <w:rPr/>
            </w:rPrChange>
          </w:rPr>
          <w:fldChar w:fldCharType="end"/>
        </w:r>
      </w:ins>
    </w:p>
    <w:p w14:paraId="30E877FA" w14:textId="38293747" w:rsidR="00B74DB6" w:rsidRPr="00B74DB6" w:rsidRDefault="00B74DB6">
      <w:pPr>
        <w:pStyle w:val="TOC3"/>
        <w:rPr>
          <w:ins w:id="224" w:author="Windows User" w:date="2019-04-05T18:42:00Z"/>
          <w:rFonts w:asciiTheme="minorHAnsi" w:eastAsiaTheme="minorEastAsia" w:hAnsiTheme="minorHAnsi" w:cstheme="minorHAnsi"/>
          <w:i w:val="0"/>
          <w:sz w:val="20"/>
          <w:lang w:eastAsia="en-US"/>
          <w:rPrChange w:id="225" w:author="Windows User" w:date="2019-04-05T18:43:00Z">
            <w:rPr>
              <w:ins w:id="226" w:author="Windows User" w:date="2019-04-05T18:42:00Z"/>
              <w:rFonts w:asciiTheme="minorHAnsi" w:eastAsiaTheme="minorEastAsia" w:hAnsiTheme="minorHAnsi" w:cstheme="minorBidi"/>
              <w:i w:val="0"/>
              <w:sz w:val="22"/>
              <w:szCs w:val="22"/>
              <w:lang w:eastAsia="en-US"/>
            </w:rPr>
          </w:rPrChange>
        </w:rPr>
      </w:pPr>
      <w:ins w:id="227" w:author="Windows User" w:date="2019-04-05T18:42:00Z">
        <w:r w:rsidRPr="00B74DB6">
          <w:rPr>
            <w:rFonts w:asciiTheme="minorHAnsi" w:hAnsiTheme="minorHAnsi" w:cstheme="minorHAnsi"/>
            <w:sz w:val="20"/>
            <w:rPrChange w:id="228" w:author="Windows User" w:date="2019-04-05T18:43:00Z">
              <w:rPr>
                <w:rFonts w:asciiTheme="minorHAnsi" w:hAnsiTheme="minorHAnsi" w:cstheme="minorHAnsi"/>
              </w:rPr>
            </w:rPrChange>
          </w:rPr>
          <w:t>2.2.4</w:t>
        </w:r>
        <w:r w:rsidRPr="00B74DB6">
          <w:rPr>
            <w:rFonts w:asciiTheme="minorHAnsi" w:eastAsiaTheme="minorEastAsia" w:hAnsiTheme="minorHAnsi" w:cstheme="minorHAnsi"/>
            <w:i w:val="0"/>
            <w:sz w:val="20"/>
            <w:lang w:eastAsia="en-US"/>
            <w:rPrChange w:id="22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230" w:author="Windows User" w:date="2019-04-05T18:43:00Z">
              <w:rPr>
                <w:rFonts w:asciiTheme="minorHAnsi" w:hAnsiTheme="minorHAnsi" w:cstheme="minorHAnsi"/>
              </w:rPr>
            </w:rPrChange>
          </w:rPr>
          <w:t>Kích hoạt tài khoản</w:t>
        </w:r>
        <w:r w:rsidRPr="00B74DB6">
          <w:rPr>
            <w:rFonts w:asciiTheme="minorHAnsi" w:hAnsiTheme="minorHAnsi" w:cstheme="minorHAnsi"/>
            <w:sz w:val="20"/>
            <w:rPrChange w:id="231" w:author="Windows User" w:date="2019-04-05T18:43:00Z">
              <w:rPr/>
            </w:rPrChange>
          </w:rPr>
          <w:tab/>
        </w:r>
        <w:r w:rsidRPr="00B74DB6">
          <w:rPr>
            <w:rFonts w:asciiTheme="minorHAnsi" w:hAnsiTheme="minorHAnsi" w:cstheme="minorHAnsi"/>
            <w:sz w:val="20"/>
            <w:rPrChange w:id="232" w:author="Windows User" w:date="2019-04-05T18:43:00Z">
              <w:rPr/>
            </w:rPrChange>
          </w:rPr>
          <w:fldChar w:fldCharType="begin"/>
        </w:r>
        <w:r w:rsidRPr="00B74DB6">
          <w:rPr>
            <w:rFonts w:asciiTheme="minorHAnsi" w:hAnsiTheme="minorHAnsi" w:cstheme="minorHAnsi"/>
            <w:sz w:val="20"/>
            <w:rPrChange w:id="233" w:author="Windows User" w:date="2019-04-05T18:43:00Z">
              <w:rPr/>
            </w:rPrChange>
          </w:rPr>
          <w:instrText xml:space="preserve"> PAGEREF _Toc5382205 \h </w:instrText>
        </w:r>
        <w:r w:rsidRPr="00B74DB6">
          <w:rPr>
            <w:rFonts w:asciiTheme="minorHAnsi" w:hAnsiTheme="minorHAnsi" w:cstheme="minorHAnsi"/>
            <w:sz w:val="20"/>
            <w:rPrChange w:id="234" w:author="Windows User" w:date="2019-04-05T18:43:00Z">
              <w:rPr/>
            </w:rPrChange>
          </w:rPr>
        </w:r>
      </w:ins>
      <w:r w:rsidRPr="00B74DB6">
        <w:rPr>
          <w:rFonts w:asciiTheme="minorHAnsi" w:hAnsiTheme="minorHAnsi" w:cstheme="minorHAnsi"/>
          <w:sz w:val="20"/>
          <w:rPrChange w:id="235" w:author="Windows User" w:date="2019-04-05T18:43:00Z">
            <w:rPr/>
          </w:rPrChange>
        </w:rPr>
        <w:fldChar w:fldCharType="separate"/>
      </w:r>
      <w:ins w:id="236" w:author="Windows User" w:date="2019-04-05T18:42:00Z">
        <w:r w:rsidRPr="00B74DB6">
          <w:rPr>
            <w:rFonts w:asciiTheme="minorHAnsi" w:hAnsiTheme="minorHAnsi" w:cstheme="minorHAnsi"/>
            <w:sz w:val="20"/>
            <w:rPrChange w:id="237" w:author="Windows User" w:date="2019-04-05T18:43:00Z">
              <w:rPr/>
            </w:rPrChange>
          </w:rPr>
          <w:t>22</w:t>
        </w:r>
        <w:r w:rsidRPr="00B74DB6">
          <w:rPr>
            <w:rFonts w:asciiTheme="minorHAnsi" w:hAnsiTheme="minorHAnsi" w:cstheme="minorHAnsi"/>
            <w:sz w:val="20"/>
            <w:rPrChange w:id="238" w:author="Windows User" w:date="2019-04-05T18:43:00Z">
              <w:rPr/>
            </w:rPrChange>
          </w:rPr>
          <w:fldChar w:fldCharType="end"/>
        </w:r>
      </w:ins>
    </w:p>
    <w:p w14:paraId="614F7195" w14:textId="30BE8476" w:rsidR="00B74DB6" w:rsidRPr="00B74DB6" w:rsidRDefault="00B74DB6">
      <w:pPr>
        <w:pStyle w:val="TOC3"/>
        <w:rPr>
          <w:ins w:id="239" w:author="Windows User" w:date="2019-04-05T18:42:00Z"/>
          <w:rFonts w:asciiTheme="minorHAnsi" w:eastAsiaTheme="minorEastAsia" w:hAnsiTheme="minorHAnsi" w:cstheme="minorHAnsi"/>
          <w:i w:val="0"/>
          <w:sz w:val="20"/>
          <w:lang w:eastAsia="en-US"/>
          <w:rPrChange w:id="240" w:author="Windows User" w:date="2019-04-05T18:43:00Z">
            <w:rPr>
              <w:ins w:id="241" w:author="Windows User" w:date="2019-04-05T18:42:00Z"/>
              <w:rFonts w:asciiTheme="minorHAnsi" w:eastAsiaTheme="minorEastAsia" w:hAnsiTheme="minorHAnsi" w:cstheme="minorBidi"/>
              <w:i w:val="0"/>
              <w:sz w:val="22"/>
              <w:szCs w:val="22"/>
              <w:lang w:eastAsia="en-US"/>
            </w:rPr>
          </w:rPrChange>
        </w:rPr>
      </w:pPr>
      <w:ins w:id="242" w:author="Windows User" w:date="2019-04-05T18:42:00Z">
        <w:r w:rsidRPr="00B74DB6">
          <w:rPr>
            <w:rFonts w:asciiTheme="minorHAnsi" w:hAnsiTheme="minorHAnsi" w:cstheme="minorHAnsi"/>
            <w:sz w:val="20"/>
            <w:rPrChange w:id="243" w:author="Windows User" w:date="2019-04-05T18:43:00Z">
              <w:rPr>
                <w:rFonts w:asciiTheme="minorHAnsi" w:hAnsiTheme="minorHAnsi" w:cstheme="minorHAnsi"/>
              </w:rPr>
            </w:rPrChange>
          </w:rPr>
          <w:t>2.2.5</w:t>
        </w:r>
        <w:r w:rsidRPr="00B74DB6">
          <w:rPr>
            <w:rFonts w:asciiTheme="minorHAnsi" w:eastAsiaTheme="minorEastAsia" w:hAnsiTheme="minorHAnsi" w:cstheme="minorHAnsi"/>
            <w:i w:val="0"/>
            <w:sz w:val="20"/>
            <w:lang w:eastAsia="en-US"/>
            <w:rPrChange w:id="24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245" w:author="Windows User" w:date="2019-04-05T18:43:00Z">
              <w:rPr>
                <w:rFonts w:asciiTheme="minorHAnsi" w:hAnsiTheme="minorHAnsi" w:cstheme="minorHAnsi"/>
              </w:rPr>
            </w:rPrChange>
          </w:rPr>
          <w:t>Kiểm tra liên kết hợp đồng</w:t>
        </w:r>
        <w:r w:rsidRPr="00B74DB6">
          <w:rPr>
            <w:rFonts w:asciiTheme="minorHAnsi" w:hAnsiTheme="minorHAnsi" w:cstheme="minorHAnsi"/>
            <w:sz w:val="20"/>
            <w:rPrChange w:id="246" w:author="Windows User" w:date="2019-04-05T18:43:00Z">
              <w:rPr/>
            </w:rPrChange>
          </w:rPr>
          <w:tab/>
        </w:r>
        <w:r w:rsidRPr="00B74DB6">
          <w:rPr>
            <w:rFonts w:asciiTheme="minorHAnsi" w:hAnsiTheme="minorHAnsi" w:cstheme="minorHAnsi"/>
            <w:sz w:val="20"/>
            <w:rPrChange w:id="247" w:author="Windows User" w:date="2019-04-05T18:43:00Z">
              <w:rPr/>
            </w:rPrChange>
          </w:rPr>
          <w:fldChar w:fldCharType="begin"/>
        </w:r>
        <w:r w:rsidRPr="00B74DB6">
          <w:rPr>
            <w:rFonts w:asciiTheme="minorHAnsi" w:hAnsiTheme="minorHAnsi" w:cstheme="minorHAnsi"/>
            <w:sz w:val="20"/>
            <w:rPrChange w:id="248" w:author="Windows User" w:date="2019-04-05T18:43:00Z">
              <w:rPr/>
            </w:rPrChange>
          </w:rPr>
          <w:instrText xml:space="preserve"> PAGEREF _Toc5382206 \h </w:instrText>
        </w:r>
        <w:r w:rsidRPr="00B74DB6">
          <w:rPr>
            <w:rFonts w:asciiTheme="minorHAnsi" w:hAnsiTheme="minorHAnsi" w:cstheme="minorHAnsi"/>
            <w:sz w:val="20"/>
            <w:rPrChange w:id="249" w:author="Windows User" w:date="2019-04-05T18:43:00Z">
              <w:rPr/>
            </w:rPrChange>
          </w:rPr>
        </w:r>
      </w:ins>
      <w:r w:rsidRPr="00B74DB6">
        <w:rPr>
          <w:rFonts w:asciiTheme="minorHAnsi" w:hAnsiTheme="minorHAnsi" w:cstheme="minorHAnsi"/>
          <w:sz w:val="20"/>
          <w:rPrChange w:id="250" w:author="Windows User" w:date="2019-04-05T18:43:00Z">
            <w:rPr/>
          </w:rPrChange>
        </w:rPr>
        <w:fldChar w:fldCharType="separate"/>
      </w:r>
      <w:ins w:id="251" w:author="Windows User" w:date="2019-04-05T18:42:00Z">
        <w:r w:rsidRPr="00B74DB6">
          <w:rPr>
            <w:rFonts w:asciiTheme="minorHAnsi" w:hAnsiTheme="minorHAnsi" w:cstheme="minorHAnsi"/>
            <w:sz w:val="20"/>
            <w:rPrChange w:id="252" w:author="Windows User" w:date="2019-04-05T18:43:00Z">
              <w:rPr/>
            </w:rPrChange>
          </w:rPr>
          <w:t>26</w:t>
        </w:r>
        <w:r w:rsidRPr="00B74DB6">
          <w:rPr>
            <w:rFonts w:asciiTheme="minorHAnsi" w:hAnsiTheme="minorHAnsi" w:cstheme="minorHAnsi"/>
            <w:sz w:val="20"/>
            <w:rPrChange w:id="253" w:author="Windows User" w:date="2019-04-05T18:43:00Z">
              <w:rPr/>
            </w:rPrChange>
          </w:rPr>
          <w:fldChar w:fldCharType="end"/>
        </w:r>
      </w:ins>
    </w:p>
    <w:p w14:paraId="3FC55112" w14:textId="75EC0EAC" w:rsidR="00B74DB6" w:rsidRPr="00B74DB6" w:rsidRDefault="00B74DB6">
      <w:pPr>
        <w:pStyle w:val="TOC2"/>
        <w:rPr>
          <w:ins w:id="254" w:author="Windows User" w:date="2019-04-05T18:42:00Z"/>
          <w:rFonts w:asciiTheme="minorHAnsi" w:eastAsiaTheme="minorEastAsia" w:hAnsiTheme="minorHAnsi" w:cstheme="minorHAnsi"/>
          <w:i w:val="0"/>
          <w:sz w:val="20"/>
          <w:lang w:eastAsia="en-US"/>
          <w:rPrChange w:id="255" w:author="Windows User" w:date="2019-04-05T18:43:00Z">
            <w:rPr>
              <w:ins w:id="256" w:author="Windows User" w:date="2019-04-05T18:42:00Z"/>
              <w:rFonts w:asciiTheme="minorHAnsi" w:eastAsiaTheme="minorEastAsia" w:hAnsiTheme="minorHAnsi" w:cstheme="minorBidi"/>
              <w:i w:val="0"/>
              <w:sz w:val="22"/>
              <w:szCs w:val="22"/>
              <w:lang w:eastAsia="en-US"/>
            </w:rPr>
          </w:rPrChange>
        </w:rPr>
      </w:pPr>
      <w:ins w:id="257" w:author="Windows User" w:date="2019-04-05T18:42:00Z">
        <w:r w:rsidRPr="00B74DB6">
          <w:rPr>
            <w:rFonts w:asciiTheme="minorHAnsi" w:hAnsiTheme="minorHAnsi" w:cstheme="minorHAnsi"/>
            <w:snapToGrid w:val="0"/>
            <w:w w:val="0"/>
            <w:sz w:val="20"/>
            <w:rPrChange w:id="258" w:author="Windows User" w:date="2019-04-05T18:43:00Z">
              <w:rPr>
                <w:rFonts w:cs="Noto Sans"/>
                <w:snapToGrid w:val="0"/>
                <w:w w:val="0"/>
              </w:rPr>
            </w:rPrChange>
          </w:rPr>
          <w:t>2.3</w:t>
        </w:r>
        <w:r w:rsidRPr="00B74DB6">
          <w:rPr>
            <w:rFonts w:asciiTheme="minorHAnsi" w:eastAsiaTheme="minorEastAsia" w:hAnsiTheme="minorHAnsi" w:cstheme="minorHAnsi"/>
            <w:i w:val="0"/>
            <w:sz w:val="20"/>
            <w:lang w:eastAsia="en-US"/>
            <w:rPrChange w:id="25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260" w:author="Windows User" w:date="2019-04-05T18:43:00Z">
              <w:rPr/>
            </w:rPrChange>
          </w:rPr>
          <w:t>TOP NAVIGATION BAR</w:t>
        </w:r>
        <w:r w:rsidRPr="00B74DB6">
          <w:rPr>
            <w:rFonts w:asciiTheme="minorHAnsi" w:hAnsiTheme="minorHAnsi" w:cstheme="minorHAnsi"/>
            <w:sz w:val="20"/>
            <w:rPrChange w:id="261" w:author="Windows User" w:date="2019-04-05T18:43:00Z">
              <w:rPr/>
            </w:rPrChange>
          </w:rPr>
          <w:tab/>
        </w:r>
        <w:r w:rsidRPr="00B74DB6">
          <w:rPr>
            <w:rFonts w:asciiTheme="minorHAnsi" w:hAnsiTheme="minorHAnsi" w:cstheme="minorHAnsi"/>
            <w:sz w:val="20"/>
            <w:rPrChange w:id="262" w:author="Windows User" w:date="2019-04-05T18:43:00Z">
              <w:rPr/>
            </w:rPrChange>
          </w:rPr>
          <w:fldChar w:fldCharType="begin"/>
        </w:r>
        <w:r w:rsidRPr="00B74DB6">
          <w:rPr>
            <w:rFonts w:asciiTheme="minorHAnsi" w:hAnsiTheme="minorHAnsi" w:cstheme="minorHAnsi"/>
            <w:sz w:val="20"/>
            <w:rPrChange w:id="263" w:author="Windows User" w:date="2019-04-05T18:43:00Z">
              <w:rPr/>
            </w:rPrChange>
          </w:rPr>
          <w:instrText xml:space="preserve"> PAGEREF _Toc5382207 \h </w:instrText>
        </w:r>
        <w:r w:rsidRPr="00B74DB6">
          <w:rPr>
            <w:rFonts w:asciiTheme="minorHAnsi" w:hAnsiTheme="minorHAnsi" w:cstheme="minorHAnsi"/>
            <w:sz w:val="20"/>
            <w:rPrChange w:id="264" w:author="Windows User" w:date="2019-04-05T18:43:00Z">
              <w:rPr/>
            </w:rPrChange>
          </w:rPr>
        </w:r>
      </w:ins>
      <w:r w:rsidRPr="00B74DB6">
        <w:rPr>
          <w:rFonts w:asciiTheme="minorHAnsi" w:hAnsiTheme="minorHAnsi" w:cstheme="minorHAnsi"/>
          <w:sz w:val="20"/>
          <w:rPrChange w:id="265" w:author="Windows User" w:date="2019-04-05T18:43:00Z">
            <w:rPr/>
          </w:rPrChange>
        </w:rPr>
        <w:fldChar w:fldCharType="separate"/>
      </w:r>
      <w:ins w:id="266" w:author="Windows User" w:date="2019-04-05T18:42:00Z">
        <w:r w:rsidRPr="00B74DB6">
          <w:rPr>
            <w:rFonts w:asciiTheme="minorHAnsi" w:hAnsiTheme="minorHAnsi" w:cstheme="minorHAnsi"/>
            <w:sz w:val="20"/>
            <w:rPrChange w:id="267" w:author="Windows User" w:date="2019-04-05T18:43:00Z">
              <w:rPr/>
            </w:rPrChange>
          </w:rPr>
          <w:t>34</w:t>
        </w:r>
        <w:r w:rsidRPr="00B74DB6">
          <w:rPr>
            <w:rFonts w:asciiTheme="minorHAnsi" w:hAnsiTheme="minorHAnsi" w:cstheme="minorHAnsi"/>
            <w:sz w:val="20"/>
            <w:rPrChange w:id="268" w:author="Windows User" w:date="2019-04-05T18:43:00Z">
              <w:rPr/>
            </w:rPrChange>
          </w:rPr>
          <w:fldChar w:fldCharType="end"/>
        </w:r>
      </w:ins>
    </w:p>
    <w:p w14:paraId="0FC4079E" w14:textId="4BB17786" w:rsidR="00B74DB6" w:rsidRPr="00B74DB6" w:rsidRDefault="00B74DB6">
      <w:pPr>
        <w:pStyle w:val="TOC2"/>
        <w:rPr>
          <w:ins w:id="269" w:author="Windows User" w:date="2019-04-05T18:42:00Z"/>
          <w:rFonts w:asciiTheme="minorHAnsi" w:eastAsiaTheme="minorEastAsia" w:hAnsiTheme="minorHAnsi" w:cstheme="minorHAnsi"/>
          <w:i w:val="0"/>
          <w:sz w:val="20"/>
          <w:lang w:eastAsia="en-US"/>
          <w:rPrChange w:id="270" w:author="Windows User" w:date="2019-04-05T18:43:00Z">
            <w:rPr>
              <w:ins w:id="271" w:author="Windows User" w:date="2019-04-05T18:42:00Z"/>
              <w:rFonts w:asciiTheme="minorHAnsi" w:eastAsiaTheme="minorEastAsia" w:hAnsiTheme="minorHAnsi" w:cstheme="minorBidi"/>
              <w:i w:val="0"/>
              <w:sz w:val="22"/>
              <w:szCs w:val="22"/>
              <w:lang w:eastAsia="en-US"/>
            </w:rPr>
          </w:rPrChange>
        </w:rPr>
      </w:pPr>
      <w:ins w:id="272" w:author="Windows User" w:date="2019-04-05T18:42:00Z">
        <w:r w:rsidRPr="00B74DB6">
          <w:rPr>
            <w:rFonts w:asciiTheme="minorHAnsi" w:hAnsiTheme="minorHAnsi" w:cstheme="minorHAnsi"/>
            <w:snapToGrid w:val="0"/>
            <w:w w:val="0"/>
            <w:sz w:val="20"/>
            <w:rPrChange w:id="273" w:author="Windows User" w:date="2019-04-05T18:43:00Z">
              <w:rPr>
                <w:rFonts w:cs="Noto Sans"/>
                <w:snapToGrid w:val="0"/>
                <w:w w:val="0"/>
              </w:rPr>
            </w:rPrChange>
          </w:rPr>
          <w:t>2.4</w:t>
        </w:r>
        <w:r w:rsidRPr="00B74DB6">
          <w:rPr>
            <w:rFonts w:asciiTheme="minorHAnsi" w:eastAsiaTheme="minorEastAsia" w:hAnsiTheme="minorHAnsi" w:cstheme="minorHAnsi"/>
            <w:i w:val="0"/>
            <w:sz w:val="20"/>
            <w:lang w:eastAsia="en-US"/>
            <w:rPrChange w:id="27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275" w:author="Windows User" w:date="2019-04-05T18:43:00Z">
              <w:rPr/>
            </w:rPrChange>
          </w:rPr>
          <w:t>BOTTOM NAVIGATION BAR</w:t>
        </w:r>
        <w:r w:rsidRPr="00B74DB6">
          <w:rPr>
            <w:rFonts w:asciiTheme="minorHAnsi" w:hAnsiTheme="minorHAnsi" w:cstheme="minorHAnsi"/>
            <w:sz w:val="20"/>
            <w:rPrChange w:id="276" w:author="Windows User" w:date="2019-04-05T18:43:00Z">
              <w:rPr/>
            </w:rPrChange>
          </w:rPr>
          <w:tab/>
        </w:r>
        <w:r w:rsidRPr="00B74DB6">
          <w:rPr>
            <w:rFonts w:asciiTheme="minorHAnsi" w:hAnsiTheme="minorHAnsi" w:cstheme="minorHAnsi"/>
            <w:sz w:val="20"/>
            <w:rPrChange w:id="277" w:author="Windows User" w:date="2019-04-05T18:43:00Z">
              <w:rPr/>
            </w:rPrChange>
          </w:rPr>
          <w:fldChar w:fldCharType="begin"/>
        </w:r>
        <w:r w:rsidRPr="00B74DB6">
          <w:rPr>
            <w:rFonts w:asciiTheme="minorHAnsi" w:hAnsiTheme="minorHAnsi" w:cstheme="minorHAnsi"/>
            <w:sz w:val="20"/>
            <w:rPrChange w:id="278" w:author="Windows User" w:date="2019-04-05T18:43:00Z">
              <w:rPr/>
            </w:rPrChange>
          </w:rPr>
          <w:instrText xml:space="preserve"> PAGEREF _Toc5382208 \h </w:instrText>
        </w:r>
        <w:r w:rsidRPr="00B74DB6">
          <w:rPr>
            <w:rFonts w:asciiTheme="minorHAnsi" w:hAnsiTheme="minorHAnsi" w:cstheme="minorHAnsi"/>
            <w:sz w:val="20"/>
            <w:rPrChange w:id="279" w:author="Windows User" w:date="2019-04-05T18:43:00Z">
              <w:rPr/>
            </w:rPrChange>
          </w:rPr>
        </w:r>
      </w:ins>
      <w:r w:rsidRPr="00B74DB6">
        <w:rPr>
          <w:rFonts w:asciiTheme="minorHAnsi" w:hAnsiTheme="minorHAnsi" w:cstheme="minorHAnsi"/>
          <w:sz w:val="20"/>
          <w:rPrChange w:id="280" w:author="Windows User" w:date="2019-04-05T18:43:00Z">
            <w:rPr/>
          </w:rPrChange>
        </w:rPr>
        <w:fldChar w:fldCharType="separate"/>
      </w:r>
      <w:ins w:id="281" w:author="Windows User" w:date="2019-04-05T18:42:00Z">
        <w:r w:rsidRPr="00B74DB6">
          <w:rPr>
            <w:rFonts w:asciiTheme="minorHAnsi" w:hAnsiTheme="minorHAnsi" w:cstheme="minorHAnsi"/>
            <w:sz w:val="20"/>
            <w:rPrChange w:id="282" w:author="Windows User" w:date="2019-04-05T18:43:00Z">
              <w:rPr/>
            </w:rPrChange>
          </w:rPr>
          <w:t>34</w:t>
        </w:r>
        <w:r w:rsidRPr="00B74DB6">
          <w:rPr>
            <w:rFonts w:asciiTheme="minorHAnsi" w:hAnsiTheme="minorHAnsi" w:cstheme="minorHAnsi"/>
            <w:sz w:val="20"/>
            <w:rPrChange w:id="283" w:author="Windows User" w:date="2019-04-05T18:43:00Z">
              <w:rPr/>
            </w:rPrChange>
          </w:rPr>
          <w:fldChar w:fldCharType="end"/>
        </w:r>
      </w:ins>
    </w:p>
    <w:p w14:paraId="6E64F756" w14:textId="7092001B" w:rsidR="00B74DB6" w:rsidRPr="00B74DB6" w:rsidRDefault="00B74DB6">
      <w:pPr>
        <w:pStyle w:val="TOC2"/>
        <w:rPr>
          <w:ins w:id="284" w:author="Windows User" w:date="2019-04-05T18:42:00Z"/>
          <w:rFonts w:asciiTheme="minorHAnsi" w:eastAsiaTheme="minorEastAsia" w:hAnsiTheme="minorHAnsi" w:cstheme="minorHAnsi"/>
          <w:i w:val="0"/>
          <w:sz w:val="20"/>
          <w:lang w:eastAsia="en-US"/>
          <w:rPrChange w:id="285" w:author="Windows User" w:date="2019-04-05T18:43:00Z">
            <w:rPr>
              <w:ins w:id="286" w:author="Windows User" w:date="2019-04-05T18:42:00Z"/>
              <w:rFonts w:asciiTheme="minorHAnsi" w:eastAsiaTheme="minorEastAsia" w:hAnsiTheme="minorHAnsi" w:cstheme="minorBidi"/>
              <w:i w:val="0"/>
              <w:sz w:val="22"/>
              <w:szCs w:val="22"/>
              <w:lang w:eastAsia="en-US"/>
            </w:rPr>
          </w:rPrChange>
        </w:rPr>
      </w:pPr>
      <w:ins w:id="287" w:author="Windows User" w:date="2019-04-05T18:42:00Z">
        <w:r w:rsidRPr="00B74DB6">
          <w:rPr>
            <w:rFonts w:asciiTheme="minorHAnsi" w:hAnsiTheme="minorHAnsi" w:cstheme="minorHAnsi"/>
            <w:snapToGrid w:val="0"/>
            <w:w w:val="0"/>
            <w:sz w:val="20"/>
            <w:rPrChange w:id="288" w:author="Windows User" w:date="2019-04-05T18:43:00Z">
              <w:rPr>
                <w:rFonts w:cs="Noto Sans"/>
                <w:snapToGrid w:val="0"/>
                <w:w w:val="0"/>
              </w:rPr>
            </w:rPrChange>
          </w:rPr>
          <w:t>2.5</w:t>
        </w:r>
        <w:r w:rsidRPr="00B74DB6">
          <w:rPr>
            <w:rFonts w:asciiTheme="minorHAnsi" w:eastAsiaTheme="minorEastAsia" w:hAnsiTheme="minorHAnsi" w:cstheme="minorHAnsi"/>
            <w:i w:val="0"/>
            <w:sz w:val="20"/>
            <w:lang w:eastAsia="en-US"/>
            <w:rPrChange w:id="28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290" w:author="Windows User" w:date="2019-04-05T18:43:00Z">
              <w:rPr/>
            </w:rPrChange>
          </w:rPr>
          <w:t>NỔI BẬT</w:t>
        </w:r>
        <w:r w:rsidRPr="00B74DB6">
          <w:rPr>
            <w:rFonts w:asciiTheme="minorHAnsi" w:hAnsiTheme="minorHAnsi" w:cstheme="minorHAnsi"/>
            <w:sz w:val="20"/>
            <w:rPrChange w:id="291" w:author="Windows User" w:date="2019-04-05T18:43:00Z">
              <w:rPr/>
            </w:rPrChange>
          </w:rPr>
          <w:tab/>
        </w:r>
        <w:r w:rsidRPr="00B74DB6">
          <w:rPr>
            <w:rFonts w:asciiTheme="minorHAnsi" w:hAnsiTheme="minorHAnsi" w:cstheme="minorHAnsi"/>
            <w:sz w:val="20"/>
            <w:rPrChange w:id="292" w:author="Windows User" w:date="2019-04-05T18:43:00Z">
              <w:rPr/>
            </w:rPrChange>
          </w:rPr>
          <w:fldChar w:fldCharType="begin"/>
        </w:r>
        <w:r w:rsidRPr="00B74DB6">
          <w:rPr>
            <w:rFonts w:asciiTheme="minorHAnsi" w:hAnsiTheme="minorHAnsi" w:cstheme="minorHAnsi"/>
            <w:sz w:val="20"/>
            <w:rPrChange w:id="293" w:author="Windows User" w:date="2019-04-05T18:43:00Z">
              <w:rPr/>
            </w:rPrChange>
          </w:rPr>
          <w:instrText xml:space="preserve"> PAGEREF _Toc5382209 \h </w:instrText>
        </w:r>
        <w:r w:rsidRPr="00B74DB6">
          <w:rPr>
            <w:rFonts w:asciiTheme="minorHAnsi" w:hAnsiTheme="minorHAnsi" w:cstheme="minorHAnsi"/>
            <w:sz w:val="20"/>
            <w:rPrChange w:id="294" w:author="Windows User" w:date="2019-04-05T18:43:00Z">
              <w:rPr/>
            </w:rPrChange>
          </w:rPr>
        </w:r>
      </w:ins>
      <w:r w:rsidRPr="00B74DB6">
        <w:rPr>
          <w:rFonts w:asciiTheme="minorHAnsi" w:hAnsiTheme="minorHAnsi" w:cstheme="minorHAnsi"/>
          <w:sz w:val="20"/>
          <w:rPrChange w:id="295" w:author="Windows User" w:date="2019-04-05T18:43:00Z">
            <w:rPr/>
          </w:rPrChange>
        </w:rPr>
        <w:fldChar w:fldCharType="separate"/>
      </w:r>
      <w:ins w:id="296" w:author="Windows User" w:date="2019-04-05T18:42:00Z">
        <w:r w:rsidRPr="00B74DB6">
          <w:rPr>
            <w:rFonts w:asciiTheme="minorHAnsi" w:hAnsiTheme="minorHAnsi" w:cstheme="minorHAnsi"/>
            <w:sz w:val="20"/>
            <w:rPrChange w:id="297" w:author="Windows User" w:date="2019-04-05T18:43:00Z">
              <w:rPr/>
            </w:rPrChange>
          </w:rPr>
          <w:t>34</w:t>
        </w:r>
        <w:r w:rsidRPr="00B74DB6">
          <w:rPr>
            <w:rFonts w:asciiTheme="minorHAnsi" w:hAnsiTheme="minorHAnsi" w:cstheme="minorHAnsi"/>
            <w:sz w:val="20"/>
            <w:rPrChange w:id="298" w:author="Windows User" w:date="2019-04-05T18:43:00Z">
              <w:rPr/>
            </w:rPrChange>
          </w:rPr>
          <w:fldChar w:fldCharType="end"/>
        </w:r>
      </w:ins>
    </w:p>
    <w:p w14:paraId="32718E43" w14:textId="66BCD8AC" w:rsidR="00B74DB6" w:rsidRPr="00B74DB6" w:rsidRDefault="00B74DB6">
      <w:pPr>
        <w:pStyle w:val="TOC3"/>
        <w:rPr>
          <w:ins w:id="299" w:author="Windows User" w:date="2019-04-05T18:42:00Z"/>
          <w:rFonts w:asciiTheme="minorHAnsi" w:eastAsiaTheme="minorEastAsia" w:hAnsiTheme="minorHAnsi" w:cstheme="minorHAnsi"/>
          <w:i w:val="0"/>
          <w:sz w:val="20"/>
          <w:lang w:eastAsia="en-US"/>
          <w:rPrChange w:id="300" w:author="Windows User" w:date="2019-04-05T18:43:00Z">
            <w:rPr>
              <w:ins w:id="301" w:author="Windows User" w:date="2019-04-05T18:42:00Z"/>
              <w:rFonts w:asciiTheme="minorHAnsi" w:eastAsiaTheme="minorEastAsia" w:hAnsiTheme="minorHAnsi" w:cstheme="minorBidi"/>
              <w:i w:val="0"/>
              <w:sz w:val="22"/>
              <w:szCs w:val="22"/>
              <w:lang w:eastAsia="en-US"/>
            </w:rPr>
          </w:rPrChange>
        </w:rPr>
      </w:pPr>
      <w:ins w:id="302" w:author="Windows User" w:date="2019-04-05T18:42:00Z">
        <w:r w:rsidRPr="00B74DB6">
          <w:rPr>
            <w:rFonts w:asciiTheme="minorHAnsi" w:hAnsiTheme="minorHAnsi" w:cstheme="minorHAnsi"/>
            <w:sz w:val="20"/>
            <w:lang w:val="pt-BR"/>
            <w:rPrChange w:id="303" w:author="Windows User" w:date="2019-04-05T18:43:00Z">
              <w:rPr>
                <w:rFonts w:asciiTheme="minorHAnsi" w:hAnsiTheme="minorHAnsi" w:cstheme="minorHAnsi"/>
                <w:lang w:val="pt-BR"/>
              </w:rPr>
            </w:rPrChange>
          </w:rPr>
          <w:t>2.5.1</w:t>
        </w:r>
        <w:r w:rsidRPr="00B74DB6">
          <w:rPr>
            <w:rFonts w:asciiTheme="minorHAnsi" w:eastAsiaTheme="minorEastAsia" w:hAnsiTheme="minorHAnsi" w:cstheme="minorHAnsi"/>
            <w:i w:val="0"/>
            <w:sz w:val="20"/>
            <w:lang w:eastAsia="en-US"/>
            <w:rPrChange w:id="30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05" w:author="Windows User" w:date="2019-04-05T18:43:00Z">
              <w:rPr>
                <w:rFonts w:asciiTheme="minorHAnsi" w:hAnsiTheme="minorHAnsi" w:cstheme="minorHAnsi"/>
                <w:lang w:val="pt-BR"/>
              </w:rPr>
            </w:rPrChange>
          </w:rPr>
          <w:t>Action bar</w:t>
        </w:r>
        <w:r w:rsidRPr="00B74DB6">
          <w:rPr>
            <w:rFonts w:asciiTheme="minorHAnsi" w:hAnsiTheme="minorHAnsi" w:cstheme="minorHAnsi"/>
            <w:sz w:val="20"/>
            <w:rPrChange w:id="306" w:author="Windows User" w:date="2019-04-05T18:43:00Z">
              <w:rPr/>
            </w:rPrChange>
          </w:rPr>
          <w:tab/>
        </w:r>
        <w:r w:rsidRPr="00B74DB6">
          <w:rPr>
            <w:rFonts w:asciiTheme="minorHAnsi" w:hAnsiTheme="minorHAnsi" w:cstheme="minorHAnsi"/>
            <w:sz w:val="20"/>
            <w:rPrChange w:id="307" w:author="Windows User" w:date="2019-04-05T18:43:00Z">
              <w:rPr/>
            </w:rPrChange>
          </w:rPr>
          <w:fldChar w:fldCharType="begin"/>
        </w:r>
        <w:r w:rsidRPr="00B74DB6">
          <w:rPr>
            <w:rFonts w:asciiTheme="minorHAnsi" w:hAnsiTheme="minorHAnsi" w:cstheme="minorHAnsi"/>
            <w:sz w:val="20"/>
            <w:rPrChange w:id="308" w:author="Windows User" w:date="2019-04-05T18:43:00Z">
              <w:rPr/>
            </w:rPrChange>
          </w:rPr>
          <w:instrText xml:space="preserve"> PAGEREF _Toc5382210 \h </w:instrText>
        </w:r>
        <w:r w:rsidRPr="00B74DB6">
          <w:rPr>
            <w:rFonts w:asciiTheme="minorHAnsi" w:hAnsiTheme="minorHAnsi" w:cstheme="minorHAnsi"/>
            <w:sz w:val="20"/>
            <w:rPrChange w:id="309" w:author="Windows User" w:date="2019-04-05T18:43:00Z">
              <w:rPr/>
            </w:rPrChange>
          </w:rPr>
        </w:r>
      </w:ins>
      <w:r w:rsidRPr="00B74DB6">
        <w:rPr>
          <w:rFonts w:asciiTheme="minorHAnsi" w:hAnsiTheme="minorHAnsi" w:cstheme="minorHAnsi"/>
          <w:sz w:val="20"/>
          <w:rPrChange w:id="310" w:author="Windows User" w:date="2019-04-05T18:43:00Z">
            <w:rPr/>
          </w:rPrChange>
        </w:rPr>
        <w:fldChar w:fldCharType="separate"/>
      </w:r>
      <w:ins w:id="311" w:author="Windows User" w:date="2019-04-05T18:42:00Z">
        <w:r w:rsidRPr="00B74DB6">
          <w:rPr>
            <w:rFonts w:asciiTheme="minorHAnsi" w:hAnsiTheme="minorHAnsi" w:cstheme="minorHAnsi"/>
            <w:sz w:val="20"/>
            <w:rPrChange w:id="312" w:author="Windows User" w:date="2019-04-05T18:43:00Z">
              <w:rPr/>
            </w:rPrChange>
          </w:rPr>
          <w:t>34</w:t>
        </w:r>
        <w:r w:rsidRPr="00B74DB6">
          <w:rPr>
            <w:rFonts w:asciiTheme="minorHAnsi" w:hAnsiTheme="minorHAnsi" w:cstheme="minorHAnsi"/>
            <w:sz w:val="20"/>
            <w:rPrChange w:id="313" w:author="Windows User" w:date="2019-04-05T18:43:00Z">
              <w:rPr/>
            </w:rPrChange>
          </w:rPr>
          <w:fldChar w:fldCharType="end"/>
        </w:r>
      </w:ins>
    </w:p>
    <w:p w14:paraId="496B6918" w14:textId="198F6848" w:rsidR="00B74DB6" w:rsidRPr="00B74DB6" w:rsidRDefault="00B74DB6">
      <w:pPr>
        <w:pStyle w:val="TOC3"/>
        <w:rPr>
          <w:ins w:id="314" w:author="Windows User" w:date="2019-04-05T18:42:00Z"/>
          <w:rFonts w:asciiTheme="minorHAnsi" w:eastAsiaTheme="minorEastAsia" w:hAnsiTheme="minorHAnsi" w:cstheme="minorHAnsi"/>
          <w:i w:val="0"/>
          <w:sz w:val="20"/>
          <w:lang w:eastAsia="en-US"/>
          <w:rPrChange w:id="315" w:author="Windows User" w:date="2019-04-05T18:43:00Z">
            <w:rPr>
              <w:ins w:id="316" w:author="Windows User" w:date="2019-04-05T18:42:00Z"/>
              <w:rFonts w:asciiTheme="minorHAnsi" w:eastAsiaTheme="minorEastAsia" w:hAnsiTheme="minorHAnsi" w:cstheme="minorBidi"/>
              <w:i w:val="0"/>
              <w:sz w:val="22"/>
              <w:szCs w:val="22"/>
              <w:lang w:eastAsia="en-US"/>
            </w:rPr>
          </w:rPrChange>
        </w:rPr>
      </w:pPr>
      <w:ins w:id="317" w:author="Windows User" w:date="2019-04-05T18:42:00Z">
        <w:r w:rsidRPr="00B74DB6">
          <w:rPr>
            <w:rFonts w:asciiTheme="minorHAnsi" w:hAnsiTheme="minorHAnsi" w:cstheme="minorHAnsi"/>
            <w:sz w:val="20"/>
            <w:lang w:val="pt-BR"/>
            <w:rPrChange w:id="318" w:author="Windows User" w:date="2019-04-05T18:43:00Z">
              <w:rPr>
                <w:rFonts w:asciiTheme="minorHAnsi" w:hAnsiTheme="minorHAnsi" w:cstheme="minorHAnsi"/>
                <w:lang w:val="pt-BR"/>
              </w:rPr>
            </w:rPrChange>
          </w:rPr>
          <w:t>2.5.2</w:t>
        </w:r>
        <w:r w:rsidRPr="00B74DB6">
          <w:rPr>
            <w:rFonts w:asciiTheme="minorHAnsi" w:eastAsiaTheme="minorEastAsia" w:hAnsiTheme="minorHAnsi" w:cstheme="minorHAnsi"/>
            <w:i w:val="0"/>
            <w:sz w:val="20"/>
            <w:lang w:eastAsia="en-US"/>
            <w:rPrChange w:id="31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20" w:author="Windows User" w:date="2019-04-05T18:43:00Z">
              <w:rPr>
                <w:rFonts w:asciiTheme="minorHAnsi" w:hAnsiTheme="minorHAnsi" w:cstheme="minorHAnsi"/>
                <w:lang w:val="pt-BR"/>
              </w:rPr>
            </w:rPrChange>
          </w:rPr>
          <w:t>Header image slider</w:t>
        </w:r>
        <w:r w:rsidRPr="00B74DB6">
          <w:rPr>
            <w:rFonts w:asciiTheme="minorHAnsi" w:hAnsiTheme="minorHAnsi" w:cstheme="minorHAnsi"/>
            <w:sz w:val="20"/>
            <w:rPrChange w:id="321" w:author="Windows User" w:date="2019-04-05T18:43:00Z">
              <w:rPr/>
            </w:rPrChange>
          </w:rPr>
          <w:tab/>
        </w:r>
        <w:r w:rsidRPr="00B74DB6">
          <w:rPr>
            <w:rFonts w:asciiTheme="minorHAnsi" w:hAnsiTheme="minorHAnsi" w:cstheme="minorHAnsi"/>
            <w:sz w:val="20"/>
            <w:rPrChange w:id="322" w:author="Windows User" w:date="2019-04-05T18:43:00Z">
              <w:rPr/>
            </w:rPrChange>
          </w:rPr>
          <w:fldChar w:fldCharType="begin"/>
        </w:r>
        <w:r w:rsidRPr="00B74DB6">
          <w:rPr>
            <w:rFonts w:asciiTheme="minorHAnsi" w:hAnsiTheme="minorHAnsi" w:cstheme="minorHAnsi"/>
            <w:sz w:val="20"/>
            <w:rPrChange w:id="323" w:author="Windows User" w:date="2019-04-05T18:43:00Z">
              <w:rPr/>
            </w:rPrChange>
          </w:rPr>
          <w:instrText xml:space="preserve"> PAGEREF _Toc5382212 \h </w:instrText>
        </w:r>
        <w:r w:rsidRPr="00B74DB6">
          <w:rPr>
            <w:rFonts w:asciiTheme="minorHAnsi" w:hAnsiTheme="minorHAnsi" w:cstheme="minorHAnsi"/>
            <w:sz w:val="20"/>
            <w:rPrChange w:id="324" w:author="Windows User" w:date="2019-04-05T18:43:00Z">
              <w:rPr/>
            </w:rPrChange>
          </w:rPr>
        </w:r>
      </w:ins>
      <w:r w:rsidRPr="00B74DB6">
        <w:rPr>
          <w:rFonts w:asciiTheme="minorHAnsi" w:hAnsiTheme="minorHAnsi" w:cstheme="minorHAnsi"/>
          <w:sz w:val="20"/>
          <w:rPrChange w:id="325" w:author="Windows User" w:date="2019-04-05T18:43:00Z">
            <w:rPr/>
          </w:rPrChange>
        </w:rPr>
        <w:fldChar w:fldCharType="separate"/>
      </w:r>
      <w:ins w:id="326" w:author="Windows User" w:date="2019-04-05T18:42:00Z">
        <w:r w:rsidRPr="00B74DB6">
          <w:rPr>
            <w:rFonts w:asciiTheme="minorHAnsi" w:hAnsiTheme="minorHAnsi" w:cstheme="minorHAnsi"/>
            <w:sz w:val="20"/>
            <w:rPrChange w:id="327" w:author="Windows User" w:date="2019-04-05T18:43:00Z">
              <w:rPr/>
            </w:rPrChange>
          </w:rPr>
          <w:t>40</w:t>
        </w:r>
        <w:r w:rsidRPr="00B74DB6">
          <w:rPr>
            <w:rFonts w:asciiTheme="minorHAnsi" w:hAnsiTheme="minorHAnsi" w:cstheme="minorHAnsi"/>
            <w:sz w:val="20"/>
            <w:rPrChange w:id="328" w:author="Windows User" w:date="2019-04-05T18:43:00Z">
              <w:rPr/>
            </w:rPrChange>
          </w:rPr>
          <w:fldChar w:fldCharType="end"/>
        </w:r>
      </w:ins>
    </w:p>
    <w:p w14:paraId="38ABA5DF" w14:textId="29A56802" w:rsidR="00B74DB6" w:rsidRPr="00B74DB6" w:rsidRDefault="00B74DB6">
      <w:pPr>
        <w:pStyle w:val="TOC3"/>
        <w:rPr>
          <w:ins w:id="329" w:author="Windows User" w:date="2019-04-05T18:42:00Z"/>
          <w:rFonts w:asciiTheme="minorHAnsi" w:eastAsiaTheme="minorEastAsia" w:hAnsiTheme="minorHAnsi" w:cstheme="minorHAnsi"/>
          <w:i w:val="0"/>
          <w:sz w:val="20"/>
          <w:lang w:eastAsia="en-US"/>
          <w:rPrChange w:id="330" w:author="Windows User" w:date="2019-04-05T18:43:00Z">
            <w:rPr>
              <w:ins w:id="331" w:author="Windows User" w:date="2019-04-05T18:42:00Z"/>
              <w:rFonts w:asciiTheme="minorHAnsi" w:eastAsiaTheme="minorEastAsia" w:hAnsiTheme="minorHAnsi" w:cstheme="minorBidi"/>
              <w:i w:val="0"/>
              <w:sz w:val="22"/>
              <w:szCs w:val="22"/>
              <w:lang w:eastAsia="en-US"/>
            </w:rPr>
          </w:rPrChange>
        </w:rPr>
      </w:pPr>
      <w:ins w:id="332" w:author="Windows User" w:date="2019-04-05T18:42:00Z">
        <w:r w:rsidRPr="00B74DB6">
          <w:rPr>
            <w:rFonts w:asciiTheme="minorHAnsi" w:hAnsiTheme="minorHAnsi" w:cstheme="minorHAnsi"/>
            <w:sz w:val="20"/>
            <w:lang w:val="pt-BR"/>
            <w:rPrChange w:id="333" w:author="Windows User" w:date="2019-04-05T18:43:00Z">
              <w:rPr>
                <w:rFonts w:asciiTheme="minorHAnsi" w:hAnsiTheme="minorHAnsi" w:cstheme="minorHAnsi"/>
                <w:lang w:val="pt-BR"/>
              </w:rPr>
            </w:rPrChange>
          </w:rPr>
          <w:t>2.5.3</w:t>
        </w:r>
        <w:r w:rsidRPr="00B74DB6">
          <w:rPr>
            <w:rFonts w:asciiTheme="minorHAnsi" w:eastAsiaTheme="minorEastAsia" w:hAnsiTheme="minorHAnsi" w:cstheme="minorHAnsi"/>
            <w:i w:val="0"/>
            <w:sz w:val="20"/>
            <w:lang w:eastAsia="en-US"/>
            <w:rPrChange w:id="33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35" w:author="Windows User" w:date="2019-04-05T18:43:00Z">
              <w:rPr>
                <w:rFonts w:asciiTheme="minorHAnsi" w:hAnsiTheme="minorHAnsi" w:cstheme="minorHAnsi"/>
                <w:lang w:val="pt-BR"/>
              </w:rPr>
            </w:rPrChange>
          </w:rPr>
          <w:t>Mục tuyển chọn</w:t>
        </w:r>
        <w:r w:rsidRPr="00B74DB6">
          <w:rPr>
            <w:rFonts w:asciiTheme="minorHAnsi" w:hAnsiTheme="minorHAnsi" w:cstheme="minorHAnsi"/>
            <w:sz w:val="20"/>
            <w:rPrChange w:id="336" w:author="Windows User" w:date="2019-04-05T18:43:00Z">
              <w:rPr/>
            </w:rPrChange>
          </w:rPr>
          <w:tab/>
        </w:r>
        <w:r w:rsidRPr="00B74DB6">
          <w:rPr>
            <w:rFonts w:asciiTheme="minorHAnsi" w:hAnsiTheme="minorHAnsi" w:cstheme="minorHAnsi"/>
            <w:sz w:val="20"/>
            <w:rPrChange w:id="337" w:author="Windows User" w:date="2019-04-05T18:43:00Z">
              <w:rPr/>
            </w:rPrChange>
          </w:rPr>
          <w:fldChar w:fldCharType="begin"/>
        </w:r>
        <w:r w:rsidRPr="00B74DB6">
          <w:rPr>
            <w:rFonts w:asciiTheme="minorHAnsi" w:hAnsiTheme="minorHAnsi" w:cstheme="minorHAnsi"/>
            <w:sz w:val="20"/>
            <w:rPrChange w:id="338" w:author="Windows User" w:date="2019-04-05T18:43:00Z">
              <w:rPr/>
            </w:rPrChange>
          </w:rPr>
          <w:instrText xml:space="preserve"> PAGEREF _Toc5382213 \h </w:instrText>
        </w:r>
        <w:r w:rsidRPr="00B74DB6">
          <w:rPr>
            <w:rFonts w:asciiTheme="minorHAnsi" w:hAnsiTheme="minorHAnsi" w:cstheme="minorHAnsi"/>
            <w:sz w:val="20"/>
            <w:rPrChange w:id="339" w:author="Windows User" w:date="2019-04-05T18:43:00Z">
              <w:rPr/>
            </w:rPrChange>
          </w:rPr>
        </w:r>
      </w:ins>
      <w:r w:rsidRPr="00B74DB6">
        <w:rPr>
          <w:rFonts w:asciiTheme="minorHAnsi" w:hAnsiTheme="minorHAnsi" w:cstheme="minorHAnsi"/>
          <w:sz w:val="20"/>
          <w:rPrChange w:id="340" w:author="Windows User" w:date="2019-04-05T18:43:00Z">
            <w:rPr/>
          </w:rPrChange>
        </w:rPr>
        <w:fldChar w:fldCharType="separate"/>
      </w:r>
      <w:ins w:id="341" w:author="Windows User" w:date="2019-04-05T18:42:00Z">
        <w:r w:rsidRPr="00B74DB6">
          <w:rPr>
            <w:rFonts w:asciiTheme="minorHAnsi" w:hAnsiTheme="minorHAnsi" w:cstheme="minorHAnsi"/>
            <w:sz w:val="20"/>
            <w:rPrChange w:id="342" w:author="Windows User" w:date="2019-04-05T18:43:00Z">
              <w:rPr/>
            </w:rPrChange>
          </w:rPr>
          <w:t>41</w:t>
        </w:r>
        <w:r w:rsidRPr="00B74DB6">
          <w:rPr>
            <w:rFonts w:asciiTheme="minorHAnsi" w:hAnsiTheme="minorHAnsi" w:cstheme="minorHAnsi"/>
            <w:sz w:val="20"/>
            <w:rPrChange w:id="343" w:author="Windows User" w:date="2019-04-05T18:43:00Z">
              <w:rPr/>
            </w:rPrChange>
          </w:rPr>
          <w:fldChar w:fldCharType="end"/>
        </w:r>
      </w:ins>
    </w:p>
    <w:p w14:paraId="2C0721EC" w14:textId="1D711F41" w:rsidR="00B74DB6" w:rsidRPr="00B74DB6" w:rsidRDefault="00B74DB6">
      <w:pPr>
        <w:pStyle w:val="TOC3"/>
        <w:rPr>
          <w:ins w:id="344" w:author="Windows User" w:date="2019-04-05T18:42:00Z"/>
          <w:rFonts w:asciiTheme="minorHAnsi" w:eastAsiaTheme="minorEastAsia" w:hAnsiTheme="minorHAnsi" w:cstheme="minorHAnsi"/>
          <w:i w:val="0"/>
          <w:sz w:val="20"/>
          <w:lang w:eastAsia="en-US"/>
          <w:rPrChange w:id="345" w:author="Windows User" w:date="2019-04-05T18:43:00Z">
            <w:rPr>
              <w:ins w:id="346" w:author="Windows User" w:date="2019-04-05T18:42:00Z"/>
              <w:rFonts w:asciiTheme="minorHAnsi" w:eastAsiaTheme="minorEastAsia" w:hAnsiTheme="minorHAnsi" w:cstheme="minorBidi"/>
              <w:i w:val="0"/>
              <w:sz w:val="22"/>
              <w:szCs w:val="22"/>
              <w:lang w:eastAsia="en-US"/>
            </w:rPr>
          </w:rPrChange>
        </w:rPr>
      </w:pPr>
      <w:ins w:id="347" w:author="Windows User" w:date="2019-04-05T18:42:00Z">
        <w:r w:rsidRPr="00B74DB6">
          <w:rPr>
            <w:rFonts w:asciiTheme="minorHAnsi" w:hAnsiTheme="minorHAnsi" w:cstheme="minorHAnsi"/>
            <w:sz w:val="20"/>
            <w:lang w:val="pt-BR"/>
            <w:rPrChange w:id="348" w:author="Windows User" w:date="2019-04-05T18:43:00Z">
              <w:rPr>
                <w:rFonts w:asciiTheme="minorHAnsi" w:hAnsiTheme="minorHAnsi" w:cstheme="minorHAnsi"/>
                <w:lang w:val="pt-BR"/>
              </w:rPr>
            </w:rPrChange>
          </w:rPr>
          <w:t>2.5.4</w:t>
        </w:r>
        <w:r w:rsidRPr="00B74DB6">
          <w:rPr>
            <w:rFonts w:asciiTheme="minorHAnsi" w:eastAsiaTheme="minorEastAsia" w:hAnsiTheme="minorHAnsi" w:cstheme="minorHAnsi"/>
            <w:i w:val="0"/>
            <w:sz w:val="20"/>
            <w:lang w:eastAsia="en-US"/>
            <w:rPrChange w:id="34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50" w:author="Windows User" w:date="2019-04-05T18:43:00Z">
              <w:rPr>
                <w:rFonts w:asciiTheme="minorHAnsi" w:hAnsiTheme="minorHAnsi" w:cstheme="minorHAnsi"/>
                <w:lang w:val="pt-BR"/>
              </w:rPr>
            </w:rPrChange>
          </w:rPr>
          <w:t>Mục phổ biến – thể thao – sự kiện</w:t>
        </w:r>
        <w:r w:rsidRPr="00B74DB6">
          <w:rPr>
            <w:rFonts w:asciiTheme="minorHAnsi" w:hAnsiTheme="minorHAnsi" w:cstheme="minorHAnsi"/>
            <w:sz w:val="20"/>
            <w:rPrChange w:id="351" w:author="Windows User" w:date="2019-04-05T18:43:00Z">
              <w:rPr/>
            </w:rPrChange>
          </w:rPr>
          <w:tab/>
        </w:r>
        <w:r w:rsidRPr="00B74DB6">
          <w:rPr>
            <w:rFonts w:asciiTheme="minorHAnsi" w:hAnsiTheme="minorHAnsi" w:cstheme="minorHAnsi"/>
            <w:sz w:val="20"/>
            <w:rPrChange w:id="352" w:author="Windows User" w:date="2019-04-05T18:43:00Z">
              <w:rPr/>
            </w:rPrChange>
          </w:rPr>
          <w:fldChar w:fldCharType="begin"/>
        </w:r>
        <w:r w:rsidRPr="00B74DB6">
          <w:rPr>
            <w:rFonts w:asciiTheme="minorHAnsi" w:hAnsiTheme="minorHAnsi" w:cstheme="minorHAnsi"/>
            <w:sz w:val="20"/>
            <w:rPrChange w:id="353" w:author="Windows User" w:date="2019-04-05T18:43:00Z">
              <w:rPr/>
            </w:rPrChange>
          </w:rPr>
          <w:instrText xml:space="preserve"> PAGEREF _Toc5382214 \h </w:instrText>
        </w:r>
        <w:r w:rsidRPr="00B74DB6">
          <w:rPr>
            <w:rFonts w:asciiTheme="minorHAnsi" w:hAnsiTheme="minorHAnsi" w:cstheme="minorHAnsi"/>
            <w:sz w:val="20"/>
            <w:rPrChange w:id="354" w:author="Windows User" w:date="2019-04-05T18:43:00Z">
              <w:rPr/>
            </w:rPrChange>
          </w:rPr>
        </w:r>
      </w:ins>
      <w:r w:rsidRPr="00B74DB6">
        <w:rPr>
          <w:rFonts w:asciiTheme="minorHAnsi" w:hAnsiTheme="minorHAnsi" w:cstheme="minorHAnsi"/>
          <w:sz w:val="20"/>
          <w:rPrChange w:id="355" w:author="Windows User" w:date="2019-04-05T18:43:00Z">
            <w:rPr/>
          </w:rPrChange>
        </w:rPr>
        <w:fldChar w:fldCharType="separate"/>
      </w:r>
      <w:ins w:id="356" w:author="Windows User" w:date="2019-04-05T18:42:00Z">
        <w:r w:rsidRPr="00B74DB6">
          <w:rPr>
            <w:rFonts w:asciiTheme="minorHAnsi" w:hAnsiTheme="minorHAnsi" w:cstheme="minorHAnsi"/>
            <w:sz w:val="20"/>
            <w:rPrChange w:id="357" w:author="Windows User" w:date="2019-04-05T18:43:00Z">
              <w:rPr/>
            </w:rPrChange>
          </w:rPr>
          <w:t>44</w:t>
        </w:r>
        <w:r w:rsidRPr="00B74DB6">
          <w:rPr>
            <w:rFonts w:asciiTheme="minorHAnsi" w:hAnsiTheme="minorHAnsi" w:cstheme="minorHAnsi"/>
            <w:sz w:val="20"/>
            <w:rPrChange w:id="358" w:author="Windows User" w:date="2019-04-05T18:43:00Z">
              <w:rPr/>
            </w:rPrChange>
          </w:rPr>
          <w:fldChar w:fldCharType="end"/>
        </w:r>
      </w:ins>
    </w:p>
    <w:p w14:paraId="28AD2045" w14:textId="2078A48E" w:rsidR="00B74DB6" w:rsidRPr="00B74DB6" w:rsidRDefault="00B74DB6">
      <w:pPr>
        <w:pStyle w:val="TOC3"/>
        <w:rPr>
          <w:ins w:id="359" w:author="Windows User" w:date="2019-04-05T18:42:00Z"/>
          <w:rFonts w:asciiTheme="minorHAnsi" w:eastAsiaTheme="minorEastAsia" w:hAnsiTheme="minorHAnsi" w:cstheme="minorHAnsi"/>
          <w:i w:val="0"/>
          <w:sz w:val="20"/>
          <w:lang w:eastAsia="en-US"/>
          <w:rPrChange w:id="360" w:author="Windows User" w:date="2019-04-05T18:43:00Z">
            <w:rPr>
              <w:ins w:id="361" w:author="Windows User" w:date="2019-04-05T18:42:00Z"/>
              <w:rFonts w:asciiTheme="minorHAnsi" w:eastAsiaTheme="minorEastAsia" w:hAnsiTheme="minorHAnsi" w:cstheme="minorBidi"/>
              <w:i w:val="0"/>
              <w:sz w:val="22"/>
              <w:szCs w:val="22"/>
              <w:lang w:eastAsia="en-US"/>
            </w:rPr>
          </w:rPrChange>
        </w:rPr>
      </w:pPr>
      <w:ins w:id="362" w:author="Windows User" w:date="2019-04-05T18:42:00Z">
        <w:r w:rsidRPr="00B74DB6">
          <w:rPr>
            <w:rFonts w:asciiTheme="minorHAnsi" w:hAnsiTheme="minorHAnsi" w:cstheme="minorHAnsi"/>
            <w:sz w:val="20"/>
            <w:lang w:val="pt-BR"/>
            <w:rPrChange w:id="363" w:author="Windows User" w:date="2019-04-05T18:43:00Z">
              <w:rPr>
                <w:rFonts w:asciiTheme="minorHAnsi" w:hAnsiTheme="minorHAnsi" w:cstheme="minorHAnsi"/>
                <w:lang w:val="pt-BR"/>
              </w:rPr>
            </w:rPrChange>
          </w:rPr>
          <w:t>2.5.5</w:t>
        </w:r>
        <w:r w:rsidRPr="00B74DB6">
          <w:rPr>
            <w:rFonts w:asciiTheme="minorHAnsi" w:eastAsiaTheme="minorEastAsia" w:hAnsiTheme="minorHAnsi" w:cstheme="minorHAnsi"/>
            <w:i w:val="0"/>
            <w:sz w:val="20"/>
            <w:lang w:eastAsia="en-US"/>
            <w:rPrChange w:id="36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65" w:author="Windows User" w:date="2019-04-05T18:43:00Z">
              <w:rPr>
                <w:rFonts w:asciiTheme="minorHAnsi" w:hAnsiTheme="minorHAnsi" w:cstheme="minorHAnsi"/>
                <w:lang w:val="pt-BR"/>
              </w:rPr>
            </w:rPrChange>
          </w:rPr>
          <w:t>Mục phổ biến – tổng hợp</w:t>
        </w:r>
        <w:r w:rsidRPr="00B74DB6">
          <w:rPr>
            <w:rFonts w:asciiTheme="minorHAnsi" w:hAnsiTheme="minorHAnsi" w:cstheme="minorHAnsi"/>
            <w:sz w:val="20"/>
            <w:rPrChange w:id="366" w:author="Windows User" w:date="2019-04-05T18:43:00Z">
              <w:rPr/>
            </w:rPrChange>
          </w:rPr>
          <w:tab/>
        </w:r>
        <w:r w:rsidRPr="00B74DB6">
          <w:rPr>
            <w:rFonts w:asciiTheme="minorHAnsi" w:hAnsiTheme="minorHAnsi" w:cstheme="minorHAnsi"/>
            <w:sz w:val="20"/>
            <w:rPrChange w:id="367" w:author="Windows User" w:date="2019-04-05T18:43:00Z">
              <w:rPr/>
            </w:rPrChange>
          </w:rPr>
          <w:fldChar w:fldCharType="begin"/>
        </w:r>
        <w:r w:rsidRPr="00B74DB6">
          <w:rPr>
            <w:rFonts w:asciiTheme="minorHAnsi" w:hAnsiTheme="minorHAnsi" w:cstheme="minorHAnsi"/>
            <w:sz w:val="20"/>
            <w:rPrChange w:id="368" w:author="Windows User" w:date="2019-04-05T18:43:00Z">
              <w:rPr/>
            </w:rPrChange>
          </w:rPr>
          <w:instrText xml:space="preserve"> PAGEREF _Toc5382215 \h </w:instrText>
        </w:r>
        <w:r w:rsidRPr="00B74DB6">
          <w:rPr>
            <w:rFonts w:asciiTheme="minorHAnsi" w:hAnsiTheme="minorHAnsi" w:cstheme="minorHAnsi"/>
            <w:sz w:val="20"/>
            <w:rPrChange w:id="369" w:author="Windows User" w:date="2019-04-05T18:43:00Z">
              <w:rPr/>
            </w:rPrChange>
          </w:rPr>
        </w:r>
      </w:ins>
      <w:r w:rsidRPr="00B74DB6">
        <w:rPr>
          <w:rFonts w:asciiTheme="minorHAnsi" w:hAnsiTheme="minorHAnsi" w:cstheme="minorHAnsi"/>
          <w:sz w:val="20"/>
          <w:rPrChange w:id="370" w:author="Windows User" w:date="2019-04-05T18:43:00Z">
            <w:rPr/>
          </w:rPrChange>
        </w:rPr>
        <w:fldChar w:fldCharType="separate"/>
      </w:r>
      <w:ins w:id="371" w:author="Windows User" w:date="2019-04-05T18:42:00Z">
        <w:r w:rsidRPr="00B74DB6">
          <w:rPr>
            <w:rFonts w:asciiTheme="minorHAnsi" w:hAnsiTheme="minorHAnsi" w:cstheme="minorHAnsi"/>
            <w:sz w:val="20"/>
            <w:rPrChange w:id="372" w:author="Windows User" w:date="2019-04-05T18:43:00Z">
              <w:rPr/>
            </w:rPrChange>
          </w:rPr>
          <w:t>46</w:t>
        </w:r>
        <w:r w:rsidRPr="00B74DB6">
          <w:rPr>
            <w:rFonts w:asciiTheme="minorHAnsi" w:hAnsiTheme="minorHAnsi" w:cstheme="minorHAnsi"/>
            <w:sz w:val="20"/>
            <w:rPrChange w:id="373" w:author="Windows User" w:date="2019-04-05T18:43:00Z">
              <w:rPr/>
            </w:rPrChange>
          </w:rPr>
          <w:fldChar w:fldCharType="end"/>
        </w:r>
      </w:ins>
    </w:p>
    <w:p w14:paraId="14BBC020" w14:textId="2FB29473" w:rsidR="00B74DB6" w:rsidRPr="00B74DB6" w:rsidRDefault="00B74DB6">
      <w:pPr>
        <w:pStyle w:val="TOC3"/>
        <w:rPr>
          <w:ins w:id="374" w:author="Windows User" w:date="2019-04-05T18:42:00Z"/>
          <w:rFonts w:asciiTheme="minorHAnsi" w:eastAsiaTheme="minorEastAsia" w:hAnsiTheme="minorHAnsi" w:cstheme="minorHAnsi"/>
          <w:i w:val="0"/>
          <w:sz w:val="20"/>
          <w:lang w:eastAsia="en-US"/>
          <w:rPrChange w:id="375" w:author="Windows User" w:date="2019-04-05T18:43:00Z">
            <w:rPr>
              <w:ins w:id="376" w:author="Windows User" w:date="2019-04-05T18:42:00Z"/>
              <w:rFonts w:asciiTheme="minorHAnsi" w:eastAsiaTheme="minorEastAsia" w:hAnsiTheme="minorHAnsi" w:cstheme="minorBidi"/>
              <w:i w:val="0"/>
              <w:sz w:val="22"/>
              <w:szCs w:val="22"/>
              <w:lang w:eastAsia="en-US"/>
            </w:rPr>
          </w:rPrChange>
        </w:rPr>
      </w:pPr>
      <w:ins w:id="377" w:author="Windows User" w:date="2019-04-05T18:42:00Z">
        <w:r w:rsidRPr="00B74DB6">
          <w:rPr>
            <w:rFonts w:asciiTheme="minorHAnsi" w:hAnsiTheme="minorHAnsi" w:cstheme="minorHAnsi"/>
            <w:sz w:val="20"/>
            <w:lang w:val="pt-BR"/>
            <w:rPrChange w:id="378" w:author="Windows User" w:date="2019-04-05T18:43:00Z">
              <w:rPr>
                <w:rFonts w:asciiTheme="minorHAnsi" w:hAnsiTheme="minorHAnsi" w:cstheme="minorHAnsi"/>
                <w:lang w:val="pt-BR"/>
              </w:rPr>
            </w:rPrChange>
          </w:rPr>
          <w:t>2.5.6</w:t>
        </w:r>
        <w:r w:rsidRPr="00B74DB6">
          <w:rPr>
            <w:rFonts w:asciiTheme="minorHAnsi" w:eastAsiaTheme="minorEastAsia" w:hAnsiTheme="minorHAnsi" w:cstheme="minorHAnsi"/>
            <w:i w:val="0"/>
            <w:sz w:val="20"/>
            <w:lang w:eastAsia="en-US"/>
            <w:rPrChange w:id="37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80" w:author="Windows User" w:date="2019-04-05T18:43:00Z">
              <w:rPr>
                <w:rFonts w:asciiTheme="minorHAnsi" w:hAnsiTheme="minorHAnsi" w:cstheme="minorHAnsi"/>
                <w:lang w:val="pt-BR"/>
              </w:rPr>
            </w:rPrChange>
          </w:rPr>
          <w:t>Mục đề xuất – thể thao-sự kiện</w:t>
        </w:r>
        <w:r w:rsidRPr="00B74DB6">
          <w:rPr>
            <w:rFonts w:asciiTheme="minorHAnsi" w:hAnsiTheme="minorHAnsi" w:cstheme="minorHAnsi"/>
            <w:sz w:val="20"/>
            <w:rPrChange w:id="381" w:author="Windows User" w:date="2019-04-05T18:43:00Z">
              <w:rPr/>
            </w:rPrChange>
          </w:rPr>
          <w:tab/>
        </w:r>
        <w:r w:rsidRPr="00B74DB6">
          <w:rPr>
            <w:rFonts w:asciiTheme="minorHAnsi" w:hAnsiTheme="minorHAnsi" w:cstheme="minorHAnsi"/>
            <w:sz w:val="20"/>
            <w:rPrChange w:id="382" w:author="Windows User" w:date="2019-04-05T18:43:00Z">
              <w:rPr/>
            </w:rPrChange>
          </w:rPr>
          <w:fldChar w:fldCharType="begin"/>
        </w:r>
        <w:r w:rsidRPr="00B74DB6">
          <w:rPr>
            <w:rFonts w:asciiTheme="minorHAnsi" w:hAnsiTheme="minorHAnsi" w:cstheme="minorHAnsi"/>
            <w:sz w:val="20"/>
            <w:rPrChange w:id="383" w:author="Windows User" w:date="2019-04-05T18:43:00Z">
              <w:rPr/>
            </w:rPrChange>
          </w:rPr>
          <w:instrText xml:space="preserve"> PAGEREF _Toc5382216 \h </w:instrText>
        </w:r>
        <w:r w:rsidRPr="00B74DB6">
          <w:rPr>
            <w:rFonts w:asciiTheme="minorHAnsi" w:hAnsiTheme="minorHAnsi" w:cstheme="minorHAnsi"/>
            <w:sz w:val="20"/>
            <w:rPrChange w:id="384" w:author="Windows User" w:date="2019-04-05T18:43:00Z">
              <w:rPr/>
            </w:rPrChange>
          </w:rPr>
        </w:r>
      </w:ins>
      <w:r w:rsidRPr="00B74DB6">
        <w:rPr>
          <w:rFonts w:asciiTheme="minorHAnsi" w:hAnsiTheme="minorHAnsi" w:cstheme="minorHAnsi"/>
          <w:sz w:val="20"/>
          <w:rPrChange w:id="385" w:author="Windows User" w:date="2019-04-05T18:43:00Z">
            <w:rPr/>
          </w:rPrChange>
        </w:rPr>
        <w:fldChar w:fldCharType="separate"/>
      </w:r>
      <w:ins w:id="386" w:author="Windows User" w:date="2019-04-05T18:42:00Z">
        <w:r w:rsidRPr="00B74DB6">
          <w:rPr>
            <w:rFonts w:asciiTheme="minorHAnsi" w:hAnsiTheme="minorHAnsi" w:cstheme="minorHAnsi"/>
            <w:sz w:val="20"/>
            <w:rPrChange w:id="387" w:author="Windows User" w:date="2019-04-05T18:43:00Z">
              <w:rPr/>
            </w:rPrChange>
          </w:rPr>
          <w:t>48</w:t>
        </w:r>
        <w:r w:rsidRPr="00B74DB6">
          <w:rPr>
            <w:rFonts w:asciiTheme="minorHAnsi" w:hAnsiTheme="minorHAnsi" w:cstheme="minorHAnsi"/>
            <w:sz w:val="20"/>
            <w:rPrChange w:id="388" w:author="Windows User" w:date="2019-04-05T18:43:00Z">
              <w:rPr/>
            </w:rPrChange>
          </w:rPr>
          <w:fldChar w:fldCharType="end"/>
        </w:r>
      </w:ins>
    </w:p>
    <w:p w14:paraId="01C642ED" w14:textId="5EA278C1" w:rsidR="00B74DB6" w:rsidRPr="00B74DB6" w:rsidRDefault="00B74DB6">
      <w:pPr>
        <w:pStyle w:val="TOC3"/>
        <w:rPr>
          <w:ins w:id="389" w:author="Windows User" w:date="2019-04-05T18:42:00Z"/>
          <w:rFonts w:asciiTheme="minorHAnsi" w:eastAsiaTheme="minorEastAsia" w:hAnsiTheme="minorHAnsi" w:cstheme="minorHAnsi"/>
          <w:i w:val="0"/>
          <w:sz w:val="20"/>
          <w:lang w:eastAsia="en-US"/>
          <w:rPrChange w:id="390" w:author="Windows User" w:date="2019-04-05T18:43:00Z">
            <w:rPr>
              <w:ins w:id="391" w:author="Windows User" w:date="2019-04-05T18:42:00Z"/>
              <w:rFonts w:asciiTheme="minorHAnsi" w:eastAsiaTheme="minorEastAsia" w:hAnsiTheme="minorHAnsi" w:cstheme="minorBidi"/>
              <w:i w:val="0"/>
              <w:sz w:val="22"/>
              <w:szCs w:val="22"/>
              <w:lang w:eastAsia="en-US"/>
            </w:rPr>
          </w:rPrChange>
        </w:rPr>
      </w:pPr>
      <w:ins w:id="392" w:author="Windows User" w:date="2019-04-05T18:42:00Z">
        <w:r w:rsidRPr="00B74DB6">
          <w:rPr>
            <w:rFonts w:asciiTheme="minorHAnsi" w:hAnsiTheme="minorHAnsi" w:cstheme="minorHAnsi"/>
            <w:sz w:val="20"/>
            <w:lang w:val="pt-BR"/>
            <w:rPrChange w:id="393" w:author="Windows User" w:date="2019-04-05T18:43:00Z">
              <w:rPr>
                <w:rFonts w:asciiTheme="minorHAnsi" w:hAnsiTheme="minorHAnsi" w:cstheme="minorHAnsi"/>
                <w:lang w:val="pt-BR"/>
              </w:rPr>
            </w:rPrChange>
          </w:rPr>
          <w:t>2.5.7</w:t>
        </w:r>
        <w:r w:rsidRPr="00B74DB6">
          <w:rPr>
            <w:rFonts w:asciiTheme="minorHAnsi" w:eastAsiaTheme="minorEastAsia" w:hAnsiTheme="minorHAnsi" w:cstheme="minorHAnsi"/>
            <w:i w:val="0"/>
            <w:sz w:val="20"/>
            <w:lang w:eastAsia="en-US"/>
            <w:rPrChange w:id="39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395" w:author="Windows User" w:date="2019-04-05T18:43:00Z">
              <w:rPr>
                <w:rFonts w:asciiTheme="minorHAnsi" w:hAnsiTheme="minorHAnsi" w:cstheme="minorHAnsi"/>
                <w:lang w:val="pt-BR"/>
              </w:rPr>
            </w:rPrChange>
          </w:rPr>
          <w:t>Mục đề xuất – tổng hợp</w:t>
        </w:r>
        <w:r w:rsidRPr="00B74DB6">
          <w:rPr>
            <w:rFonts w:asciiTheme="minorHAnsi" w:hAnsiTheme="minorHAnsi" w:cstheme="minorHAnsi"/>
            <w:sz w:val="20"/>
            <w:rPrChange w:id="396" w:author="Windows User" w:date="2019-04-05T18:43:00Z">
              <w:rPr/>
            </w:rPrChange>
          </w:rPr>
          <w:tab/>
        </w:r>
        <w:r w:rsidRPr="00B74DB6">
          <w:rPr>
            <w:rFonts w:asciiTheme="minorHAnsi" w:hAnsiTheme="minorHAnsi" w:cstheme="minorHAnsi"/>
            <w:sz w:val="20"/>
            <w:rPrChange w:id="397" w:author="Windows User" w:date="2019-04-05T18:43:00Z">
              <w:rPr/>
            </w:rPrChange>
          </w:rPr>
          <w:fldChar w:fldCharType="begin"/>
        </w:r>
        <w:r w:rsidRPr="00B74DB6">
          <w:rPr>
            <w:rFonts w:asciiTheme="minorHAnsi" w:hAnsiTheme="minorHAnsi" w:cstheme="minorHAnsi"/>
            <w:sz w:val="20"/>
            <w:rPrChange w:id="398" w:author="Windows User" w:date="2019-04-05T18:43:00Z">
              <w:rPr/>
            </w:rPrChange>
          </w:rPr>
          <w:instrText xml:space="preserve"> PAGEREF _Toc5382217 \h </w:instrText>
        </w:r>
        <w:r w:rsidRPr="00B74DB6">
          <w:rPr>
            <w:rFonts w:asciiTheme="minorHAnsi" w:hAnsiTheme="minorHAnsi" w:cstheme="minorHAnsi"/>
            <w:sz w:val="20"/>
            <w:rPrChange w:id="399" w:author="Windows User" w:date="2019-04-05T18:43:00Z">
              <w:rPr/>
            </w:rPrChange>
          </w:rPr>
        </w:r>
      </w:ins>
      <w:r w:rsidRPr="00B74DB6">
        <w:rPr>
          <w:rFonts w:asciiTheme="minorHAnsi" w:hAnsiTheme="minorHAnsi" w:cstheme="minorHAnsi"/>
          <w:sz w:val="20"/>
          <w:rPrChange w:id="400" w:author="Windows User" w:date="2019-04-05T18:43:00Z">
            <w:rPr/>
          </w:rPrChange>
        </w:rPr>
        <w:fldChar w:fldCharType="separate"/>
      </w:r>
      <w:ins w:id="401" w:author="Windows User" w:date="2019-04-05T18:42:00Z">
        <w:r w:rsidRPr="00B74DB6">
          <w:rPr>
            <w:rFonts w:asciiTheme="minorHAnsi" w:hAnsiTheme="minorHAnsi" w:cstheme="minorHAnsi"/>
            <w:sz w:val="20"/>
            <w:rPrChange w:id="402" w:author="Windows User" w:date="2019-04-05T18:43:00Z">
              <w:rPr/>
            </w:rPrChange>
          </w:rPr>
          <w:t>48</w:t>
        </w:r>
        <w:r w:rsidRPr="00B74DB6">
          <w:rPr>
            <w:rFonts w:asciiTheme="minorHAnsi" w:hAnsiTheme="minorHAnsi" w:cstheme="minorHAnsi"/>
            <w:sz w:val="20"/>
            <w:rPrChange w:id="403" w:author="Windows User" w:date="2019-04-05T18:43:00Z">
              <w:rPr/>
            </w:rPrChange>
          </w:rPr>
          <w:fldChar w:fldCharType="end"/>
        </w:r>
      </w:ins>
    </w:p>
    <w:p w14:paraId="2E023386" w14:textId="10634CA4" w:rsidR="00B74DB6" w:rsidRPr="00B74DB6" w:rsidRDefault="00B74DB6">
      <w:pPr>
        <w:pStyle w:val="TOC2"/>
        <w:rPr>
          <w:ins w:id="404" w:author="Windows User" w:date="2019-04-05T18:42:00Z"/>
          <w:rFonts w:asciiTheme="minorHAnsi" w:eastAsiaTheme="minorEastAsia" w:hAnsiTheme="minorHAnsi" w:cstheme="minorHAnsi"/>
          <w:i w:val="0"/>
          <w:sz w:val="20"/>
          <w:lang w:eastAsia="en-US"/>
          <w:rPrChange w:id="405" w:author="Windows User" w:date="2019-04-05T18:43:00Z">
            <w:rPr>
              <w:ins w:id="406" w:author="Windows User" w:date="2019-04-05T18:42:00Z"/>
              <w:rFonts w:asciiTheme="minorHAnsi" w:eastAsiaTheme="minorEastAsia" w:hAnsiTheme="minorHAnsi" w:cstheme="minorBidi"/>
              <w:i w:val="0"/>
              <w:sz w:val="22"/>
              <w:szCs w:val="22"/>
              <w:lang w:eastAsia="en-US"/>
            </w:rPr>
          </w:rPrChange>
        </w:rPr>
      </w:pPr>
      <w:ins w:id="407" w:author="Windows User" w:date="2019-04-05T18:42:00Z">
        <w:r w:rsidRPr="00B74DB6">
          <w:rPr>
            <w:rFonts w:asciiTheme="minorHAnsi" w:hAnsiTheme="minorHAnsi" w:cstheme="minorHAnsi"/>
            <w:snapToGrid w:val="0"/>
            <w:w w:val="0"/>
            <w:sz w:val="20"/>
            <w:rPrChange w:id="408" w:author="Windows User" w:date="2019-04-05T18:43:00Z">
              <w:rPr>
                <w:rFonts w:cs="Noto Sans"/>
                <w:snapToGrid w:val="0"/>
                <w:w w:val="0"/>
              </w:rPr>
            </w:rPrChange>
          </w:rPr>
          <w:t>2.6</w:t>
        </w:r>
        <w:r w:rsidRPr="00B74DB6">
          <w:rPr>
            <w:rFonts w:asciiTheme="minorHAnsi" w:eastAsiaTheme="minorEastAsia" w:hAnsiTheme="minorHAnsi" w:cstheme="minorHAnsi"/>
            <w:i w:val="0"/>
            <w:sz w:val="20"/>
            <w:lang w:eastAsia="en-US"/>
            <w:rPrChange w:id="40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410" w:author="Windows User" w:date="2019-04-05T18:43:00Z">
              <w:rPr/>
            </w:rPrChange>
          </w:rPr>
          <w:t>PLAYER</w:t>
        </w:r>
        <w:r w:rsidRPr="00B74DB6">
          <w:rPr>
            <w:rFonts w:asciiTheme="minorHAnsi" w:hAnsiTheme="minorHAnsi" w:cstheme="minorHAnsi"/>
            <w:sz w:val="20"/>
            <w:rPrChange w:id="411" w:author="Windows User" w:date="2019-04-05T18:43:00Z">
              <w:rPr/>
            </w:rPrChange>
          </w:rPr>
          <w:tab/>
        </w:r>
        <w:r w:rsidRPr="00B74DB6">
          <w:rPr>
            <w:rFonts w:asciiTheme="minorHAnsi" w:hAnsiTheme="minorHAnsi" w:cstheme="minorHAnsi"/>
            <w:sz w:val="20"/>
            <w:rPrChange w:id="412" w:author="Windows User" w:date="2019-04-05T18:43:00Z">
              <w:rPr/>
            </w:rPrChange>
          </w:rPr>
          <w:fldChar w:fldCharType="begin"/>
        </w:r>
        <w:r w:rsidRPr="00B74DB6">
          <w:rPr>
            <w:rFonts w:asciiTheme="minorHAnsi" w:hAnsiTheme="minorHAnsi" w:cstheme="minorHAnsi"/>
            <w:sz w:val="20"/>
            <w:rPrChange w:id="413" w:author="Windows User" w:date="2019-04-05T18:43:00Z">
              <w:rPr/>
            </w:rPrChange>
          </w:rPr>
          <w:instrText xml:space="preserve"> PAGEREF _Toc5382218 \h </w:instrText>
        </w:r>
        <w:r w:rsidRPr="00B74DB6">
          <w:rPr>
            <w:rFonts w:asciiTheme="minorHAnsi" w:hAnsiTheme="minorHAnsi" w:cstheme="minorHAnsi"/>
            <w:sz w:val="20"/>
            <w:rPrChange w:id="414" w:author="Windows User" w:date="2019-04-05T18:43:00Z">
              <w:rPr/>
            </w:rPrChange>
          </w:rPr>
        </w:r>
      </w:ins>
      <w:r w:rsidRPr="00B74DB6">
        <w:rPr>
          <w:rFonts w:asciiTheme="minorHAnsi" w:hAnsiTheme="minorHAnsi" w:cstheme="minorHAnsi"/>
          <w:sz w:val="20"/>
          <w:rPrChange w:id="415" w:author="Windows User" w:date="2019-04-05T18:43:00Z">
            <w:rPr/>
          </w:rPrChange>
        </w:rPr>
        <w:fldChar w:fldCharType="separate"/>
      </w:r>
      <w:ins w:id="416" w:author="Windows User" w:date="2019-04-05T18:42:00Z">
        <w:r w:rsidRPr="00B74DB6">
          <w:rPr>
            <w:rFonts w:asciiTheme="minorHAnsi" w:hAnsiTheme="minorHAnsi" w:cstheme="minorHAnsi"/>
            <w:sz w:val="20"/>
            <w:rPrChange w:id="417" w:author="Windows User" w:date="2019-04-05T18:43:00Z">
              <w:rPr/>
            </w:rPrChange>
          </w:rPr>
          <w:t>49</w:t>
        </w:r>
        <w:r w:rsidRPr="00B74DB6">
          <w:rPr>
            <w:rFonts w:asciiTheme="minorHAnsi" w:hAnsiTheme="minorHAnsi" w:cstheme="minorHAnsi"/>
            <w:sz w:val="20"/>
            <w:rPrChange w:id="418" w:author="Windows User" w:date="2019-04-05T18:43:00Z">
              <w:rPr/>
            </w:rPrChange>
          </w:rPr>
          <w:fldChar w:fldCharType="end"/>
        </w:r>
      </w:ins>
    </w:p>
    <w:p w14:paraId="257F62B7" w14:textId="2D6BE7AF" w:rsidR="00B74DB6" w:rsidRPr="00B74DB6" w:rsidRDefault="00B74DB6">
      <w:pPr>
        <w:pStyle w:val="TOC3"/>
        <w:rPr>
          <w:ins w:id="419" w:author="Windows User" w:date="2019-04-05T18:42:00Z"/>
          <w:rFonts w:asciiTheme="minorHAnsi" w:eastAsiaTheme="minorEastAsia" w:hAnsiTheme="minorHAnsi" w:cstheme="minorHAnsi"/>
          <w:i w:val="0"/>
          <w:sz w:val="20"/>
          <w:lang w:eastAsia="en-US"/>
          <w:rPrChange w:id="420" w:author="Windows User" w:date="2019-04-05T18:43:00Z">
            <w:rPr>
              <w:ins w:id="421" w:author="Windows User" w:date="2019-04-05T18:42:00Z"/>
              <w:rFonts w:asciiTheme="minorHAnsi" w:eastAsiaTheme="minorEastAsia" w:hAnsiTheme="minorHAnsi" w:cstheme="minorBidi"/>
              <w:i w:val="0"/>
              <w:sz w:val="22"/>
              <w:szCs w:val="22"/>
              <w:lang w:eastAsia="en-US"/>
            </w:rPr>
          </w:rPrChange>
        </w:rPr>
      </w:pPr>
      <w:ins w:id="422" w:author="Windows User" w:date="2019-04-05T18:42:00Z">
        <w:r w:rsidRPr="00B74DB6">
          <w:rPr>
            <w:rFonts w:asciiTheme="minorHAnsi" w:hAnsiTheme="minorHAnsi" w:cstheme="minorHAnsi"/>
            <w:i w:val="0"/>
            <w:sz w:val="20"/>
            <w:lang w:val="pt-BR"/>
            <w:rPrChange w:id="423" w:author="Windows User" w:date="2019-04-05T18:43:00Z">
              <w:rPr>
                <w:rFonts w:asciiTheme="minorHAnsi" w:hAnsiTheme="minorHAnsi" w:cstheme="minorHAnsi"/>
                <w:i w:val="0"/>
                <w:lang w:val="pt-BR"/>
              </w:rPr>
            </w:rPrChange>
          </w:rPr>
          <w:t>2.6.1</w:t>
        </w:r>
        <w:r w:rsidRPr="00B74DB6">
          <w:rPr>
            <w:rFonts w:asciiTheme="minorHAnsi" w:eastAsiaTheme="minorEastAsia" w:hAnsiTheme="minorHAnsi" w:cstheme="minorHAnsi"/>
            <w:i w:val="0"/>
            <w:sz w:val="20"/>
            <w:lang w:eastAsia="en-US"/>
            <w:rPrChange w:id="42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425" w:author="Windows User" w:date="2019-04-05T18:43:00Z">
              <w:rPr>
                <w:rFonts w:asciiTheme="minorHAnsi" w:hAnsiTheme="minorHAnsi" w:cstheme="minorHAnsi"/>
                <w:lang w:val="pt-BR"/>
              </w:rPr>
            </w:rPrChange>
          </w:rPr>
          <w:t>Player in portrait mode</w:t>
        </w:r>
        <w:r w:rsidRPr="00B74DB6">
          <w:rPr>
            <w:rFonts w:asciiTheme="minorHAnsi" w:hAnsiTheme="minorHAnsi" w:cstheme="minorHAnsi"/>
            <w:sz w:val="20"/>
            <w:rPrChange w:id="426" w:author="Windows User" w:date="2019-04-05T18:43:00Z">
              <w:rPr/>
            </w:rPrChange>
          </w:rPr>
          <w:tab/>
        </w:r>
        <w:r w:rsidRPr="00B74DB6">
          <w:rPr>
            <w:rFonts w:asciiTheme="minorHAnsi" w:hAnsiTheme="minorHAnsi" w:cstheme="minorHAnsi"/>
            <w:sz w:val="20"/>
            <w:rPrChange w:id="427" w:author="Windows User" w:date="2019-04-05T18:43:00Z">
              <w:rPr/>
            </w:rPrChange>
          </w:rPr>
          <w:fldChar w:fldCharType="begin"/>
        </w:r>
        <w:r w:rsidRPr="00B74DB6">
          <w:rPr>
            <w:rFonts w:asciiTheme="minorHAnsi" w:hAnsiTheme="minorHAnsi" w:cstheme="minorHAnsi"/>
            <w:sz w:val="20"/>
            <w:rPrChange w:id="428" w:author="Windows User" w:date="2019-04-05T18:43:00Z">
              <w:rPr/>
            </w:rPrChange>
          </w:rPr>
          <w:instrText xml:space="preserve"> PAGEREF _Toc5382219 \h </w:instrText>
        </w:r>
        <w:r w:rsidRPr="00B74DB6">
          <w:rPr>
            <w:rFonts w:asciiTheme="minorHAnsi" w:hAnsiTheme="minorHAnsi" w:cstheme="minorHAnsi"/>
            <w:sz w:val="20"/>
            <w:rPrChange w:id="429" w:author="Windows User" w:date="2019-04-05T18:43:00Z">
              <w:rPr/>
            </w:rPrChange>
          </w:rPr>
        </w:r>
      </w:ins>
      <w:r w:rsidRPr="00B74DB6">
        <w:rPr>
          <w:rFonts w:asciiTheme="minorHAnsi" w:hAnsiTheme="minorHAnsi" w:cstheme="minorHAnsi"/>
          <w:sz w:val="20"/>
          <w:rPrChange w:id="430" w:author="Windows User" w:date="2019-04-05T18:43:00Z">
            <w:rPr/>
          </w:rPrChange>
        </w:rPr>
        <w:fldChar w:fldCharType="separate"/>
      </w:r>
      <w:ins w:id="431" w:author="Windows User" w:date="2019-04-05T18:42:00Z">
        <w:r w:rsidRPr="00B74DB6">
          <w:rPr>
            <w:rFonts w:asciiTheme="minorHAnsi" w:hAnsiTheme="minorHAnsi" w:cstheme="minorHAnsi"/>
            <w:sz w:val="20"/>
            <w:rPrChange w:id="432" w:author="Windows User" w:date="2019-04-05T18:43:00Z">
              <w:rPr/>
            </w:rPrChange>
          </w:rPr>
          <w:t>49</w:t>
        </w:r>
        <w:r w:rsidRPr="00B74DB6">
          <w:rPr>
            <w:rFonts w:asciiTheme="minorHAnsi" w:hAnsiTheme="minorHAnsi" w:cstheme="minorHAnsi"/>
            <w:sz w:val="20"/>
            <w:rPrChange w:id="433" w:author="Windows User" w:date="2019-04-05T18:43:00Z">
              <w:rPr/>
            </w:rPrChange>
          </w:rPr>
          <w:fldChar w:fldCharType="end"/>
        </w:r>
      </w:ins>
    </w:p>
    <w:p w14:paraId="22FAD874" w14:textId="3D91651B" w:rsidR="00B74DB6" w:rsidRPr="00B74DB6" w:rsidRDefault="00B74DB6">
      <w:pPr>
        <w:pStyle w:val="TOC3"/>
        <w:rPr>
          <w:ins w:id="434" w:author="Windows User" w:date="2019-04-05T18:42:00Z"/>
          <w:rFonts w:asciiTheme="minorHAnsi" w:eastAsiaTheme="minorEastAsia" w:hAnsiTheme="minorHAnsi" w:cstheme="minorHAnsi"/>
          <w:i w:val="0"/>
          <w:sz w:val="20"/>
          <w:lang w:eastAsia="en-US"/>
          <w:rPrChange w:id="435" w:author="Windows User" w:date="2019-04-05T18:43:00Z">
            <w:rPr>
              <w:ins w:id="436" w:author="Windows User" w:date="2019-04-05T18:42:00Z"/>
              <w:rFonts w:asciiTheme="minorHAnsi" w:eastAsiaTheme="minorEastAsia" w:hAnsiTheme="minorHAnsi" w:cstheme="minorBidi"/>
              <w:i w:val="0"/>
              <w:sz w:val="22"/>
              <w:szCs w:val="22"/>
              <w:lang w:eastAsia="en-US"/>
            </w:rPr>
          </w:rPrChange>
        </w:rPr>
      </w:pPr>
      <w:ins w:id="437" w:author="Windows User" w:date="2019-04-05T18:42:00Z">
        <w:r w:rsidRPr="00B74DB6">
          <w:rPr>
            <w:rFonts w:asciiTheme="minorHAnsi" w:hAnsiTheme="minorHAnsi" w:cstheme="minorHAnsi"/>
            <w:sz w:val="20"/>
            <w:lang w:val="pt-BR"/>
            <w:rPrChange w:id="438" w:author="Windows User" w:date="2019-04-05T18:43:00Z">
              <w:rPr>
                <w:rFonts w:asciiTheme="minorHAnsi" w:hAnsiTheme="minorHAnsi" w:cstheme="minorHAnsi"/>
                <w:lang w:val="pt-BR"/>
              </w:rPr>
            </w:rPrChange>
          </w:rPr>
          <w:t>2.6.2</w:t>
        </w:r>
        <w:r w:rsidRPr="00B74DB6">
          <w:rPr>
            <w:rFonts w:asciiTheme="minorHAnsi" w:eastAsiaTheme="minorEastAsia" w:hAnsiTheme="minorHAnsi" w:cstheme="minorHAnsi"/>
            <w:i w:val="0"/>
            <w:sz w:val="20"/>
            <w:lang w:eastAsia="en-US"/>
            <w:rPrChange w:id="43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440" w:author="Windows User" w:date="2019-04-05T18:43:00Z">
              <w:rPr>
                <w:rFonts w:asciiTheme="minorHAnsi" w:hAnsiTheme="minorHAnsi" w:cstheme="minorHAnsi"/>
                <w:lang w:val="pt-BR"/>
              </w:rPr>
            </w:rPrChange>
          </w:rPr>
          <w:t>Player in fullscreen mode</w:t>
        </w:r>
        <w:r w:rsidRPr="00B74DB6">
          <w:rPr>
            <w:rFonts w:asciiTheme="minorHAnsi" w:hAnsiTheme="minorHAnsi" w:cstheme="minorHAnsi"/>
            <w:sz w:val="20"/>
            <w:rPrChange w:id="441" w:author="Windows User" w:date="2019-04-05T18:43:00Z">
              <w:rPr/>
            </w:rPrChange>
          </w:rPr>
          <w:tab/>
        </w:r>
        <w:r w:rsidRPr="00B74DB6">
          <w:rPr>
            <w:rFonts w:asciiTheme="minorHAnsi" w:hAnsiTheme="minorHAnsi" w:cstheme="minorHAnsi"/>
            <w:sz w:val="20"/>
            <w:rPrChange w:id="442" w:author="Windows User" w:date="2019-04-05T18:43:00Z">
              <w:rPr/>
            </w:rPrChange>
          </w:rPr>
          <w:fldChar w:fldCharType="begin"/>
        </w:r>
        <w:r w:rsidRPr="00B74DB6">
          <w:rPr>
            <w:rFonts w:asciiTheme="minorHAnsi" w:hAnsiTheme="minorHAnsi" w:cstheme="minorHAnsi"/>
            <w:sz w:val="20"/>
            <w:rPrChange w:id="443" w:author="Windows User" w:date="2019-04-05T18:43:00Z">
              <w:rPr/>
            </w:rPrChange>
          </w:rPr>
          <w:instrText xml:space="preserve"> PAGEREF _Toc5382220 \h </w:instrText>
        </w:r>
        <w:r w:rsidRPr="00B74DB6">
          <w:rPr>
            <w:rFonts w:asciiTheme="minorHAnsi" w:hAnsiTheme="minorHAnsi" w:cstheme="minorHAnsi"/>
            <w:sz w:val="20"/>
            <w:rPrChange w:id="444" w:author="Windows User" w:date="2019-04-05T18:43:00Z">
              <w:rPr/>
            </w:rPrChange>
          </w:rPr>
        </w:r>
      </w:ins>
      <w:r w:rsidRPr="00B74DB6">
        <w:rPr>
          <w:rFonts w:asciiTheme="minorHAnsi" w:hAnsiTheme="minorHAnsi" w:cstheme="minorHAnsi"/>
          <w:sz w:val="20"/>
          <w:rPrChange w:id="445" w:author="Windows User" w:date="2019-04-05T18:43:00Z">
            <w:rPr/>
          </w:rPrChange>
        </w:rPr>
        <w:fldChar w:fldCharType="separate"/>
      </w:r>
      <w:ins w:id="446" w:author="Windows User" w:date="2019-04-05T18:42:00Z">
        <w:r w:rsidRPr="00B74DB6">
          <w:rPr>
            <w:rFonts w:asciiTheme="minorHAnsi" w:hAnsiTheme="minorHAnsi" w:cstheme="minorHAnsi"/>
            <w:sz w:val="20"/>
            <w:rPrChange w:id="447" w:author="Windows User" w:date="2019-04-05T18:43:00Z">
              <w:rPr/>
            </w:rPrChange>
          </w:rPr>
          <w:t>56</w:t>
        </w:r>
        <w:r w:rsidRPr="00B74DB6">
          <w:rPr>
            <w:rFonts w:asciiTheme="minorHAnsi" w:hAnsiTheme="minorHAnsi" w:cstheme="minorHAnsi"/>
            <w:sz w:val="20"/>
            <w:rPrChange w:id="448" w:author="Windows User" w:date="2019-04-05T18:43:00Z">
              <w:rPr/>
            </w:rPrChange>
          </w:rPr>
          <w:fldChar w:fldCharType="end"/>
        </w:r>
      </w:ins>
    </w:p>
    <w:p w14:paraId="0C4EA90B" w14:textId="6EF29B06" w:rsidR="00B74DB6" w:rsidRPr="00B74DB6" w:rsidRDefault="00B74DB6">
      <w:pPr>
        <w:pStyle w:val="TOC2"/>
        <w:rPr>
          <w:ins w:id="449" w:author="Windows User" w:date="2019-04-05T18:42:00Z"/>
          <w:rFonts w:asciiTheme="minorHAnsi" w:eastAsiaTheme="minorEastAsia" w:hAnsiTheme="minorHAnsi" w:cstheme="minorHAnsi"/>
          <w:i w:val="0"/>
          <w:sz w:val="20"/>
          <w:lang w:eastAsia="en-US"/>
          <w:rPrChange w:id="450" w:author="Windows User" w:date="2019-04-05T18:43:00Z">
            <w:rPr>
              <w:ins w:id="451" w:author="Windows User" w:date="2019-04-05T18:42:00Z"/>
              <w:rFonts w:asciiTheme="minorHAnsi" w:eastAsiaTheme="minorEastAsia" w:hAnsiTheme="minorHAnsi" w:cstheme="minorBidi"/>
              <w:i w:val="0"/>
              <w:sz w:val="22"/>
              <w:szCs w:val="22"/>
              <w:lang w:eastAsia="en-US"/>
            </w:rPr>
          </w:rPrChange>
        </w:rPr>
      </w:pPr>
      <w:ins w:id="452" w:author="Windows User" w:date="2019-04-05T18:42:00Z">
        <w:r w:rsidRPr="00B74DB6">
          <w:rPr>
            <w:rFonts w:asciiTheme="minorHAnsi" w:hAnsiTheme="minorHAnsi" w:cstheme="minorHAnsi"/>
            <w:snapToGrid w:val="0"/>
            <w:w w:val="0"/>
            <w:sz w:val="20"/>
            <w:rPrChange w:id="453" w:author="Windows User" w:date="2019-04-05T18:43:00Z">
              <w:rPr>
                <w:rFonts w:cs="Noto Sans"/>
                <w:snapToGrid w:val="0"/>
                <w:w w:val="0"/>
              </w:rPr>
            </w:rPrChange>
          </w:rPr>
          <w:t>2.7</w:t>
        </w:r>
        <w:r w:rsidRPr="00B74DB6">
          <w:rPr>
            <w:rFonts w:asciiTheme="minorHAnsi" w:eastAsiaTheme="minorEastAsia" w:hAnsiTheme="minorHAnsi" w:cstheme="minorHAnsi"/>
            <w:i w:val="0"/>
            <w:sz w:val="20"/>
            <w:lang w:eastAsia="en-US"/>
            <w:rPrChange w:id="45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455" w:author="Windows User" w:date="2019-04-05T18:43:00Z">
              <w:rPr/>
            </w:rPrChange>
          </w:rPr>
          <w:t>PHIM TRUYỆN</w:t>
        </w:r>
        <w:r w:rsidRPr="00B74DB6">
          <w:rPr>
            <w:rFonts w:asciiTheme="minorHAnsi" w:hAnsiTheme="minorHAnsi" w:cstheme="minorHAnsi"/>
            <w:sz w:val="20"/>
            <w:rPrChange w:id="456" w:author="Windows User" w:date="2019-04-05T18:43:00Z">
              <w:rPr/>
            </w:rPrChange>
          </w:rPr>
          <w:tab/>
        </w:r>
        <w:r w:rsidRPr="00B74DB6">
          <w:rPr>
            <w:rFonts w:asciiTheme="minorHAnsi" w:hAnsiTheme="minorHAnsi" w:cstheme="minorHAnsi"/>
            <w:sz w:val="20"/>
            <w:rPrChange w:id="457" w:author="Windows User" w:date="2019-04-05T18:43:00Z">
              <w:rPr/>
            </w:rPrChange>
          </w:rPr>
          <w:fldChar w:fldCharType="begin"/>
        </w:r>
        <w:r w:rsidRPr="00B74DB6">
          <w:rPr>
            <w:rFonts w:asciiTheme="minorHAnsi" w:hAnsiTheme="minorHAnsi" w:cstheme="minorHAnsi"/>
            <w:sz w:val="20"/>
            <w:rPrChange w:id="458" w:author="Windows User" w:date="2019-04-05T18:43:00Z">
              <w:rPr/>
            </w:rPrChange>
          </w:rPr>
          <w:instrText xml:space="preserve"> PAGEREF _Toc5382221 \h </w:instrText>
        </w:r>
        <w:r w:rsidRPr="00B74DB6">
          <w:rPr>
            <w:rFonts w:asciiTheme="minorHAnsi" w:hAnsiTheme="minorHAnsi" w:cstheme="minorHAnsi"/>
            <w:sz w:val="20"/>
            <w:rPrChange w:id="459" w:author="Windows User" w:date="2019-04-05T18:43:00Z">
              <w:rPr/>
            </w:rPrChange>
          </w:rPr>
        </w:r>
      </w:ins>
      <w:r w:rsidRPr="00B74DB6">
        <w:rPr>
          <w:rFonts w:asciiTheme="minorHAnsi" w:hAnsiTheme="minorHAnsi" w:cstheme="minorHAnsi"/>
          <w:sz w:val="20"/>
          <w:rPrChange w:id="460" w:author="Windows User" w:date="2019-04-05T18:43:00Z">
            <w:rPr/>
          </w:rPrChange>
        </w:rPr>
        <w:fldChar w:fldCharType="separate"/>
      </w:r>
      <w:ins w:id="461" w:author="Windows User" w:date="2019-04-05T18:42:00Z">
        <w:r w:rsidRPr="00B74DB6">
          <w:rPr>
            <w:rFonts w:asciiTheme="minorHAnsi" w:hAnsiTheme="minorHAnsi" w:cstheme="minorHAnsi"/>
            <w:sz w:val="20"/>
            <w:rPrChange w:id="462" w:author="Windows User" w:date="2019-04-05T18:43:00Z">
              <w:rPr/>
            </w:rPrChange>
          </w:rPr>
          <w:t>63</w:t>
        </w:r>
        <w:r w:rsidRPr="00B74DB6">
          <w:rPr>
            <w:rFonts w:asciiTheme="minorHAnsi" w:hAnsiTheme="minorHAnsi" w:cstheme="minorHAnsi"/>
            <w:sz w:val="20"/>
            <w:rPrChange w:id="463" w:author="Windows User" w:date="2019-04-05T18:43:00Z">
              <w:rPr/>
            </w:rPrChange>
          </w:rPr>
          <w:fldChar w:fldCharType="end"/>
        </w:r>
      </w:ins>
    </w:p>
    <w:p w14:paraId="40B7C8BD" w14:textId="79254CAC" w:rsidR="00B74DB6" w:rsidRPr="00B74DB6" w:rsidRDefault="00B74DB6">
      <w:pPr>
        <w:pStyle w:val="TOC3"/>
        <w:rPr>
          <w:ins w:id="464" w:author="Windows User" w:date="2019-04-05T18:42:00Z"/>
          <w:rFonts w:asciiTheme="minorHAnsi" w:eastAsiaTheme="minorEastAsia" w:hAnsiTheme="minorHAnsi" w:cstheme="minorHAnsi"/>
          <w:i w:val="0"/>
          <w:sz w:val="20"/>
          <w:lang w:eastAsia="en-US"/>
          <w:rPrChange w:id="465" w:author="Windows User" w:date="2019-04-05T18:43:00Z">
            <w:rPr>
              <w:ins w:id="466" w:author="Windows User" w:date="2019-04-05T18:42:00Z"/>
              <w:rFonts w:asciiTheme="minorHAnsi" w:eastAsiaTheme="minorEastAsia" w:hAnsiTheme="minorHAnsi" w:cstheme="minorBidi"/>
              <w:i w:val="0"/>
              <w:sz w:val="22"/>
              <w:szCs w:val="22"/>
              <w:lang w:eastAsia="en-US"/>
            </w:rPr>
          </w:rPrChange>
        </w:rPr>
      </w:pPr>
      <w:ins w:id="467" w:author="Windows User" w:date="2019-04-05T18:42:00Z">
        <w:r w:rsidRPr="00B74DB6">
          <w:rPr>
            <w:rFonts w:asciiTheme="minorHAnsi" w:hAnsiTheme="minorHAnsi" w:cstheme="minorHAnsi"/>
            <w:sz w:val="20"/>
            <w:lang w:val="pt-BR"/>
            <w:rPrChange w:id="468" w:author="Windows User" w:date="2019-04-05T18:43:00Z">
              <w:rPr>
                <w:rFonts w:asciiTheme="minorHAnsi" w:hAnsiTheme="minorHAnsi" w:cstheme="minorHAnsi"/>
                <w:lang w:val="pt-BR"/>
              </w:rPr>
            </w:rPrChange>
          </w:rPr>
          <w:t>2.7.1</w:t>
        </w:r>
        <w:r w:rsidRPr="00B74DB6">
          <w:rPr>
            <w:rFonts w:asciiTheme="minorHAnsi" w:eastAsiaTheme="minorEastAsia" w:hAnsiTheme="minorHAnsi" w:cstheme="minorHAnsi"/>
            <w:i w:val="0"/>
            <w:sz w:val="20"/>
            <w:lang w:eastAsia="en-US"/>
            <w:rPrChange w:id="46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470" w:author="Windows User" w:date="2019-04-05T18:43:00Z">
              <w:rPr>
                <w:rFonts w:asciiTheme="minorHAnsi" w:hAnsiTheme="minorHAnsi" w:cstheme="minorHAnsi"/>
                <w:lang w:val="pt-BR"/>
              </w:rPr>
            </w:rPrChange>
          </w:rPr>
          <w:t>Mainpage</w:t>
        </w:r>
        <w:r w:rsidRPr="00B74DB6">
          <w:rPr>
            <w:rFonts w:asciiTheme="minorHAnsi" w:hAnsiTheme="minorHAnsi" w:cstheme="minorHAnsi"/>
            <w:sz w:val="20"/>
            <w:rPrChange w:id="471" w:author="Windows User" w:date="2019-04-05T18:43:00Z">
              <w:rPr/>
            </w:rPrChange>
          </w:rPr>
          <w:tab/>
        </w:r>
        <w:r w:rsidRPr="00B74DB6">
          <w:rPr>
            <w:rFonts w:asciiTheme="minorHAnsi" w:hAnsiTheme="minorHAnsi" w:cstheme="minorHAnsi"/>
            <w:sz w:val="20"/>
            <w:rPrChange w:id="472" w:author="Windows User" w:date="2019-04-05T18:43:00Z">
              <w:rPr/>
            </w:rPrChange>
          </w:rPr>
          <w:fldChar w:fldCharType="begin"/>
        </w:r>
        <w:r w:rsidRPr="00B74DB6">
          <w:rPr>
            <w:rFonts w:asciiTheme="minorHAnsi" w:hAnsiTheme="minorHAnsi" w:cstheme="minorHAnsi"/>
            <w:sz w:val="20"/>
            <w:rPrChange w:id="473" w:author="Windows User" w:date="2019-04-05T18:43:00Z">
              <w:rPr/>
            </w:rPrChange>
          </w:rPr>
          <w:instrText xml:space="preserve"> PAGEREF _Toc5382222 \h </w:instrText>
        </w:r>
        <w:r w:rsidRPr="00B74DB6">
          <w:rPr>
            <w:rFonts w:asciiTheme="minorHAnsi" w:hAnsiTheme="minorHAnsi" w:cstheme="minorHAnsi"/>
            <w:sz w:val="20"/>
            <w:rPrChange w:id="474" w:author="Windows User" w:date="2019-04-05T18:43:00Z">
              <w:rPr/>
            </w:rPrChange>
          </w:rPr>
        </w:r>
      </w:ins>
      <w:r w:rsidRPr="00B74DB6">
        <w:rPr>
          <w:rFonts w:asciiTheme="minorHAnsi" w:hAnsiTheme="minorHAnsi" w:cstheme="minorHAnsi"/>
          <w:sz w:val="20"/>
          <w:rPrChange w:id="475" w:author="Windows User" w:date="2019-04-05T18:43:00Z">
            <w:rPr/>
          </w:rPrChange>
        </w:rPr>
        <w:fldChar w:fldCharType="separate"/>
      </w:r>
      <w:ins w:id="476" w:author="Windows User" w:date="2019-04-05T18:42:00Z">
        <w:r w:rsidRPr="00B74DB6">
          <w:rPr>
            <w:rFonts w:asciiTheme="minorHAnsi" w:hAnsiTheme="minorHAnsi" w:cstheme="minorHAnsi"/>
            <w:sz w:val="20"/>
            <w:rPrChange w:id="477" w:author="Windows User" w:date="2019-04-05T18:43:00Z">
              <w:rPr/>
            </w:rPrChange>
          </w:rPr>
          <w:t>63</w:t>
        </w:r>
        <w:r w:rsidRPr="00B74DB6">
          <w:rPr>
            <w:rFonts w:asciiTheme="minorHAnsi" w:hAnsiTheme="minorHAnsi" w:cstheme="minorHAnsi"/>
            <w:sz w:val="20"/>
            <w:rPrChange w:id="478" w:author="Windows User" w:date="2019-04-05T18:43:00Z">
              <w:rPr/>
            </w:rPrChange>
          </w:rPr>
          <w:fldChar w:fldCharType="end"/>
        </w:r>
      </w:ins>
    </w:p>
    <w:p w14:paraId="659CC7E9" w14:textId="0923D762" w:rsidR="00B74DB6" w:rsidRPr="00B74DB6" w:rsidRDefault="00B74DB6">
      <w:pPr>
        <w:pStyle w:val="TOC3"/>
        <w:rPr>
          <w:ins w:id="479" w:author="Windows User" w:date="2019-04-05T18:42:00Z"/>
          <w:rFonts w:asciiTheme="minorHAnsi" w:eastAsiaTheme="minorEastAsia" w:hAnsiTheme="minorHAnsi" w:cstheme="minorHAnsi"/>
          <w:i w:val="0"/>
          <w:sz w:val="20"/>
          <w:lang w:eastAsia="en-US"/>
          <w:rPrChange w:id="480" w:author="Windows User" w:date="2019-04-05T18:43:00Z">
            <w:rPr>
              <w:ins w:id="481" w:author="Windows User" w:date="2019-04-05T18:42:00Z"/>
              <w:rFonts w:asciiTheme="minorHAnsi" w:eastAsiaTheme="minorEastAsia" w:hAnsiTheme="minorHAnsi" w:cstheme="minorBidi"/>
              <w:i w:val="0"/>
              <w:sz w:val="22"/>
              <w:szCs w:val="22"/>
              <w:lang w:eastAsia="en-US"/>
            </w:rPr>
          </w:rPrChange>
        </w:rPr>
      </w:pPr>
      <w:ins w:id="482" w:author="Windows User" w:date="2019-04-05T18:42:00Z">
        <w:r w:rsidRPr="00B74DB6">
          <w:rPr>
            <w:rFonts w:asciiTheme="minorHAnsi" w:hAnsiTheme="minorHAnsi" w:cstheme="minorHAnsi"/>
            <w:sz w:val="20"/>
            <w:lang w:val="pt-BR"/>
            <w:rPrChange w:id="483" w:author="Windows User" w:date="2019-04-05T18:43:00Z">
              <w:rPr>
                <w:rFonts w:asciiTheme="minorHAnsi" w:hAnsiTheme="minorHAnsi" w:cstheme="minorHAnsi"/>
                <w:lang w:val="pt-BR"/>
              </w:rPr>
            </w:rPrChange>
          </w:rPr>
          <w:t>2.7.2</w:t>
        </w:r>
        <w:r w:rsidRPr="00B74DB6">
          <w:rPr>
            <w:rFonts w:asciiTheme="minorHAnsi" w:eastAsiaTheme="minorEastAsia" w:hAnsiTheme="minorHAnsi" w:cstheme="minorHAnsi"/>
            <w:i w:val="0"/>
            <w:sz w:val="20"/>
            <w:lang w:eastAsia="en-US"/>
            <w:rPrChange w:id="48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485" w:author="Windows User" w:date="2019-04-05T18:43:00Z">
              <w:rPr>
                <w:rFonts w:asciiTheme="minorHAnsi" w:hAnsiTheme="minorHAnsi" w:cstheme="minorHAnsi"/>
                <w:lang w:val="pt-BR"/>
              </w:rPr>
            </w:rPrChange>
          </w:rPr>
          <w:t>Faceted search phim truyện</w:t>
        </w:r>
        <w:r w:rsidRPr="00B74DB6">
          <w:rPr>
            <w:rFonts w:asciiTheme="minorHAnsi" w:hAnsiTheme="minorHAnsi" w:cstheme="minorHAnsi"/>
            <w:sz w:val="20"/>
            <w:rPrChange w:id="486" w:author="Windows User" w:date="2019-04-05T18:43:00Z">
              <w:rPr/>
            </w:rPrChange>
          </w:rPr>
          <w:tab/>
        </w:r>
        <w:r w:rsidRPr="00B74DB6">
          <w:rPr>
            <w:rFonts w:asciiTheme="minorHAnsi" w:hAnsiTheme="minorHAnsi" w:cstheme="minorHAnsi"/>
            <w:sz w:val="20"/>
            <w:rPrChange w:id="487" w:author="Windows User" w:date="2019-04-05T18:43:00Z">
              <w:rPr/>
            </w:rPrChange>
          </w:rPr>
          <w:fldChar w:fldCharType="begin"/>
        </w:r>
        <w:r w:rsidRPr="00B74DB6">
          <w:rPr>
            <w:rFonts w:asciiTheme="minorHAnsi" w:hAnsiTheme="minorHAnsi" w:cstheme="minorHAnsi"/>
            <w:sz w:val="20"/>
            <w:rPrChange w:id="488" w:author="Windows User" w:date="2019-04-05T18:43:00Z">
              <w:rPr/>
            </w:rPrChange>
          </w:rPr>
          <w:instrText xml:space="preserve"> PAGEREF _Toc5382223 \h </w:instrText>
        </w:r>
        <w:r w:rsidRPr="00B74DB6">
          <w:rPr>
            <w:rFonts w:asciiTheme="minorHAnsi" w:hAnsiTheme="minorHAnsi" w:cstheme="minorHAnsi"/>
            <w:sz w:val="20"/>
            <w:rPrChange w:id="489" w:author="Windows User" w:date="2019-04-05T18:43:00Z">
              <w:rPr/>
            </w:rPrChange>
          </w:rPr>
        </w:r>
      </w:ins>
      <w:r w:rsidRPr="00B74DB6">
        <w:rPr>
          <w:rFonts w:asciiTheme="minorHAnsi" w:hAnsiTheme="minorHAnsi" w:cstheme="minorHAnsi"/>
          <w:sz w:val="20"/>
          <w:rPrChange w:id="490" w:author="Windows User" w:date="2019-04-05T18:43:00Z">
            <w:rPr/>
          </w:rPrChange>
        </w:rPr>
        <w:fldChar w:fldCharType="separate"/>
      </w:r>
      <w:ins w:id="491" w:author="Windows User" w:date="2019-04-05T18:42:00Z">
        <w:r w:rsidRPr="00B74DB6">
          <w:rPr>
            <w:rFonts w:asciiTheme="minorHAnsi" w:hAnsiTheme="minorHAnsi" w:cstheme="minorHAnsi"/>
            <w:sz w:val="20"/>
            <w:rPrChange w:id="492" w:author="Windows User" w:date="2019-04-05T18:43:00Z">
              <w:rPr/>
            </w:rPrChange>
          </w:rPr>
          <w:t>69</w:t>
        </w:r>
        <w:r w:rsidRPr="00B74DB6">
          <w:rPr>
            <w:rFonts w:asciiTheme="minorHAnsi" w:hAnsiTheme="minorHAnsi" w:cstheme="minorHAnsi"/>
            <w:sz w:val="20"/>
            <w:rPrChange w:id="493" w:author="Windows User" w:date="2019-04-05T18:43:00Z">
              <w:rPr/>
            </w:rPrChange>
          </w:rPr>
          <w:fldChar w:fldCharType="end"/>
        </w:r>
      </w:ins>
    </w:p>
    <w:p w14:paraId="4AAE19E6" w14:textId="14B9E12D" w:rsidR="00B74DB6" w:rsidRPr="00B74DB6" w:rsidRDefault="00B74DB6">
      <w:pPr>
        <w:pStyle w:val="TOC3"/>
        <w:rPr>
          <w:ins w:id="494" w:author="Windows User" w:date="2019-04-05T18:42:00Z"/>
          <w:rFonts w:asciiTheme="minorHAnsi" w:eastAsiaTheme="minorEastAsia" w:hAnsiTheme="minorHAnsi" w:cstheme="minorHAnsi"/>
          <w:i w:val="0"/>
          <w:sz w:val="20"/>
          <w:lang w:eastAsia="en-US"/>
          <w:rPrChange w:id="495" w:author="Windows User" w:date="2019-04-05T18:43:00Z">
            <w:rPr>
              <w:ins w:id="496" w:author="Windows User" w:date="2019-04-05T18:42:00Z"/>
              <w:rFonts w:asciiTheme="minorHAnsi" w:eastAsiaTheme="minorEastAsia" w:hAnsiTheme="minorHAnsi" w:cstheme="minorBidi"/>
              <w:i w:val="0"/>
              <w:sz w:val="22"/>
              <w:szCs w:val="22"/>
              <w:lang w:eastAsia="en-US"/>
            </w:rPr>
          </w:rPrChange>
        </w:rPr>
      </w:pPr>
      <w:ins w:id="497" w:author="Windows User" w:date="2019-04-05T18:42:00Z">
        <w:r w:rsidRPr="00B74DB6">
          <w:rPr>
            <w:rFonts w:asciiTheme="minorHAnsi" w:hAnsiTheme="minorHAnsi" w:cstheme="minorHAnsi"/>
            <w:sz w:val="20"/>
            <w:lang w:val="pt-BR"/>
            <w:rPrChange w:id="498" w:author="Windows User" w:date="2019-04-05T18:43:00Z">
              <w:rPr>
                <w:rFonts w:asciiTheme="minorHAnsi" w:hAnsiTheme="minorHAnsi" w:cstheme="minorHAnsi"/>
                <w:lang w:val="pt-BR"/>
              </w:rPr>
            </w:rPrChange>
          </w:rPr>
          <w:t>2.7.3</w:t>
        </w:r>
        <w:r w:rsidRPr="00B74DB6">
          <w:rPr>
            <w:rFonts w:asciiTheme="minorHAnsi" w:eastAsiaTheme="minorEastAsia" w:hAnsiTheme="minorHAnsi" w:cstheme="minorHAnsi"/>
            <w:i w:val="0"/>
            <w:sz w:val="20"/>
            <w:lang w:eastAsia="en-US"/>
            <w:rPrChange w:id="49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500" w:author="Windows User" w:date="2019-04-05T18:43:00Z">
              <w:rPr>
                <w:rFonts w:asciiTheme="minorHAnsi" w:hAnsiTheme="minorHAnsi" w:cstheme="minorHAnsi"/>
                <w:lang w:val="pt-BR"/>
              </w:rPr>
            </w:rPrChange>
          </w:rPr>
          <w:t>Phim chiếu rạp</w:t>
        </w:r>
        <w:r w:rsidRPr="00B74DB6">
          <w:rPr>
            <w:rFonts w:asciiTheme="minorHAnsi" w:hAnsiTheme="minorHAnsi" w:cstheme="minorHAnsi"/>
            <w:sz w:val="20"/>
            <w:rPrChange w:id="501" w:author="Windows User" w:date="2019-04-05T18:43:00Z">
              <w:rPr/>
            </w:rPrChange>
          </w:rPr>
          <w:tab/>
        </w:r>
        <w:r w:rsidRPr="00B74DB6">
          <w:rPr>
            <w:rFonts w:asciiTheme="minorHAnsi" w:hAnsiTheme="minorHAnsi" w:cstheme="minorHAnsi"/>
            <w:sz w:val="20"/>
            <w:rPrChange w:id="502" w:author="Windows User" w:date="2019-04-05T18:43:00Z">
              <w:rPr/>
            </w:rPrChange>
          </w:rPr>
          <w:fldChar w:fldCharType="begin"/>
        </w:r>
        <w:r w:rsidRPr="00B74DB6">
          <w:rPr>
            <w:rFonts w:asciiTheme="minorHAnsi" w:hAnsiTheme="minorHAnsi" w:cstheme="minorHAnsi"/>
            <w:sz w:val="20"/>
            <w:rPrChange w:id="503" w:author="Windows User" w:date="2019-04-05T18:43:00Z">
              <w:rPr/>
            </w:rPrChange>
          </w:rPr>
          <w:instrText xml:space="preserve"> PAGEREF _Toc5382224 \h </w:instrText>
        </w:r>
        <w:r w:rsidRPr="00B74DB6">
          <w:rPr>
            <w:rFonts w:asciiTheme="minorHAnsi" w:hAnsiTheme="minorHAnsi" w:cstheme="minorHAnsi"/>
            <w:sz w:val="20"/>
            <w:rPrChange w:id="504" w:author="Windows User" w:date="2019-04-05T18:43:00Z">
              <w:rPr/>
            </w:rPrChange>
          </w:rPr>
        </w:r>
      </w:ins>
      <w:r w:rsidRPr="00B74DB6">
        <w:rPr>
          <w:rFonts w:asciiTheme="minorHAnsi" w:hAnsiTheme="minorHAnsi" w:cstheme="minorHAnsi"/>
          <w:sz w:val="20"/>
          <w:rPrChange w:id="505" w:author="Windows User" w:date="2019-04-05T18:43:00Z">
            <w:rPr/>
          </w:rPrChange>
        </w:rPr>
        <w:fldChar w:fldCharType="separate"/>
      </w:r>
      <w:ins w:id="506" w:author="Windows User" w:date="2019-04-05T18:42:00Z">
        <w:r w:rsidRPr="00B74DB6">
          <w:rPr>
            <w:rFonts w:asciiTheme="minorHAnsi" w:hAnsiTheme="minorHAnsi" w:cstheme="minorHAnsi"/>
            <w:sz w:val="20"/>
            <w:rPrChange w:id="507" w:author="Windows User" w:date="2019-04-05T18:43:00Z">
              <w:rPr/>
            </w:rPrChange>
          </w:rPr>
          <w:t>72</w:t>
        </w:r>
        <w:r w:rsidRPr="00B74DB6">
          <w:rPr>
            <w:rFonts w:asciiTheme="minorHAnsi" w:hAnsiTheme="minorHAnsi" w:cstheme="minorHAnsi"/>
            <w:sz w:val="20"/>
            <w:rPrChange w:id="508" w:author="Windows User" w:date="2019-04-05T18:43:00Z">
              <w:rPr/>
            </w:rPrChange>
          </w:rPr>
          <w:fldChar w:fldCharType="end"/>
        </w:r>
      </w:ins>
    </w:p>
    <w:p w14:paraId="142467BF" w14:textId="069BD77A" w:rsidR="00B74DB6" w:rsidRPr="00B74DB6" w:rsidRDefault="00B74DB6">
      <w:pPr>
        <w:pStyle w:val="TOC3"/>
        <w:rPr>
          <w:ins w:id="509" w:author="Windows User" w:date="2019-04-05T18:42:00Z"/>
          <w:rFonts w:asciiTheme="minorHAnsi" w:eastAsiaTheme="minorEastAsia" w:hAnsiTheme="minorHAnsi" w:cstheme="minorHAnsi"/>
          <w:i w:val="0"/>
          <w:sz w:val="20"/>
          <w:lang w:eastAsia="en-US"/>
          <w:rPrChange w:id="510" w:author="Windows User" w:date="2019-04-05T18:43:00Z">
            <w:rPr>
              <w:ins w:id="511" w:author="Windows User" w:date="2019-04-05T18:42:00Z"/>
              <w:rFonts w:asciiTheme="minorHAnsi" w:eastAsiaTheme="minorEastAsia" w:hAnsiTheme="minorHAnsi" w:cstheme="minorBidi"/>
              <w:i w:val="0"/>
              <w:sz w:val="22"/>
              <w:szCs w:val="22"/>
              <w:lang w:eastAsia="en-US"/>
            </w:rPr>
          </w:rPrChange>
        </w:rPr>
      </w:pPr>
      <w:ins w:id="512" w:author="Windows User" w:date="2019-04-05T18:42:00Z">
        <w:r w:rsidRPr="00B74DB6">
          <w:rPr>
            <w:rFonts w:asciiTheme="minorHAnsi" w:hAnsiTheme="minorHAnsi" w:cstheme="minorHAnsi"/>
            <w:sz w:val="20"/>
            <w:lang w:val="pt-BR"/>
            <w:rPrChange w:id="513" w:author="Windows User" w:date="2019-04-05T18:43:00Z">
              <w:rPr>
                <w:rFonts w:asciiTheme="minorHAnsi" w:hAnsiTheme="minorHAnsi" w:cstheme="minorHAnsi"/>
                <w:lang w:val="pt-BR"/>
              </w:rPr>
            </w:rPrChange>
          </w:rPr>
          <w:t>2.7.4</w:t>
        </w:r>
        <w:r w:rsidRPr="00B74DB6">
          <w:rPr>
            <w:rFonts w:asciiTheme="minorHAnsi" w:eastAsiaTheme="minorEastAsia" w:hAnsiTheme="minorHAnsi" w:cstheme="minorHAnsi"/>
            <w:i w:val="0"/>
            <w:sz w:val="20"/>
            <w:lang w:eastAsia="en-US"/>
            <w:rPrChange w:id="51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515" w:author="Windows User" w:date="2019-04-05T18:43:00Z">
              <w:rPr>
                <w:rFonts w:asciiTheme="minorHAnsi" w:hAnsiTheme="minorHAnsi" w:cstheme="minorHAnsi"/>
                <w:lang w:val="pt-BR"/>
              </w:rPr>
            </w:rPrChange>
          </w:rPr>
          <w:t>Phim mới</w:t>
        </w:r>
        <w:r w:rsidRPr="00B74DB6">
          <w:rPr>
            <w:rFonts w:asciiTheme="minorHAnsi" w:hAnsiTheme="minorHAnsi" w:cstheme="minorHAnsi"/>
            <w:sz w:val="20"/>
            <w:rPrChange w:id="516" w:author="Windows User" w:date="2019-04-05T18:43:00Z">
              <w:rPr/>
            </w:rPrChange>
          </w:rPr>
          <w:tab/>
        </w:r>
        <w:r w:rsidRPr="00B74DB6">
          <w:rPr>
            <w:rFonts w:asciiTheme="minorHAnsi" w:hAnsiTheme="minorHAnsi" w:cstheme="minorHAnsi"/>
            <w:sz w:val="20"/>
            <w:rPrChange w:id="517" w:author="Windows User" w:date="2019-04-05T18:43:00Z">
              <w:rPr/>
            </w:rPrChange>
          </w:rPr>
          <w:fldChar w:fldCharType="begin"/>
        </w:r>
        <w:r w:rsidRPr="00B74DB6">
          <w:rPr>
            <w:rFonts w:asciiTheme="minorHAnsi" w:hAnsiTheme="minorHAnsi" w:cstheme="minorHAnsi"/>
            <w:sz w:val="20"/>
            <w:rPrChange w:id="518" w:author="Windows User" w:date="2019-04-05T18:43:00Z">
              <w:rPr/>
            </w:rPrChange>
          </w:rPr>
          <w:instrText xml:space="preserve"> PAGEREF _Toc5382225 \h </w:instrText>
        </w:r>
        <w:r w:rsidRPr="00B74DB6">
          <w:rPr>
            <w:rFonts w:asciiTheme="minorHAnsi" w:hAnsiTheme="minorHAnsi" w:cstheme="minorHAnsi"/>
            <w:sz w:val="20"/>
            <w:rPrChange w:id="519" w:author="Windows User" w:date="2019-04-05T18:43:00Z">
              <w:rPr/>
            </w:rPrChange>
          </w:rPr>
        </w:r>
      </w:ins>
      <w:r w:rsidRPr="00B74DB6">
        <w:rPr>
          <w:rFonts w:asciiTheme="minorHAnsi" w:hAnsiTheme="minorHAnsi" w:cstheme="minorHAnsi"/>
          <w:sz w:val="20"/>
          <w:rPrChange w:id="520" w:author="Windows User" w:date="2019-04-05T18:43:00Z">
            <w:rPr/>
          </w:rPrChange>
        </w:rPr>
        <w:fldChar w:fldCharType="separate"/>
      </w:r>
      <w:ins w:id="521" w:author="Windows User" w:date="2019-04-05T18:42:00Z">
        <w:r w:rsidRPr="00B74DB6">
          <w:rPr>
            <w:rFonts w:asciiTheme="minorHAnsi" w:hAnsiTheme="minorHAnsi" w:cstheme="minorHAnsi"/>
            <w:sz w:val="20"/>
            <w:rPrChange w:id="522" w:author="Windows User" w:date="2019-04-05T18:43:00Z">
              <w:rPr/>
            </w:rPrChange>
          </w:rPr>
          <w:t>73</w:t>
        </w:r>
        <w:r w:rsidRPr="00B74DB6">
          <w:rPr>
            <w:rFonts w:asciiTheme="minorHAnsi" w:hAnsiTheme="minorHAnsi" w:cstheme="minorHAnsi"/>
            <w:sz w:val="20"/>
            <w:rPrChange w:id="523" w:author="Windows User" w:date="2019-04-05T18:43:00Z">
              <w:rPr/>
            </w:rPrChange>
          </w:rPr>
          <w:fldChar w:fldCharType="end"/>
        </w:r>
      </w:ins>
    </w:p>
    <w:p w14:paraId="53ACC009" w14:textId="5E2E219D" w:rsidR="00B74DB6" w:rsidRPr="00B74DB6" w:rsidRDefault="00B74DB6">
      <w:pPr>
        <w:pStyle w:val="TOC3"/>
        <w:rPr>
          <w:ins w:id="524" w:author="Windows User" w:date="2019-04-05T18:42:00Z"/>
          <w:rFonts w:asciiTheme="minorHAnsi" w:eastAsiaTheme="minorEastAsia" w:hAnsiTheme="minorHAnsi" w:cstheme="minorHAnsi"/>
          <w:i w:val="0"/>
          <w:sz w:val="20"/>
          <w:lang w:eastAsia="en-US"/>
          <w:rPrChange w:id="525" w:author="Windows User" w:date="2019-04-05T18:43:00Z">
            <w:rPr>
              <w:ins w:id="526" w:author="Windows User" w:date="2019-04-05T18:42:00Z"/>
              <w:rFonts w:asciiTheme="minorHAnsi" w:eastAsiaTheme="minorEastAsia" w:hAnsiTheme="minorHAnsi" w:cstheme="minorBidi"/>
              <w:i w:val="0"/>
              <w:sz w:val="22"/>
              <w:szCs w:val="22"/>
              <w:lang w:eastAsia="en-US"/>
            </w:rPr>
          </w:rPrChange>
        </w:rPr>
      </w:pPr>
      <w:ins w:id="527" w:author="Windows User" w:date="2019-04-05T18:42:00Z">
        <w:r w:rsidRPr="00B74DB6">
          <w:rPr>
            <w:rFonts w:asciiTheme="minorHAnsi" w:hAnsiTheme="minorHAnsi" w:cstheme="minorHAnsi"/>
            <w:sz w:val="20"/>
            <w:lang w:val="pt-BR"/>
            <w:rPrChange w:id="528" w:author="Windows User" w:date="2019-04-05T18:43:00Z">
              <w:rPr>
                <w:rFonts w:asciiTheme="minorHAnsi" w:hAnsiTheme="minorHAnsi" w:cstheme="minorHAnsi"/>
                <w:lang w:val="pt-BR"/>
              </w:rPr>
            </w:rPrChange>
          </w:rPr>
          <w:t>2.7.5</w:t>
        </w:r>
        <w:r w:rsidRPr="00B74DB6">
          <w:rPr>
            <w:rFonts w:asciiTheme="minorHAnsi" w:eastAsiaTheme="minorEastAsia" w:hAnsiTheme="minorHAnsi" w:cstheme="minorHAnsi"/>
            <w:i w:val="0"/>
            <w:sz w:val="20"/>
            <w:lang w:eastAsia="en-US"/>
            <w:rPrChange w:id="52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530" w:author="Windows User" w:date="2019-04-05T18:43:00Z">
              <w:rPr>
                <w:rFonts w:asciiTheme="minorHAnsi" w:hAnsiTheme="minorHAnsi" w:cstheme="minorHAnsi"/>
                <w:lang w:val="pt-BR"/>
              </w:rPr>
            </w:rPrChange>
          </w:rPr>
          <w:t>Phim lẻ</w:t>
        </w:r>
        <w:r w:rsidRPr="00B74DB6">
          <w:rPr>
            <w:rFonts w:asciiTheme="minorHAnsi" w:hAnsiTheme="minorHAnsi" w:cstheme="minorHAnsi"/>
            <w:sz w:val="20"/>
            <w:rPrChange w:id="531" w:author="Windows User" w:date="2019-04-05T18:43:00Z">
              <w:rPr/>
            </w:rPrChange>
          </w:rPr>
          <w:tab/>
        </w:r>
        <w:r w:rsidRPr="00B74DB6">
          <w:rPr>
            <w:rFonts w:asciiTheme="minorHAnsi" w:hAnsiTheme="minorHAnsi" w:cstheme="minorHAnsi"/>
            <w:sz w:val="20"/>
            <w:rPrChange w:id="532" w:author="Windows User" w:date="2019-04-05T18:43:00Z">
              <w:rPr/>
            </w:rPrChange>
          </w:rPr>
          <w:fldChar w:fldCharType="begin"/>
        </w:r>
        <w:r w:rsidRPr="00B74DB6">
          <w:rPr>
            <w:rFonts w:asciiTheme="minorHAnsi" w:hAnsiTheme="minorHAnsi" w:cstheme="minorHAnsi"/>
            <w:sz w:val="20"/>
            <w:rPrChange w:id="533" w:author="Windows User" w:date="2019-04-05T18:43:00Z">
              <w:rPr/>
            </w:rPrChange>
          </w:rPr>
          <w:instrText xml:space="preserve"> PAGEREF _Toc5382226 \h </w:instrText>
        </w:r>
        <w:r w:rsidRPr="00B74DB6">
          <w:rPr>
            <w:rFonts w:asciiTheme="minorHAnsi" w:hAnsiTheme="minorHAnsi" w:cstheme="minorHAnsi"/>
            <w:sz w:val="20"/>
            <w:rPrChange w:id="534" w:author="Windows User" w:date="2019-04-05T18:43:00Z">
              <w:rPr/>
            </w:rPrChange>
          </w:rPr>
        </w:r>
      </w:ins>
      <w:r w:rsidRPr="00B74DB6">
        <w:rPr>
          <w:rFonts w:asciiTheme="minorHAnsi" w:hAnsiTheme="minorHAnsi" w:cstheme="minorHAnsi"/>
          <w:sz w:val="20"/>
          <w:rPrChange w:id="535" w:author="Windows User" w:date="2019-04-05T18:43:00Z">
            <w:rPr/>
          </w:rPrChange>
        </w:rPr>
        <w:fldChar w:fldCharType="separate"/>
      </w:r>
      <w:ins w:id="536" w:author="Windows User" w:date="2019-04-05T18:42:00Z">
        <w:r w:rsidRPr="00B74DB6">
          <w:rPr>
            <w:rFonts w:asciiTheme="minorHAnsi" w:hAnsiTheme="minorHAnsi" w:cstheme="minorHAnsi"/>
            <w:sz w:val="20"/>
            <w:rPrChange w:id="537" w:author="Windows User" w:date="2019-04-05T18:43:00Z">
              <w:rPr/>
            </w:rPrChange>
          </w:rPr>
          <w:t>74</w:t>
        </w:r>
        <w:r w:rsidRPr="00B74DB6">
          <w:rPr>
            <w:rFonts w:asciiTheme="minorHAnsi" w:hAnsiTheme="minorHAnsi" w:cstheme="minorHAnsi"/>
            <w:sz w:val="20"/>
            <w:rPrChange w:id="538" w:author="Windows User" w:date="2019-04-05T18:43:00Z">
              <w:rPr/>
            </w:rPrChange>
          </w:rPr>
          <w:fldChar w:fldCharType="end"/>
        </w:r>
      </w:ins>
    </w:p>
    <w:p w14:paraId="254FF535" w14:textId="0FD01988" w:rsidR="00B74DB6" w:rsidRPr="00B74DB6" w:rsidRDefault="00B74DB6">
      <w:pPr>
        <w:pStyle w:val="TOC4"/>
        <w:rPr>
          <w:ins w:id="539" w:author="Windows User" w:date="2019-04-05T18:42:00Z"/>
          <w:rFonts w:asciiTheme="minorHAnsi" w:eastAsiaTheme="minorEastAsia" w:hAnsiTheme="minorHAnsi" w:cstheme="minorHAnsi"/>
          <w:i w:val="0"/>
          <w:sz w:val="20"/>
          <w:lang w:eastAsia="en-US"/>
          <w:rPrChange w:id="540" w:author="Windows User" w:date="2019-04-05T18:43:00Z">
            <w:rPr>
              <w:ins w:id="541" w:author="Windows User" w:date="2019-04-05T18:42:00Z"/>
              <w:rFonts w:asciiTheme="minorHAnsi" w:eastAsiaTheme="minorEastAsia" w:hAnsiTheme="minorHAnsi" w:cstheme="minorBidi"/>
              <w:i w:val="0"/>
              <w:sz w:val="22"/>
              <w:szCs w:val="22"/>
              <w:lang w:eastAsia="en-US"/>
            </w:rPr>
          </w:rPrChange>
        </w:rPr>
      </w:pPr>
      <w:ins w:id="542" w:author="Windows User" w:date="2019-04-05T18:42:00Z">
        <w:r w:rsidRPr="00B74DB6">
          <w:rPr>
            <w:rFonts w:asciiTheme="minorHAnsi" w:hAnsiTheme="minorHAnsi" w:cstheme="minorHAnsi"/>
            <w:sz w:val="20"/>
            <w:lang w:val="pt-BR"/>
            <w:rPrChange w:id="543" w:author="Windows User" w:date="2019-04-05T18:43:00Z">
              <w:rPr>
                <w:rFonts w:asciiTheme="minorHAnsi" w:hAnsiTheme="minorHAnsi" w:cstheme="minorHAnsi"/>
                <w:lang w:val="pt-BR"/>
              </w:rPr>
            </w:rPrChange>
          </w:rPr>
          <w:t>2.7.5.1</w:t>
        </w:r>
        <w:r w:rsidRPr="00B74DB6">
          <w:rPr>
            <w:rFonts w:asciiTheme="minorHAnsi" w:eastAsiaTheme="minorEastAsia" w:hAnsiTheme="minorHAnsi" w:cstheme="minorHAnsi"/>
            <w:i w:val="0"/>
            <w:sz w:val="20"/>
            <w:lang w:eastAsia="en-US"/>
            <w:rPrChange w:id="54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545" w:author="Windows User" w:date="2019-04-05T18:43:00Z">
              <w:rPr>
                <w:rFonts w:asciiTheme="minorHAnsi" w:hAnsiTheme="minorHAnsi" w:cstheme="minorHAnsi"/>
                <w:lang w:val="pt-BR"/>
              </w:rPr>
            </w:rPrChange>
          </w:rPr>
          <w:t>Faceted search Phim lẻ</w:t>
        </w:r>
        <w:r w:rsidRPr="00B74DB6">
          <w:rPr>
            <w:rFonts w:asciiTheme="minorHAnsi" w:hAnsiTheme="minorHAnsi" w:cstheme="minorHAnsi"/>
            <w:sz w:val="20"/>
            <w:rPrChange w:id="546" w:author="Windows User" w:date="2019-04-05T18:43:00Z">
              <w:rPr/>
            </w:rPrChange>
          </w:rPr>
          <w:tab/>
        </w:r>
        <w:r w:rsidRPr="00B74DB6">
          <w:rPr>
            <w:rFonts w:asciiTheme="minorHAnsi" w:hAnsiTheme="minorHAnsi" w:cstheme="minorHAnsi"/>
            <w:sz w:val="20"/>
            <w:rPrChange w:id="547" w:author="Windows User" w:date="2019-04-05T18:43:00Z">
              <w:rPr/>
            </w:rPrChange>
          </w:rPr>
          <w:fldChar w:fldCharType="begin"/>
        </w:r>
        <w:r w:rsidRPr="00B74DB6">
          <w:rPr>
            <w:rFonts w:asciiTheme="minorHAnsi" w:hAnsiTheme="minorHAnsi" w:cstheme="minorHAnsi"/>
            <w:sz w:val="20"/>
            <w:rPrChange w:id="548" w:author="Windows User" w:date="2019-04-05T18:43:00Z">
              <w:rPr/>
            </w:rPrChange>
          </w:rPr>
          <w:instrText xml:space="preserve"> PAGEREF _Toc5382227 \h </w:instrText>
        </w:r>
        <w:r w:rsidRPr="00B74DB6">
          <w:rPr>
            <w:rFonts w:asciiTheme="minorHAnsi" w:hAnsiTheme="minorHAnsi" w:cstheme="minorHAnsi"/>
            <w:sz w:val="20"/>
            <w:rPrChange w:id="549" w:author="Windows User" w:date="2019-04-05T18:43:00Z">
              <w:rPr/>
            </w:rPrChange>
          </w:rPr>
        </w:r>
      </w:ins>
      <w:r w:rsidRPr="00B74DB6">
        <w:rPr>
          <w:rFonts w:asciiTheme="minorHAnsi" w:hAnsiTheme="minorHAnsi" w:cstheme="minorHAnsi"/>
          <w:sz w:val="20"/>
          <w:rPrChange w:id="550" w:author="Windows User" w:date="2019-04-05T18:43:00Z">
            <w:rPr/>
          </w:rPrChange>
        </w:rPr>
        <w:fldChar w:fldCharType="separate"/>
      </w:r>
      <w:ins w:id="551" w:author="Windows User" w:date="2019-04-05T18:42:00Z">
        <w:r w:rsidRPr="00B74DB6">
          <w:rPr>
            <w:rFonts w:asciiTheme="minorHAnsi" w:hAnsiTheme="minorHAnsi" w:cstheme="minorHAnsi"/>
            <w:sz w:val="20"/>
            <w:rPrChange w:id="552" w:author="Windows User" w:date="2019-04-05T18:43:00Z">
              <w:rPr/>
            </w:rPrChange>
          </w:rPr>
          <w:t>74</w:t>
        </w:r>
        <w:r w:rsidRPr="00B74DB6">
          <w:rPr>
            <w:rFonts w:asciiTheme="minorHAnsi" w:hAnsiTheme="minorHAnsi" w:cstheme="minorHAnsi"/>
            <w:sz w:val="20"/>
            <w:rPrChange w:id="553" w:author="Windows User" w:date="2019-04-05T18:43:00Z">
              <w:rPr/>
            </w:rPrChange>
          </w:rPr>
          <w:fldChar w:fldCharType="end"/>
        </w:r>
      </w:ins>
    </w:p>
    <w:p w14:paraId="077EC73A" w14:textId="46806735" w:rsidR="00B74DB6" w:rsidRPr="00B74DB6" w:rsidRDefault="00B74DB6">
      <w:pPr>
        <w:pStyle w:val="TOC3"/>
        <w:rPr>
          <w:ins w:id="554" w:author="Windows User" w:date="2019-04-05T18:42:00Z"/>
          <w:rFonts w:asciiTheme="minorHAnsi" w:eastAsiaTheme="minorEastAsia" w:hAnsiTheme="minorHAnsi" w:cstheme="minorHAnsi"/>
          <w:i w:val="0"/>
          <w:sz w:val="20"/>
          <w:lang w:eastAsia="en-US"/>
          <w:rPrChange w:id="555" w:author="Windows User" w:date="2019-04-05T18:43:00Z">
            <w:rPr>
              <w:ins w:id="556" w:author="Windows User" w:date="2019-04-05T18:42:00Z"/>
              <w:rFonts w:asciiTheme="minorHAnsi" w:eastAsiaTheme="minorEastAsia" w:hAnsiTheme="minorHAnsi" w:cstheme="minorBidi"/>
              <w:i w:val="0"/>
              <w:sz w:val="22"/>
              <w:szCs w:val="22"/>
              <w:lang w:eastAsia="en-US"/>
            </w:rPr>
          </w:rPrChange>
        </w:rPr>
      </w:pPr>
      <w:ins w:id="557" w:author="Windows User" w:date="2019-04-05T18:42:00Z">
        <w:r w:rsidRPr="00B74DB6">
          <w:rPr>
            <w:rFonts w:asciiTheme="minorHAnsi" w:hAnsiTheme="minorHAnsi" w:cstheme="minorHAnsi"/>
            <w:sz w:val="20"/>
            <w:lang w:val="pt-BR"/>
            <w:rPrChange w:id="558" w:author="Windows User" w:date="2019-04-05T18:43:00Z">
              <w:rPr>
                <w:rFonts w:asciiTheme="minorHAnsi" w:hAnsiTheme="minorHAnsi" w:cstheme="minorHAnsi"/>
                <w:lang w:val="pt-BR"/>
              </w:rPr>
            </w:rPrChange>
          </w:rPr>
          <w:t>2.7.6</w:t>
        </w:r>
        <w:r w:rsidRPr="00B74DB6">
          <w:rPr>
            <w:rFonts w:asciiTheme="minorHAnsi" w:eastAsiaTheme="minorEastAsia" w:hAnsiTheme="minorHAnsi" w:cstheme="minorHAnsi"/>
            <w:i w:val="0"/>
            <w:sz w:val="20"/>
            <w:lang w:eastAsia="en-US"/>
            <w:rPrChange w:id="55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560" w:author="Windows User" w:date="2019-04-05T18:43:00Z">
              <w:rPr>
                <w:rFonts w:asciiTheme="minorHAnsi" w:hAnsiTheme="minorHAnsi" w:cstheme="minorHAnsi"/>
                <w:lang w:val="pt-BR"/>
              </w:rPr>
            </w:rPrChange>
          </w:rPr>
          <w:t>Phim bộ</w:t>
        </w:r>
        <w:r w:rsidRPr="00B74DB6">
          <w:rPr>
            <w:rFonts w:asciiTheme="minorHAnsi" w:hAnsiTheme="minorHAnsi" w:cstheme="minorHAnsi"/>
            <w:sz w:val="20"/>
            <w:rPrChange w:id="561" w:author="Windows User" w:date="2019-04-05T18:43:00Z">
              <w:rPr/>
            </w:rPrChange>
          </w:rPr>
          <w:tab/>
        </w:r>
        <w:r w:rsidRPr="00B74DB6">
          <w:rPr>
            <w:rFonts w:asciiTheme="minorHAnsi" w:hAnsiTheme="minorHAnsi" w:cstheme="minorHAnsi"/>
            <w:sz w:val="20"/>
            <w:rPrChange w:id="562" w:author="Windows User" w:date="2019-04-05T18:43:00Z">
              <w:rPr/>
            </w:rPrChange>
          </w:rPr>
          <w:fldChar w:fldCharType="begin"/>
        </w:r>
        <w:r w:rsidRPr="00B74DB6">
          <w:rPr>
            <w:rFonts w:asciiTheme="minorHAnsi" w:hAnsiTheme="minorHAnsi" w:cstheme="minorHAnsi"/>
            <w:sz w:val="20"/>
            <w:rPrChange w:id="563" w:author="Windows User" w:date="2019-04-05T18:43:00Z">
              <w:rPr/>
            </w:rPrChange>
          </w:rPr>
          <w:instrText xml:space="preserve"> PAGEREF _Toc5382228 \h </w:instrText>
        </w:r>
        <w:r w:rsidRPr="00B74DB6">
          <w:rPr>
            <w:rFonts w:asciiTheme="minorHAnsi" w:hAnsiTheme="minorHAnsi" w:cstheme="minorHAnsi"/>
            <w:sz w:val="20"/>
            <w:rPrChange w:id="564" w:author="Windows User" w:date="2019-04-05T18:43:00Z">
              <w:rPr/>
            </w:rPrChange>
          </w:rPr>
        </w:r>
      </w:ins>
      <w:r w:rsidRPr="00B74DB6">
        <w:rPr>
          <w:rFonts w:asciiTheme="minorHAnsi" w:hAnsiTheme="minorHAnsi" w:cstheme="minorHAnsi"/>
          <w:sz w:val="20"/>
          <w:rPrChange w:id="565" w:author="Windows User" w:date="2019-04-05T18:43:00Z">
            <w:rPr/>
          </w:rPrChange>
        </w:rPr>
        <w:fldChar w:fldCharType="separate"/>
      </w:r>
      <w:ins w:id="566" w:author="Windows User" w:date="2019-04-05T18:42:00Z">
        <w:r w:rsidRPr="00B74DB6">
          <w:rPr>
            <w:rFonts w:asciiTheme="minorHAnsi" w:hAnsiTheme="minorHAnsi" w:cstheme="minorHAnsi"/>
            <w:sz w:val="20"/>
            <w:rPrChange w:id="567" w:author="Windows User" w:date="2019-04-05T18:43:00Z">
              <w:rPr/>
            </w:rPrChange>
          </w:rPr>
          <w:t>76</w:t>
        </w:r>
        <w:r w:rsidRPr="00B74DB6">
          <w:rPr>
            <w:rFonts w:asciiTheme="minorHAnsi" w:hAnsiTheme="minorHAnsi" w:cstheme="minorHAnsi"/>
            <w:sz w:val="20"/>
            <w:rPrChange w:id="568" w:author="Windows User" w:date="2019-04-05T18:43:00Z">
              <w:rPr/>
            </w:rPrChange>
          </w:rPr>
          <w:fldChar w:fldCharType="end"/>
        </w:r>
      </w:ins>
    </w:p>
    <w:p w14:paraId="25ADAECC" w14:textId="0C06C010" w:rsidR="00B74DB6" w:rsidRPr="00B74DB6" w:rsidRDefault="00B74DB6">
      <w:pPr>
        <w:pStyle w:val="TOC4"/>
        <w:rPr>
          <w:ins w:id="569" w:author="Windows User" w:date="2019-04-05T18:42:00Z"/>
          <w:rFonts w:asciiTheme="minorHAnsi" w:eastAsiaTheme="minorEastAsia" w:hAnsiTheme="minorHAnsi" w:cstheme="minorHAnsi"/>
          <w:i w:val="0"/>
          <w:sz w:val="20"/>
          <w:lang w:eastAsia="en-US"/>
          <w:rPrChange w:id="570" w:author="Windows User" w:date="2019-04-05T18:43:00Z">
            <w:rPr>
              <w:ins w:id="571" w:author="Windows User" w:date="2019-04-05T18:42:00Z"/>
              <w:rFonts w:asciiTheme="minorHAnsi" w:eastAsiaTheme="minorEastAsia" w:hAnsiTheme="minorHAnsi" w:cstheme="minorBidi"/>
              <w:i w:val="0"/>
              <w:sz w:val="22"/>
              <w:szCs w:val="22"/>
              <w:lang w:eastAsia="en-US"/>
            </w:rPr>
          </w:rPrChange>
        </w:rPr>
      </w:pPr>
      <w:ins w:id="572" w:author="Windows User" w:date="2019-04-05T18:42:00Z">
        <w:r w:rsidRPr="00B74DB6">
          <w:rPr>
            <w:rFonts w:asciiTheme="minorHAnsi" w:hAnsiTheme="minorHAnsi" w:cstheme="minorHAnsi"/>
            <w:sz w:val="20"/>
            <w:lang w:val="pt-BR"/>
            <w:rPrChange w:id="573" w:author="Windows User" w:date="2019-04-05T18:43:00Z">
              <w:rPr>
                <w:rFonts w:asciiTheme="minorHAnsi" w:hAnsiTheme="minorHAnsi" w:cstheme="minorHAnsi"/>
                <w:lang w:val="pt-BR"/>
              </w:rPr>
            </w:rPrChange>
          </w:rPr>
          <w:t>2.7.6.1</w:t>
        </w:r>
        <w:r w:rsidRPr="00B74DB6">
          <w:rPr>
            <w:rFonts w:asciiTheme="minorHAnsi" w:eastAsiaTheme="minorEastAsia" w:hAnsiTheme="minorHAnsi" w:cstheme="minorHAnsi"/>
            <w:i w:val="0"/>
            <w:sz w:val="20"/>
            <w:lang w:eastAsia="en-US"/>
            <w:rPrChange w:id="57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575" w:author="Windows User" w:date="2019-04-05T18:43:00Z">
              <w:rPr>
                <w:rFonts w:asciiTheme="minorHAnsi" w:hAnsiTheme="minorHAnsi" w:cstheme="minorHAnsi"/>
                <w:lang w:val="pt-BR"/>
              </w:rPr>
            </w:rPrChange>
          </w:rPr>
          <w:t>Faceted search Phim bộ</w:t>
        </w:r>
        <w:r w:rsidRPr="00B74DB6">
          <w:rPr>
            <w:rFonts w:asciiTheme="minorHAnsi" w:hAnsiTheme="minorHAnsi" w:cstheme="minorHAnsi"/>
            <w:sz w:val="20"/>
            <w:rPrChange w:id="576" w:author="Windows User" w:date="2019-04-05T18:43:00Z">
              <w:rPr/>
            </w:rPrChange>
          </w:rPr>
          <w:tab/>
        </w:r>
        <w:r w:rsidRPr="00B74DB6">
          <w:rPr>
            <w:rFonts w:asciiTheme="minorHAnsi" w:hAnsiTheme="minorHAnsi" w:cstheme="minorHAnsi"/>
            <w:sz w:val="20"/>
            <w:rPrChange w:id="577" w:author="Windows User" w:date="2019-04-05T18:43:00Z">
              <w:rPr/>
            </w:rPrChange>
          </w:rPr>
          <w:fldChar w:fldCharType="begin"/>
        </w:r>
        <w:r w:rsidRPr="00B74DB6">
          <w:rPr>
            <w:rFonts w:asciiTheme="minorHAnsi" w:hAnsiTheme="minorHAnsi" w:cstheme="minorHAnsi"/>
            <w:sz w:val="20"/>
            <w:rPrChange w:id="578" w:author="Windows User" w:date="2019-04-05T18:43:00Z">
              <w:rPr/>
            </w:rPrChange>
          </w:rPr>
          <w:instrText xml:space="preserve"> PAGEREF _Toc5382229 \h </w:instrText>
        </w:r>
        <w:r w:rsidRPr="00B74DB6">
          <w:rPr>
            <w:rFonts w:asciiTheme="minorHAnsi" w:hAnsiTheme="minorHAnsi" w:cstheme="minorHAnsi"/>
            <w:sz w:val="20"/>
            <w:rPrChange w:id="579" w:author="Windows User" w:date="2019-04-05T18:43:00Z">
              <w:rPr/>
            </w:rPrChange>
          </w:rPr>
        </w:r>
      </w:ins>
      <w:r w:rsidRPr="00B74DB6">
        <w:rPr>
          <w:rFonts w:asciiTheme="minorHAnsi" w:hAnsiTheme="minorHAnsi" w:cstheme="minorHAnsi"/>
          <w:sz w:val="20"/>
          <w:rPrChange w:id="580" w:author="Windows User" w:date="2019-04-05T18:43:00Z">
            <w:rPr/>
          </w:rPrChange>
        </w:rPr>
        <w:fldChar w:fldCharType="separate"/>
      </w:r>
      <w:ins w:id="581" w:author="Windows User" w:date="2019-04-05T18:42:00Z">
        <w:r w:rsidRPr="00B74DB6">
          <w:rPr>
            <w:rFonts w:asciiTheme="minorHAnsi" w:hAnsiTheme="minorHAnsi" w:cstheme="minorHAnsi"/>
            <w:sz w:val="20"/>
            <w:rPrChange w:id="582" w:author="Windows User" w:date="2019-04-05T18:43:00Z">
              <w:rPr/>
            </w:rPrChange>
          </w:rPr>
          <w:t>77</w:t>
        </w:r>
        <w:r w:rsidRPr="00B74DB6">
          <w:rPr>
            <w:rFonts w:asciiTheme="minorHAnsi" w:hAnsiTheme="minorHAnsi" w:cstheme="minorHAnsi"/>
            <w:sz w:val="20"/>
            <w:rPrChange w:id="583" w:author="Windows User" w:date="2019-04-05T18:43:00Z">
              <w:rPr/>
            </w:rPrChange>
          </w:rPr>
          <w:fldChar w:fldCharType="end"/>
        </w:r>
      </w:ins>
    </w:p>
    <w:p w14:paraId="1317A0D4" w14:textId="292080BA" w:rsidR="00B74DB6" w:rsidRPr="00B74DB6" w:rsidRDefault="00B74DB6">
      <w:pPr>
        <w:pStyle w:val="TOC2"/>
        <w:rPr>
          <w:ins w:id="584" w:author="Windows User" w:date="2019-04-05T18:42:00Z"/>
          <w:rFonts w:asciiTheme="minorHAnsi" w:eastAsiaTheme="minorEastAsia" w:hAnsiTheme="minorHAnsi" w:cstheme="minorHAnsi"/>
          <w:i w:val="0"/>
          <w:sz w:val="20"/>
          <w:lang w:eastAsia="en-US"/>
          <w:rPrChange w:id="585" w:author="Windows User" w:date="2019-04-05T18:43:00Z">
            <w:rPr>
              <w:ins w:id="586" w:author="Windows User" w:date="2019-04-05T18:42:00Z"/>
              <w:rFonts w:asciiTheme="minorHAnsi" w:eastAsiaTheme="minorEastAsia" w:hAnsiTheme="minorHAnsi" w:cstheme="minorBidi"/>
              <w:i w:val="0"/>
              <w:sz w:val="22"/>
              <w:szCs w:val="22"/>
              <w:lang w:eastAsia="en-US"/>
            </w:rPr>
          </w:rPrChange>
        </w:rPr>
      </w:pPr>
      <w:ins w:id="587" w:author="Windows User" w:date="2019-04-05T18:42:00Z">
        <w:r w:rsidRPr="00B74DB6">
          <w:rPr>
            <w:rFonts w:asciiTheme="minorHAnsi" w:hAnsiTheme="minorHAnsi" w:cstheme="minorHAnsi"/>
            <w:snapToGrid w:val="0"/>
            <w:w w:val="0"/>
            <w:sz w:val="20"/>
            <w:rPrChange w:id="588" w:author="Windows User" w:date="2019-04-05T18:43:00Z">
              <w:rPr>
                <w:rFonts w:cs="Noto Sans"/>
                <w:snapToGrid w:val="0"/>
                <w:w w:val="0"/>
              </w:rPr>
            </w:rPrChange>
          </w:rPr>
          <w:t>2.9</w:t>
        </w:r>
        <w:r w:rsidRPr="00B74DB6">
          <w:rPr>
            <w:rFonts w:asciiTheme="minorHAnsi" w:eastAsiaTheme="minorEastAsia" w:hAnsiTheme="minorHAnsi" w:cstheme="minorHAnsi"/>
            <w:i w:val="0"/>
            <w:sz w:val="20"/>
            <w:lang w:eastAsia="en-US"/>
            <w:rPrChange w:id="58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590" w:author="Windows User" w:date="2019-04-05T18:43:00Z">
              <w:rPr/>
            </w:rPrChange>
          </w:rPr>
          <w:t>THỂ THAO</w:t>
        </w:r>
        <w:r w:rsidRPr="00B74DB6">
          <w:rPr>
            <w:rFonts w:asciiTheme="minorHAnsi" w:hAnsiTheme="minorHAnsi" w:cstheme="minorHAnsi"/>
            <w:sz w:val="20"/>
            <w:rPrChange w:id="591" w:author="Windows User" w:date="2019-04-05T18:43:00Z">
              <w:rPr/>
            </w:rPrChange>
          </w:rPr>
          <w:tab/>
        </w:r>
        <w:r w:rsidRPr="00B74DB6">
          <w:rPr>
            <w:rFonts w:asciiTheme="minorHAnsi" w:hAnsiTheme="minorHAnsi" w:cstheme="minorHAnsi"/>
            <w:sz w:val="20"/>
            <w:rPrChange w:id="592" w:author="Windows User" w:date="2019-04-05T18:43:00Z">
              <w:rPr/>
            </w:rPrChange>
          </w:rPr>
          <w:fldChar w:fldCharType="begin"/>
        </w:r>
        <w:r w:rsidRPr="00B74DB6">
          <w:rPr>
            <w:rFonts w:asciiTheme="minorHAnsi" w:hAnsiTheme="minorHAnsi" w:cstheme="minorHAnsi"/>
            <w:sz w:val="20"/>
            <w:rPrChange w:id="593" w:author="Windows User" w:date="2019-04-05T18:43:00Z">
              <w:rPr/>
            </w:rPrChange>
          </w:rPr>
          <w:instrText xml:space="preserve"> PAGEREF _Toc5382230 \h </w:instrText>
        </w:r>
        <w:r w:rsidRPr="00B74DB6">
          <w:rPr>
            <w:rFonts w:asciiTheme="minorHAnsi" w:hAnsiTheme="minorHAnsi" w:cstheme="minorHAnsi"/>
            <w:sz w:val="20"/>
            <w:rPrChange w:id="594" w:author="Windows User" w:date="2019-04-05T18:43:00Z">
              <w:rPr/>
            </w:rPrChange>
          </w:rPr>
        </w:r>
      </w:ins>
      <w:r w:rsidRPr="00B74DB6">
        <w:rPr>
          <w:rFonts w:asciiTheme="minorHAnsi" w:hAnsiTheme="minorHAnsi" w:cstheme="minorHAnsi"/>
          <w:sz w:val="20"/>
          <w:rPrChange w:id="595" w:author="Windows User" w:date="2019-04-05T18:43:00Z">
            <w:rPr/>
          </w:rPrChange>
        </w:rPr>
        <w:fldChar w:fldCharType="separate"/>
      </w:r>
      <w:ins w:id="596" w:author="Windows User" w:date="2019-04-05T18:42:00Z">
        <w:r w:rsidRPr="00B74DB6">
          <w:rPr>
            <w:rFonts w:asciiTheme="minorHAnsi" w:hAnsiTheme="minorHAnsi" w:cstheme="minorHAnsi"/>
            <w:sz w:val="20"/>
            <w:rPrChange w:id="597" w:author="Windows User" w:date="2019-04-05T18:43:00Z">
              <w:rPr/>
            </w:rPrChange>
          </w:rPr>
          <w:t>88</w:t>
        </w:r>
        <w:r w:rsidRPr="00B74DB6">
          <w:rPr>
            <w:rFonts w:asciiTheme="minorHAnsi" w:hAnsiTheme="minorHAnsi" w:cstheme="minorHAnsi"/>
            <w:sz w:val="20"/>
            <w:rPrChange w:id="598" w:author="Windows User" w:date="2019-04-05T18:43:00Z">
              <w:rPr/>
            </w:rPrChange>
          </w:rPr>
          <w:fldChar w:fldCharType="end"/>
        </w:r>
      </w:ins>
    </w:p>
    <w:p w14:paraId="0C819AE4" w14:textId="59ED4972" w:rsidR="00B74DB6" w:rsidRPr="00B74DB6" w:rsidRDefault="00B74DB6">
      <w:pPr>
        <w:pStyle w:val="TOC3"/>
        <w:rPr>
          <w:ins w:id="599" w:author="Windows User" w:date="2019-04-05T18:42:00Z"/>
          <w:rFonts w:asciiTheme="minorHAnsi" w:eastAsiaTheme="minorEastAsia" w:hAnsiTheme="minorHAnsi" w:cstheme="minorHAnsi"/>
          <w:i w:val="0"/>
          <w:sz w:val="20"/>
          <w:lang w:eastAsia="en-US"/>
          <w:rPrChange w:id="600" w:author="Windows User" w:date="2019-04-05T18:43:00Z">
            <w:rPr>
              <w:ins w:id="601" w:author="Windows User" w:date="2019-04-05T18:42:00Z"/>
              <w:rFonts w:asciiTheme="minorHAnsi" w:eastAsiaTheme="minorEastAsia" w:hAnsiTheme="minorHAnsi" w:cstheme="minorBidi"/>
              <w:i w:val="0"/>
              <w:sz w:val="22"/>
              <w:szCs w:val="22"/>
              <w:lang w:eastAsia="en-US"/>
            </w:rPr>
          </w:rPrChange>
        </w:rPr>
      </w:pPr>
      <w:ins w:id="602" w:author="Windows User" w:date="2019-04-05T18:42:00Z">
        <w:r w:rsidRPr="00B74DB6">
          <w:rPr>
            <w:rFonts w:asciiTheme="minorHAnsi" w:hAnsiTheme="minorHAnsi" w:cstheme="minorHAnsi"/>
            <w:sz w:val="20"/>
            <w:rPrChange w:id="603" w:author="Windows User" w:date="2019-04-05T18:43:00Z">
              <w:rPr>
                <w:rFonts w:asciiTheme="minorHAnsi" w:hAnsiTheme="minorHAnsi" w:cstheme="minorHAnsi"/>
              </w:rPr>
            </w:rPrChange>
          </w:rPr>
          <w:t>2.9.1</w:t>
        </w:r>
        <w:r w:rsidRPr="00B74DB6">
          <w:rPr>
            <w:rFonts w:asciiTheme="minorHAnsi" w:eastAsiaTheme="minorEastAsia" w:hAnsiTheme="minorHAnsi" w:cstheme="minorHAnsi"/>
            <w:i w:val="0"/>
            <w:sz w:val="20"/>
            <w:lang w:eastAsia="en-US"/>
            <w:rPrChange w:id="60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605" w:author="Windows User" w:date="2019-04-05T18:43:00Z">
              <w:rPr>
                <w:rFonts w:asciiTheme="minorHAnsi" w:hAnsiTheme="minorHAnsi" w:cstheme="minorHAnsi"/>
              </w:rPr>
            </w:rPrChange>
          </w:rPr>
          <w:t>Mainpage</w:t>
        </w:r>
        <w:r w:rsidRPr="00B74DB6">
          <w:rPr>
            <w:rFonts w:asciiTheme="minorHAnsi" w:hAnsiTheme="minorHAnsi" w:cstheme="minorHAnsi"/>
            <w:sz w:val="20"/>
            <w:rPrChange w:id="606" w:author="Windows User" w:date="2019-04-05T18:43:00Z">
              <w:rPr/>
            </w:rPrChange>
          </w:rPr>
          <w:tab/>
        </w:r>
        <w:r w:rsidRPr="00B74DB6">
          <w:rPr>
            <w:rFonts w:asciiTheme="minorHAnsi" w:hAnsiTheme="minorHAnsi" w:cstheme="minorHAnsi"/>
            <w:sz w:val="20"/>
            <w:rPrChange w:id="607" w:author="Windows User" w:date="2019-04-05T18:43:00Z">
              <w:rPr/>
            </w:rPrChange>
          </w:rPr>
          <w:fldChar w:fldCharType="begin"/>
        </w:r>
        <w:r w:rsidRPr="00B74DB6">
          <w:rPr>
            <w:rFonts w:asciiTheme="minorHAnsi" w:hAnsiTheme="minorHAnsi" w:cstheme="minorHAnsi"/>
            <w:sz w:val="20"/>
            <w:rPrChange w:id="608" w:author="Windows User" w:date="2019-04-05T18:43:00Z">
              <w:rPr/>
            </w:rPrChange>
          </w:rPr>
          <w:instrText xml:space="preserve"> PAGEREF _Toc5382231 \h </w:instrText>
        </w:r>
        <w:r w:rsidRPr="00B74DB6">
          <w:rPr>
            <w:rFonts w:asciiTheme="minorHAnsi" w:hAnsiTheme="minorHAnsi" w:cstheme="minorHAnsi"/>
            <w:sz w:val="20"/>
            <w:rPrChange w:id="609" w:author="Windows User" w:date="2019-04-05T18:43:00Z">
              <w:rPr/>
            </w:rPrChange>
          </w:rPr>
        </w:r>
      </w:ins>
      <w:r w:rsidRPr="00B74DB6">
        <w:rPr>
          <w:rFonts w:asciiTheme="minorHAnsi" w:hAnsiTheme="minorHAnsi" w:cstheme="minorHAnsi"/>
          <w:sz w:val="20"/>
          <w:rPrChange w:id="610" w:author="Windows User" w:date="2019-04-05T18:43:00Z">
            <w:rPr/>
          </w:rPrChange>
        </w:rPr>
        <w:fldChar w:fldCharType="separate"/>
      </w:r>
      <w:ins w:id="611" w:author="Windows User" w:date="2019-04-05T18:42:00Z">
        <w:r w:rsidRPr="00B74DB6">
          <w:rPr>
            <w:rFonts w:asciiTheme="minorHAnsi" w:hAnsiTheme="minorHAnsi" w:cstheme="minorHAnsi"/>
            <w:sz w:val="20"/>
            <w:rPrChange w:id="612" w:author="Windows User" w:date="2019-04-05T18:43:00Z">
              <w:rPr/>
            </w:rPrChange>
          </w:rPr>
          <w:t>88</w:t>
        </w:r>
        <w:r w:rsidRPr="00B74DB6">
          <w:rPr>
            <w:rFonts w:asciiTheme="minorHAnsi" w:hAnsiTheme="minorHAnsi" w:cstheme="minorHAnsi"/>
            <w:sz w:val="20"/>
            <w:rPrChange w:id="613" w:author="Windows User" w:date="2019-04-05T18:43:00Z">
              <w:rPr/>
            </w:rPrChange>
          </w:rPr>
          <w:fldChar w:fldCharType="end"/>
        </w:r>
      </w:ins>
    </w:p>
    <w:p w14:paraId="631FE74E" w14:textId="6D4AC092" w:rsidR="00B74DB6" w:rsidRPr="00B74DB6" w:rsidRDefault="00B74DB6">
      <w:pPr>
        <w:pStyle w:val="TOC3"/>
        <w:rPr>
          <w:ins w:id="614" w:author="Windows User" w:date="2019-04-05T18:42:00Z"/>
          <w:rFonts w:asciiTheme="minorHAnsi" w:eastAsiaTheme="minorEastAsia" w:hAnsiTheme="minorHAnsi" w:cstheme="minorHAnsi"/>
          <w:i w:val="0"/>
          <w:sz w:val="20"/>
          <w:lang w:eastAsia="en-US"/>
          <w:rPrChange w:id="615" w:author="Windows User" w:date="2019-04-05T18:43:00Z">
            <w:rPr>
              <w:ins w:id="616" w:author="Windows User" w:date="2019-04-05T18:42:00Z"/>
              <w:rFonts w:asciiTheme="minorHAnsi" w:eastAsiaTheme="minorEastAsia" w:hAnsiTheme="minorHAnsi" w:cstheme="minorBidi"/>
              <w:i w:val="0"/>
              <w:sz w:val="22"/>
              <w:szCs w:val="22"/>
              <w:lang w:eastAsia="en-US"/>
            </w:rPr>
          </w:rPrChange>
        </w:rPr>
      </w:pPr>
      <w:ins w:id="617" w:author="Windows User" w:date="2019-04-05T18:42:00Z">
        <w:r w:rsidRPr="00B74DB6">
          <w:rPr>
            <w:rFonts w:asciiTheme="minorHAnsi" w:hAnsiTheme="minorHAnsi" w:cstheme="minorHAnsi"/>
            <w:sz w:val="20"/>
            <w:lang w:val="pt-BR"/>
            <w:rPrChange w:id="618" w:author="Windows User" w:date="2019-04-05T18:43:00Z">
              <w:rPr>
                <w:rFonts w:asciiTheme="minorHAnsi" w:hAnsiTheme="minorHAnsi" w:cstheme="minorHAnsi"/>
                <w:lang w:val="pt-BR"/>
              </w:rPr>
            </w:rPrChange>
          </w:rPr>
          <w:lastRenderedPageBreak/>
          <w:t>2.9.2</w:t>
        </w:r>
        <w:r w:rsidRPr="00B74DB6">
          <w:rPr>
            <w:rFonts w:asciiTheme="minorHAnsi" w:eastAsiaTheme="minorEastAsia" w:hAnsiTheme="minorHAnsi" w:cstheme="minorHAnsi"/>
            <w:i w:val="0"/>
            <w:sz w:val="20"/>
            <w:lang w:eastAsia="en-US"/>
            <w:rPrChange w:id="61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620" w:author="Windows User" w:date="2019-04-05T18:43:00Z">
              <w:rPr>
                <w:rFonts w:asciiTheme="minorHAnsi" w:hAnsiTheme="minorHAnsi" w:cstheme="minorHAnsi"/>
                <w:lang w:val="pt-BR"/>
              </w:rPr>
            </w:rPrChange>
          </w:rPr>
          <w:t>Faceted search tại subpage Thể thao</w:t>
        </w:r>
        <w:r w:rsidRPr="00B74DB6">
          <w:rPr>
            <w:rFonts w:asciiTheme="minorHAnsi" w:hAnsiTheme="minorHAnsi" w:cstheme="minorHAnsi"/>
            <w:sz w:val="20"/>
            <w:rPrChange w:id="621" w:author="Windows User" w:date="2019-04-05T18:43:00Z">
              <w:rPr/>
            </w:rPrChange>
          </w:rPr>
          <w:tab/>
        </w:r>
        <w:r w:rsidRPr="00B74DB6">
          <w:rPr>
            <w:rFonts w:asciiTheme="minorHAnsi" w:hAnsiTheme="minorHAnsi" w:cstheme="minorHAnsi"/>
            <w:sz w:val="20"/>
            <w:rPrChange w:id="622" w:author="Windows User" w:date="2019-04-05T18:43:00Z">
              <w:rPr/>
            </w:rPrChange>
          </w:rPr>
          <w:fldChar w:fldCharType="begin"/>
        </w:r>
        <w:r w:rsidRPr="00B74DB6">
          <w:rPr>
            <w:rFonts w:asciiTheme="minorHAnsi" w:hAnsiTheme="minorHAnsi" w:cstheme="minorHAnsi"/>
            <w:sz w:val="20"/>
            <w:rPrChange w:id="623" w:author="Windows User" w:date="2019-04-05T18:43:00Z">
              <w:rPr/>
            </w:rPrChange>
          </w:rPr>
          <w:instrText xml:space="preserve"> PAGEREF _Toc5382232 \h </w:instrText>
        </w:r>
        <w:r w:rsidRPr="00B74DB6">
          <w:rPr>
            <w:rFonts w:asciiTheme="minorHAnsi" w:hAnsiTheme="minorHAnsi" w:cstheme="minorHAnsi"/>
            <w:sz w:val="20"/>
            <w:rPrChange w:id="624" w:author="Windows User" w:date="2019-04-05T18:43:00Z">
              <w:rPr/>
            </w:rPrChange>
          </w:rPr>
        </w:r>
      </w:ins>
      <w:r w:rsidRPr="00B74DB6">
        <w:rPr>
          <w:rFonts w:asciiTheme="minorHAnsi" w:hAnsiTheme="minorHAnsi" w:cstheme="minorHAnsi"/>
          <w:sz w:val="20"/>
          <w:rPrChange w:id="625" w:author="Windows User" w:date="2019-04-05T18:43:00Z">
            <w:rPr/>
          </w:rPrChange>
        </w:rPr>
        <w:fldChar w:fldCharType="separate"/>
      </w:r>
      <w:ins w:id="626" w:author="Windows User" w:date="2019-04-05T18:42:00Z">
        <w:r w:rsidRPr="00B74DB6">
          <w:rPr>
            <w:rFonts w:asciiTheme="minorHAnsi" w:hAnsiTheme="minorHAnsi" w:cstheme="minorHAnsi"/>
            <w:sz w:val="20"/>
            <w:rPrChange w:id="627" w:author="Windows User" w:date="2019-04-05T18:43:00Z">
              <w:rPr/>
            </w:rPrChange>
          </w:rPr>
          <w:t>89</w:t>
        </w:r>
        <w:r w:rsidRPr="00B74DB6">
          <w:rPr>
            <w:rFonts w:asciiTheme="minorHAnsi" w:hAnsiTheme="minorHAnsi" w:cstheme="minorHAnsi"/>
            <w:sz w:val="20"/>
            <w:rPrChange w:id="628" w:author="Windows User" w:date="2019-04-05T18:43:00Z">
              <w:rPr/>
            </w:rPrChange>
          </w:rPr>
          <w:fldChar w:fldCharType="end"/>
        </w:r>
      </w:ins>
    </w:p>
    <w:p w14:paraId="59F98A4E" w14:textId="2DC2AD85" w:rsidR="00B74DB6" w:rsidRPr="00B74DB6" w:rsidRDefault="00B74DB6">
      <w:pPr>
        <w:pStyle w:val="TOC3"/>
        <w:rPr>
          <w:ins w:id="629" w:author="Windows User" w:date="2019-04-05T18:42:00Z"/>
          <w:rFonts w:asciiTheme="minorHAnsi" w:eastAsiaTheme="minorEastAsia" w:hAnsiTheme="minorHAnsi" w:cstheme="minorHAnsi"/>
          <w:i w:val="0"/>
          <w:sz w:val="20"/>
          <w:lang w:eastAsia="en-US"/>
          <w:rPrChange w:id="630" w:author="Windows User" w:date="2019-04-05T18:43:00Z">
            <w:rPr>
              <w:ins w:id="631" w:author="Windows User" w:date="2019-04-05T18:42:00Z"/>
              <w:rFonts w:asciiTheme="minorHAnsi" w:eastAsiaTheme="minorEastAsia" w:hAnsiTheme="minorHAnsi" w:cstheme="minorBidi"/>
              <w:i w:val="0"/>
              <w:sz w:val="22"/>
              <w:szCs w:val="22"/>
              <w:lang w:eastAsia="en-US"/>
            </w:rPr>
          </w:rPrChange>
        </w:rPr>
      </w:pPr>
      <w:ins w:id="632" w:author="Windows User" w:date="2019-04-05T18:42:00Z">
        <w:r w:rsidRPr="00B74DB6">
          <w:rPr>
            <w:rFonts w:asciiTheme="minorHAnsi" w:hAnsiTheme="minorHAnsi" w:cstheme="minorHAnsi"/>
            <w:sz w:val="20"/>
            <w:lang w:val="pt-BR"/>
            <w:rPrChange w:id="633" w:author="Windows User" w:date="2019-04-05T18:43:00Z">
              <w:rPr>
                <w:rFonts w:asciiTheme="minorHAnsi" w:hAnsiTheme="minorHAnsi" w:cstheme="minorHAnsi"/>
                <w:lang w:val="pt-BR"/>
              </w:rPr>
            </w:rPrChange>
          </w:rPr>
          <w:t>2.9.3</w:t>
        </w:r>
        <w:r w:rsidRPr="00B74DB6">
          <w:rPr>
            <w:rFonts w:asciiTheme="minorHAnsi" w:eastAsiaTheme="minorEastAsia" w:hAnsiTheme="minorHAnsi" w:cstheme="minorHAnsi"/>
            <w:i w:val="0"/>
            <w:sz w:val="20"/>
            <w:lang w:eastAsia="en-US"/>
            <w:rPrChange w:id="63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635" w:author="Windows User" w:date="2019-04-05T18:43:00Z">
              <w:rPr>
                <w:rFonts w:asciiTheme="minorHAnsi" w:hAnsiTheme="minorHAnsi" w:cstheme="minorHAnsi"/>
                <w:lang w:val="pt-BR"/>
              </w:rPr>
            </w:rPrChange>
          </w:rPr>
          <w:t>Search</w:t>
        </w:r>
        <w:r w:rsidRPr="00B74DB6">
          <w:rPr>
            <w:rFonts w:asciiTheme="minorHAnsi" w:hAnsiTheme="minorHAnsi" w:cstheme="minorHAnsi"/>
            <w:sz w:val="20"/>
            <w:rPrChange w:id="636" w:author="Windows User" w:date="2019-04-05T18:43:00Z">
              <w:rPr/>
            </w:rPrChange>
          </w:rPr>
          <w:tab/>
        </w:r>
        <w:r w:rsidRPr="00B74DB6">
          <w:rPr>
            <w:rFonts w:asciiTheme="minorHAnsi" w:hAnsiTheme="minorHAnsi" w:cstheme="minorHAnsi"/>
            <w:sz w:val="20"/>
            <w:rPrChange w:id="637" w:author="Windows User" w:date="2019-04-05T18:43:00Z">
              <w:rPr/>
            </w:rPrChange>
          </w:rPr>
          <w:fldChar w:fldCharType="begin"/>
        </w:r>
        <w:r w:rsidRPr="00B74DB6">
          <w:rPr>
            <w:rFonts w:asciiTheme="minorHAnsi" w:hAnsiTheme="minorHAnsi" w:cstheme="minorHAnsi"/>
            <w:sz w:val="20"/>
            <w:rPrChange w:id="638" w:author="Windows User" w:date="2019-04-05T18:43:00Z">
              <w:rPr/>
            </w:rPrChange>
          </w:rPr>
          <w:instrText xml:space="preserve"> PAGEREF _Toc5382246 \h </w:instrText>
        </w:r>
        <w:r w:rsidRPr="00B74DB6">
          <w:rPr>
            <w:rFonts w:asciiTheme="minorHAnsi" w:hAnsiTheme="minorHAnsi" w:cstheme="minorHAnsi"/>
            <w:sz w:val="20"/>
            <w:rPrChange w:id="639" w:author="Windows User" w:date="2019-04-05T18:43:00Z">
              <w:rPr/>
            </w:rPrChange>
          </w:rPr>
        </w:r>
      </w:ins>
      <w:r w:rsidRPr="00B74DB6">
        <w:rPr>
          <w:rFonts w:asciiTheme="minorHAnsi" w:hAnsiTheme="minorHAnsi" w:cstheme="minorHAnsi"/>
          <w:sz w:val="20"/>
          <w:rPrChange w:id="640" w:author="Windows User" w:date="2019-04-05T18:43:00Z">
            <w:rPr/>
          </w:rPrChange>
        </w:rPr>
        <w:fldChar w:fldCharType="separate"/>
      </w:r>
      <w:ins w:id="641" w:author="Windows User" w:date="2019-04-05T18:42:00Z">
        <w:r w:rsidRPr="00B74DB6">
          <w:rPr>
            <w:rFonts w:asciiTheme="minorHAnsi" w:hAnsiTheme="minorHAnsi" w:cstheme="minorHAnsi"/>
            <w:sz w:val="20"/>
            <w:rPrChange w:id="642" w:author="Windows User" w:date="2019-04-05T18:43:00Z">
              <w:rPr/>
            </w:rPrChange>
          </w:rPr>
          <w:t>90</w:t>
        </w:r>
        <w:r w:rsidRPr="00B74DB6">
          <w:rPr>
            <w:rFonts w:asciiTheme="minorHAnsi" w:hAnsiTheme="minorHAnsi" w:cstheme="minorHAnsi"/>
            <w:sz w:val="20"/>
            <w:rPrChange w:id="643" w:author="Windows User" w:date="2019-04-05T18:43:00Z">
              <w:rPr/>
            </w:rPrChange>
          </w:rPr>
          <w:fldChar w:fldCharType="end"/>
        </w:r>
      </w:ins>
    </w:p>
    <w:p w14:paraId="553BAC8C" w14:textId="3A4B5E70" w:rsidR="00B74DB6" w:rsidRPr="00B74DB6" w:rsidRDefault="00B74DB6">
      <w:pPr>
        <w:pStyle w:val="TOC3"/>
        <w:rPr>
          <w:ins w:id="644" w:author="Windows User" w:date="2019-04-05T18:42:00Z"/>
          <w:rFonts w:asciiTheme="minorHAnsi" w:eastAsiaTheme="minorEastAsia" w:hAnsiTheme="minorHAnsi" w:cstheme="minorHAnsi"/>
          <w:i w:val="0"/>
          <w:sz w:val="20"/>
          <w:lang w:eastAsia="en-US"/>
          <w:rPrChange w:id="645" w:author="Windows User" w:date="2019-04-05T18:43:00Z">
            <w:rPr>
              <w:ins w:id="646" w:author="Windows User" w:date="2019-04-05T18:42:00Z"/>
              <w:rFonts w:asciiTheme="minorHAnsi" w:eastAsiaTheme="minorEastAsia" w:hAnsiTheme="minorHAnsi" w:cstheme="minorBidi"/>
              <w:i w:val="0"/>
              <w:sz w:val="22"/>
              <w:szCs w:val="22"/>
              <w:lang w:eastAsia="en-US"/>
            </w:rPr>
          </w:rPrChange>
        </w:rPr>
      </w:pPr>
      <w:ins w:id="647" w:author="Windows User" w:date="2019-04-05T18:42:00Z">
        <w:r w:rsidRPr="00B74DB6">
          <w:rPr>
            <w:rFonts w:asciiTheme="minorHAnsi" w:hAnsiTheme="minorHAnsi" w:cstheme="minorHAnsi"/>
            <w:sz w:val="20"/>
            <w:lang w:val="pt-BR"/>
            <w:rPrChange w:id="648" w:author="Windows User" w:date="2019-04-05T18:43:00Z">
              <w:rPr>
                <w:rFonts w:asciiTheme="minorHAnsi" w:hAnsiTheme="minorHAnsi" w:cstheme="minorHAnsi"/>
                <w:lang w:val="pt-BR"/>
              </w:rPr>
            </w:rPrChange>
          </w:rPr>
          <w:t>2.9.4</w:t>
        </w:r>
        <w:r w:rsidRPr="00B74DB6">
          <w:rPr>
            <w:rFonts w:asciiTheme="minorHAnsi" w:eastAsiaTheme="minorEastAsia" w:hAnsiTheme="minorHAnsi" w:cstheme="minorHAnsi"/>
            <w:i w:val="0"/>
            <w:sz w:val="20"/>
            <w:lang w:eastAsia="en-US"/>
            <w:rPrChange w:id="64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650" w:author="Windows User" w:date="2019-04-05T18:43:00Z">
              <w:rPr>
                <w:rFonts w:asciiTheme="minorHAnsi" w:hAnsiTheme="minorHAnsi" w:cstheme="minorHAnsi"/>
                <w:lang w:val="pt-BR"/>
              </w:rPr>
            </w:rPrChange>
          </w:rPr>
          <w:t>Trang chi tiết Giải đấu</w:t>
        </w:r>
        <w:r w:rsidRPr="00B74DB6">
          <w:rPr>
            <w:rFonts w:asciiTheme="minorHAnsi" w:hAnsiTheme="minorHAnsi" w:cstheme="minorHAnsi"/>
            <w:sz w:val="20"/>
            <w:rPrChange w:id="651" w:author="Windows User" w:date="2019-04-05T18:43:00Z">
              <w:rPr/>
            </w:rPrChange>
          </w:rPr>
          <w:tab/>
        </w:r>
        <w:r w:rsidRPr="00B74DB6">
          <w:rPr>
            <w:rFonts w:asciiTheme="minorHAnsi" w:hAnsiTheme="minorHAnsi" w:cstheme="minorHAnsi"/>
            <w:sz w:val="20"/>
            <w:rPrChange w:id="652" w:author="Windows User" w:date="2019-04-05T18:43:00Z">
              <w:rPr/>
            </w:rPrChange>
          </w:rPr>
          <w:fldChar w:fldCharType="begin"/>
        </w:r>
        <w:r w:rsidRPr="00B74DB6">
          <w:rPr>
            <w:rFonts w:asciiTheme="minorHAnsi" w:hAnsiTheme="minorHAnsi" w:cstheme="minorHAnsi"/>
            <w:sz w:val="20"/>
            <w:rPrChange w:id="653" w:author="Windows User" w:date="2019-04-05T18:43:00Z">
              <w:rPr/>
            </w:rPrChange>
          </w:rPr>
          <w:instrText xml:space="preserve"> PAGEREF _Toc5382247 \h </w:instrText>
        </w:r>
        <w:r w:rsidRPr="00B74DB6">
          <w:rPr>
            <w:rFonts w:asciiTheme="minorHAnsi" w:hAnsiTheme="minorHAnsi" w:cstheme="minorHAnsi"/>
            <w:sz w:val="20"/>
            <w:rPrChange w:id="654" w:author="Windows User" w:date="2019-04-05T18:43:00Z">
              <w:rPr/>
            </w:rPrChange>
          </w:rPr>
        </w:r>
      </w:ins>
      <w:r w:rsidRPr="00B74DB6">
        <w:rPr>
          <w:rFonts w:asciiTheme="minorHAnsi" w:hAnsiTheme="minorHAnsi" w:cstheme="minorHAnsi"/>
          <w:sz w:val="20"/>
          <w:rPrChange w:id="655" w:author="Windows User" w:date="2019-04-05T18:43:00Z">
            <w:rPr/>
          </w:rPrChange>
        </w:rPr>
        <w:fldChar w:fldCharType="separate"/>
      </w:r>
      <w:ins w:id="656" w:author="Windows User" w:date="2019-04-05T18:42:00Z">
        <w:r w:rsidRPr="00B74DB6">
          <w:rPr>
            <w:rFonts w:asciiTheme="minorHAnsi" w:hAnsiTheme="minorHAnsi" w:cstheme="minorHAnsi"/>
            <w:sz w:val="20"/>
            <w:rPrChange w:id="657" w:author="Windows User" w:date="2019-04-05T18:43:00Z">
              <w:rPr/>
            </w:rPrChange>
          </w:rPr>
          <w:t>91</w:t>
        </w:r>
        <w:r w:rsidRPr="00B74DB6">
          <w:rPr>
            <w:rFonts w:asciiTheme="minorHAnsi" w:hAnsiTheme="minorHAnsi" w:cstheme="minorHAnsi"/>
            <w:sz w:val="20"/>
            <w:rPrChange w:id="658" w:author="Windows User" w:date="2019-04-05T18:43:00Z">
              <w:rPr/>
            </w:rPrChange>
          </w:rPr>
          <w:fldChar w:fldCharType="end"/>
        </w:r>
      </w:ins>
    </w:p>
    <w:p w14:paraId="6D576B5F" w14:textId="20D852AE" w:rsidR="00B74DB6" w:rsidRPr="00B74DB6" w:rsidRDefault="00B74DB6">
      <w:pPr>
        <w:pStyle w:val="TOC3"/>
        <w:rPr>
          <w:ins w:id="659" w:author="Windows User" w:date="2019-04-05T18:42:00Z"/>
          <w:rFonts w:asciiTheme="minorHAnsi" w:eastAsiaTheme="minorEastAsia" w:hAnsiTheme="minorHAnsi" w:cstheme="minorHAnsi"/>
          <w:i w:val="0"/>
          <w:sz w:val="20"/>
          <w:lang w:eastAsia="en-US"/>
          <w:rPrChange w:id="660" w:author="Windows User" w:date="2019-04-05T18:43:00Z">
            <w:rPr>
              <w:ins w:id="661" w:author="Windows User" w:date="2019-04-05T18:42:00Z"/>
              <w:rFonts w:asciiTheme="minorHAnsi" w:eastAsiaTheme="minorEastAsia" w:hAnsiTheme="minorHAnsi" w:cstheme="minorBidi"/>
              <w:i w:val="0"/>
              <w:sz w:val="22"/>
              <w:szCs w:val="22"/>
              <w:lang w:eastAsia="en-US"/>
            </w:rPr>
          </w:rPrChange>
        </w:rPr>
      </w:pPr>
      <w:ins w:id="662" w:author="Windows User" w:date="2019-04-05T18:42:00Z">
        <w:r w:rsidRPr="00B74DB6">
          <w:rPr>
            <w:rFonts w:asciiTheme="minorHAnsi" w:hAnsiTheme="minorHAnsi" w:cstheme="minorHAnsi"/>
            <w:sz w:val="20"/>
            <w:lang w:val="pt-BR"/>
            <w:rPrChange w:id="663" w:author="Windows User" w:date="2019-04-05T18:43:00Z">
              <w:rPr>
                <w:rFonts w:asciiTheme="minorHAnsi" w:hAnsiTheme="minorHAnsi" w:cstheme="minorHAnsi"/>
                <w:lang w:val="pt-BR"/>
              </w:rPr>
            </w:rPrChange>
          </w:rPr>
          <w:t>2.9.5</w:t>
        </w:r>
        <w:r w:rsidRPr="00B74DB6">
          <w:rPr>
            <w:rFonts w:asciiTheme="minorHAnsi" w:eastAsiaTheme="minorEastAsia" w:hAnsiTheme="minorHAnsi" w:cstheme="minorHAnsi"/>
            <w:i w:val="0"/>
            <w:sz w:val="20"/>
            <w:lang w:eastAsia="en-US"/>
            <w:rPrChange w:id="66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665" w:author="Windows User" w:date="2019-04-05T18:43:00Z">
              <w:rPr>
                <w:rFonts w:asciiTheme="minorHAnsi" w:hAnsiTheme="minorHAnsi" w:cstheme="minorHAnsi"/>
                <w:lang w:val="pt-BR"/>
              </w:rPr>
            </w:rPrChange>
          </w:rPr>
          <w:t>Trang chi tiết Highlight</w:t>
        </w:r>
        <w:r w:rsidRPr="00B74DB6">
          <w:rPr>
            <w:rFonts w:asciiTheme="minorHAnsi" w:hAnsiTheme="minorHAnsi" w:cstheme="minorHAnsi"/>
            <w:sz w:val="20"/>
            <w:rPrChange w:id="666" w:author="Windows User" w:date="2019-04-05T18:43:00Z">
              <w:rPr/>
            </w:rPrChange>
          </w:rPr>
          <w:tab/>
        </w:r>
        <w:r w:rsidRPr="00B74DB6">
          <w:rPr>
            <w:rFonts w:asciiTheme="minorHAnsi" w:hAnsiTheme="minorHAnsi" w:cstheme="minorHAnsi"/>
            <w:sz w:val="20"/>
            <w:rPrChange w:id="667" w:author="Windows User" w:date="2019-04-05T18:43:00Z">
              <w:rPr/>
            </w:rPrChange>
          </w:rPr>
          <w:fldChar w:fldCharType="begin"/>
        </w:r>
        <w:r w:rsidRPr="00B74DB6">
          <w:rPr>
            <w:rFonts w:asciiTheme="minorHAnsi" w:hAnsiTheme="minorHAnsi" w:cstheme="minorHAnsi"/>
            <w:sz w:val="20"/>
            <w:rPrChange w:id="668" w:author="Windows User" w:date="2019-04-05T18:43:00Z">
              <w:rPr/>
            </w:rPrChange>
          </w:rPr>
          <w:instrText xml:space="preserve"> PAGEREF _Toc5382248 \h </w:instrText>
        </w:r>
        <w:r w:rsidRPr="00B74DB6">
          <w:rPr>
            <w:rFonts w:asciiTheme="minorHAnsi" w:hAnsiTheme="minorHAnsi" w:cstheme="minorHAnsi"/>
            <w:sz w:val="20"/>
            <w:rPrChange w:id="669" w:author="Windows User" w:date="2019-04-05T18:43:00Z">
              <w:rPr/>
            </w:rPrChange>
          </w:rPr>
        </w:r>
      </w:ins>
      <w:r w:rsidRPr="00B74DB6">
        <w:rPr>
          <w:rFonts w:asciiTheme="minorHAnsi" w:hAnsiTheme="minorHAnsi" w:cstheme="minorHAnsi"/>
          <w:sz w:val="20"/>
          <w:rPrChange w:id="670" w:author="Windows User" w:date="2019-04-05T18:43:00Z">
            <w:rPr/>
          </w:rPrChange>
        </w:rPr>
        <w:fldChar w:fldCharType="separate"/>
      </w:r>
      <w:ins w:id="671" w:author="Windows User" w:date="2019-04-05T18:42:00Z">
        <w:r w:rsidRPr="00B74DB6">
          <w:rPr>
            <w:rFonts w:asciiTheme="minorHAnsi" w:hAnsiTheme="minorHAnsi" w:cstheme="minorHAnsi"/>
            <w:sz w:val="20"/>
            <w:rPrChange w:id="672" w:author="Windows User" w:date="2019-04-05T18:43:00Z">
              <w:rPr/>
            </w:rPrChange>
          </w:rPr>
          <w:t>91</w:t>
        </w:r>
        <w:r w:rsidRPr="00B74DB6">
          <w:rPr>
            <w:rFonts w:asciiTheme="minorHAnsi" w:hAnsiTheme="minorHAnsi" w:cstheme="minorHAnsi"/>
            <w:sz w:val="20"/>
            <w:rPrChange w:id="673" w:author="Windows User" w:date="2019-04-05T18:43:00Z">
              <w:rPr/>
            </w:rPrChange>
          </w:rPr>
          <w:fldChar w:fldCharType="end"/>
        </w:r>
      </w:ins>
    </w:p>
    <w:p w14:paraId="4DBF06A9" w14:textId="2EF48587" w:rsidR="00B74DB6" w:rsidRPr="00B74DB6" w:rsidRDefault="00B74DB6">
      <w:pPr>
        <w:pStyle w:val="TOC3"/>
        <w:rPr>
          <w:ins w:id="674" w:author="Windows User" w:date="2019-04-05T18:42:00Z"/>
          <w:rFonts w:asciiTheme="minorHAnsi" w:eastAsiaTheme="minorEastAsia" w:hAnsiTheme="minorHAnsi" w:cstheme="minorHAnsi"/>
          <w:i w:val="0"/>
          <w:sz w:val="20"/>
          <w:lang w:eastAsia="en-US"/>
          <w:rPrChange w:id="675" w:author="Windows User" w:date="2019-04-05T18:43:00Z">
            <w:rPr>
              <w:ins w:id="676" w:author="Windows User" w:date="2019-04-05T18:42:00Z"/>
              <w:rFonts w:asciiTheme="minorHAnsi" w:eastAsiaTheme="minorEastAsia" w:hAnsiTheme="minorHAnsi" w:cstheme="minorBidi"/>
              <w:i w:val="0"/>
              <w:sz w:val="22"/>
              <w:szCs w:val="22"/>
              <w:lang w:eastAsia="en-US"/>
            </w:rPr>
          </w:rPrChange>
        </w:rPr>
      </w:pPr>
      <w:ins w:id="677" w:author="Windows User" w:date="2019-04-05T18:42:00Z">
        <w:r w:rsidRPr="00B74DB6">
          <w:rPr>
            <w:rFonts w:asciiTheme="minorHAnsi" w:hAnsiTheme="minorHAnsi" w:cstheme="minorHAnsi"/>
            <w:sz w:val="20"/>
            <w:lang w:val="pt-BR"/>
            <w:rPrChange w:id="678" w:author="Windows User" w:date="2019-04-05T18:43:00Z">
              <w:rPr>
                <w:rFonts w:asciiTheme="minorHAnsi" w:hAnsiTheme="minorHAnsi" w:cstheme="minorHAnsi"/>
                <w:lang w:val="pt-BR"/>
              </w:rPr>
            </w:rPrChange>
          </w:rPr>
          <w:t>2.9.6</w:t>
        </w:r>
        <w:r w:rsidRPr="00B74DB6">
          <w:rPr>
            <w:rFonts w:asciiTheme="minorHAnsi" w:eastAsiaTheme="minorEastAsia" w:hAnsiTheme="minorHAnsi" w:cstheme="minorHAnsi"/>
            <w:i w:val="0"/>
            <w:sz w:val="20"/>
            <w:lang w:eastAsia="en-US"/>
            <w:rPrChange w:id="67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680" w:author="Windows User" w:date="2019-04-05T18:43:00Z">
              <w:rPr>
                <w:rFonts w:asciiTheme="minorHAnsi" w:hAnsiTheme="minorHAnsi" w:cstheme="minorHAnsi"/>
                <w:lang w:val="pt-BR"/>
              </w:rPr>
            </w:rPrChange>
          </w:rPr>
          <w:t>Trang chi tiết Full match</w:t>
        </w:r>
        <w:r w:rsidRPr="00B74DB6">
          <w:rPr>
            <w:rFonts w:asciiTheme="minorHAnsi" w:hAnsiTheme="minorHAnsi" w:cstheme="minorHAnsi"/>
            <w:sz w:val="20"/>
            <w:rPrChange w:id="681" w:author="Windows User" w:date="2019-04-05T18:43:00Z">
              <w:rPr/>
            </w:rPrChange>
          </w:rPr>
          <w:tab/>
        </w:r>
        <w:r w:rsidRPr="00B74DB6">
          <w:rPr>
            <w:rFonts w:asciiTheme="minorHAnsi" w:hAnsiTheme="minorHAnsi" w:cstheme="minorHAnsi"/>
            <w:sz w:val="20"/>
            <w:rPrChange w:id="682" w:author="Windows User" w:date="2019-04-05T18:43:00Z">
              <w:rPr/>
            </w:rPrChange>
          </w:rPr>
          <w:fldChar w:fldCharType="begin"/>
        </w:r>
        <w:r w:rsidRPr="00B74DB6">
          <w:rPr>
            <w:rFonts w:asciiTheme="minorHAnsi" w:hAnsiTheme="minorHAnsi" w:cstheme="minorHAnsi"/>
            <w:sz w:val="20"/>
            <w:rPrChange w:id="683" w:author="Windows User" w:date="2019-04-05T18:43:00Z">
              <w:rPr/>
            </w:rPrChange>
          </w:rPr>
          <w:instrText xml:space="preserve"> PAGEREF _Toc5382249 \h </w:instrText>
        </w:r>
        <w:r w:rsidRPr="00B74DB6">
          <w:rPr>
            <w:rFonts w:asciiTheme="minorHAnsi" w:hAnsiTheme="minorHAnsi" w:cstheme="minorHAnsi"/>
            <w:sz w:val="20"/>
            <w:rPrChange w:id="684" w:author="Windows User" w:date="2019-04-05T18:43:00Z">
              <w:rPr/>
            </w:rPrChange>
          </w:rPr>
        </w:r>
      </w:ins>
      <w:r w:rsidRPr="00B74DB6">
        <w:rPr>
          <w:rFonts w:asciiTheme="minorHAnsi" w:hAnsiTheme="minorHAnsi" w:cstheme="minorHAnsi"/>
          <w:sz w:val="20"/>
          <w:rPrChange w:id="685" w:author="Windows User" w:date="2019-04-05T18:43:00Z">
            <w:rPr/>
          </w:rPrChange>
        </w:rPr>
        <w:fldChar w:fldCharType="separate"/>
      </w:r>
      <w:ins w:id="686" w:author="Windows User" w:date="2019-04-05T18:42:00Z">
        <w:r w:rsidRPr="00B74DB6">
          <w:rPr>
            <w:rFonts w:asciiTheme="minorHAnsi" w:hAnsiTheme="minorHAnsi" w:cstheme="minorHAnsi"/>
            <w:sz w:val="20"/>
            <w:rPrChange w:id="687" w:author="Windows User" w:date="2019-04-05T18:43:00Z">
              <w:rPr/>
            </w:rPrChange>
          </w:rPr>
          <w:t>92</w:t>
        </w:r>
        <w:r w:rsidRPr="00B74DB6">
          <w:rPr>
            <w:rFonts w:asciiTheme="minorHAnsi" w:hAnsiTheme="minorHAnsi" w:cstheme="minorHAnsi"/>
            <w:sz w:val="20"/>
            <w:rPrChange w:id="688" w:author="Windows User" w:date="2019-04-05T18:43:00Z">
              <w:rPr/>
            </w:rPrChange>
          </w:rPr>
          <w:fldChar w:fldCharType="end"/>
        </w:r>
      </w:ins>
    </w:p>
    <w:p w14:paraId="346F51A5" w14:textId="315E1889" w:rsidR="00B74DB6" w:rsidRPr="00B74DB6" w:rsidRDefault="00B74DB6">
      <w:pPr>
        <w:pStyle w:val="TOC3"/>
        <w:rPr>
          <w:ins w:id="689" w:author="Windows User" w:date="2019-04-05T18:42:00Z"/>
          <w:rFonts w:asciiTheme="minorHAnsi" w:eastAsiaTheme="minorEastAsia" w:hAnsiTheme="minorHAnsi" w:cstheme="minorHAnsi"/>
          <w:i w:val="0"/>
          <w:sz w:val="20"/>
          <w:lang w:eastAsia="en-US"/>
          <w:rPrChange w:id="690" w:author="Windows User" w:date="2019-04-05T18:43:00Z">
            <w:rPr>
              <w:ins w:id="691" w:author="Windows User" w:date="2019-04-05T18:42:00Z"/>
              <w:rFonts w:asciiTheme="minorHAnsi" w:eastAsiaTheme="minorEastAsia" w:hAnsiTheme="minorHAnsi" w:cstheme="minorBidi"/>
              <w:i w:val="0"/>
              <w:sz w:val="22"/>
              <w:szCs w:val="22"/>
              <w:lang w:eastAsia="en-US"/>
            </w:rPr>
          </w:rPrChange>
        </w:rPr>
      </w:pPr>
      <w:ins w:id="692" w:author="Windows User" w:date="2019-04-05T18:42:00Z">
        <w:r w:rsidRPr="00B74DB6">
          <w:rPr>
            <w:rFonts w:asciiTheme="minorHAnsi" w:hAnsiTheme="minorHAnsi" w:cstheme="minorHAnsi"/>
            <w:sz w:val="20"/>
            <w:lang w:val="pt-BR"/>
            <w:rPrChange w:id="693" w:author="Windows User" w:date="2019-04-05T18:43:00Z">
              <w:rPr>
                <w:rFonts w:asciiTheme="minorHAnsi" w:hAnsiTheme="minorHAnsi" w:cstheme="minorHAnsi"/>
                <w:lang w:val="pt-BR"/>
              </w:rPr>
            </w:rPrChange>
          </w:rPr>
          <w:t>2.9.7</w:t>
        </w:r>
        <w:r w:rsidRPr="00B74DB6">
          <w:rPr>
            <w:rFonts w:asciiTheme="minorHAnsi" w:eastAsiaTheme="minorEastAsia" w:hAnsiTheme="minorHAnsi" w:cstheme="minorHAnsi"/>
            <w:i w:val="0"/>
            <w:sz w:val="20"/>
            <w:lang w:eastAsia="en-US"/>
            <w:rPrChange w:id="69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695" w:author="Windows User" w:date="2019-04-05T18:43:00Z">
              <w:rPr>
                <w:rFonts w:asciiTheme="minorHAnsi" w:hAnsiTheme="minorHAnsi" w:cstheme="minorHAnsi"/>
                <w:lang w:val="pt-BR"/>
              </w:rPr>
            </w:rPrChange>
          </w:rPr>
          <w:t>Trang chi tiết Bản tin – Tạp chí</w:t>
        </w:r>
        <w:r w:rsidRPr="00B74DB6">
          <w:rPr>
            <w:rFonts w:asciiTheme="minorHAnsi" w:hAnsiTheme="minorHAnsi" w:cstheme="minorHAnsi"/>
            <w:sz w:val="20"/>
            <w:rPrChange w:id="696" w:author="Windows User" w:date="2019-04-05T18:43:00Z">
              <w:rPr/>
            </w:rPrChange>
          </w:rPr>
          <w:tab/>
        </w:r>
        <w:r w:rsidRPr="00B74DB6">
          <w:rPr>
            <w:rFonts w:asciiTheme="minorHAnsi" w:hAnsiTheme="minorHAnsi" w:cstheme="minorHAnsi"/>
            <w:sz w:val="20"/>
            <w:rPrChange w:id="697" w:author="Windows User" w:date="2019-04-05T18:43:00Z">
              <w:rPr/>
            </w:rPrChange>
          </w:rPr>
          <w:fldChar w:fldCharType="begin"/>
        </w:r>
        <w:r w:rsidRPr="00B74DB6">
          <w:rPr>
            <w:rFonts w:asciiTheme="minorHAnsi" w:hAnsiTheme="minorHAnsi" w:cstheme="minorHAnsi"/>
            <w:sz w:val="20"/>
            <w:rPrChange w:id="698" w:author="Windows User" w:date="2019-04-05T18:43:00Z">
              <w:rPr/>
            </w:rPrChange>
          </w:rPr>
          <w:instrText xml:space="preserve"> PAGEREF _Toc5382250 \h </w:instrText>
        </w:r>
        <w:r w:rsidRPr="00B74DB6">
          <w:rPr>
            <w:rFonts w:asciiTheme="minorHAnsi" w:hAnsiTheme="minorHAnsi" w:cstheme="minorHAnsi"/>
            <w:sz w:val="20"/>
            <w:rPrChange w:id="699" w:author="Windows User" w:date="2019-04-05T18:43:00Z">
              <w:rPr/>
            </w:rPrChange>
          </w:rPr>
        </w:r>
      </w:ins>
      <w:r w:rsidRPr="00B74DB6">
        <w:rPr>
          <w:rFonts w:asciiTheme="minorHAnsi" w:hAnsiTheme="minorHAnsi" w:cstheme="minorHAnsi"/>
          <w:sz w:val="20"/>
          <w:rPrChange w:id="700" w:author="Windows User" w:date="2019-04-05T18:43:00Z">
            <w:rPr/>
          </w:rPrChange>
        </w:rPr>
        <w:fldChar w:fldCharType="separate"/>
      </w:r>
      <w:ins w:id="701" w:author="Windows User" w:date="2019-04-05T18:42:00Z">
        <w:r w:rsidRPr="00B74DB6">
          <w:rPr>
            <w:rFonts w:asciiTheme="minorHAnsi" w:hAnsiTheme="minorHAnsi" w:cstheme="minorHAnsi"/>
            <w:sz w:val="20"/>
            <w:rPrChange w:id="702" w:author="Windows User" w:date="2019-04-05T18:43:00Z">
              <w:rPr/>
            </w:rPrChange>
          </w:rPr>
          <w:t>93</w:t>
        </w:r>
        <w:r w:rsidRPr="00B74DB6">
          <w:rPr>
            <w:rFonts w:asciiTheme="minorHAnsi" w:hAnsiTheme="minorHAnsi" w:cstheme="minorHAnsi"/>
            <w:sz w:val="20"/>
            <w:rPrChange w:id="703" w:author="Windows User" w:date="2019-04-05T18:43:00Z">
              <w:rPr/>
            </w:rPrChange>
          </w:rPr>
          <w:fldChar w:fldCharType="end"/>
        </w:r>
      </w:ins>
    </w:p>
    <w:p w14:paraId="2D9BEF06" w14:textId="78C8694C" w:rsidR="00B74DB6" w:rsidRPr="00B74DB6" w:rsidRDefault="00B74DB6">
      <w:pPr>
        <w:pStyle w:val="TOC3"/>
        <w:rPr>
          <w:ins w:id="704" w:author="Windows User" w:date="2019-04-05T18:42:00Z"/>
          <w:rFonts w:asciiTheme="minorHAnsi" w:eastAsiaTheme="minorEastAsia" w:hAnsiTheme="minorHAnsi" w:cstheme="minorHAnsi"/>
          <w:i w:val="0"/>
          <w:sz w:val="20"/>
          <w:lang w:eastAsia="en-US"/>
          <w:rPrChange w:id="705" w:author="Windows User" w:date="2019-04-05T18:43:00Z">
            <w:rPr>
              <w:ins w:id="706" w:author="Windows User" w:date="2019-04-05T18:42:00Z"/>
              <w:rFonts w:asciiTheme="minorHAnsi" w:eastAsiaTheme="minorEastAsia" w:hAnsiTheme="minorHAnsi" w:cstheme="minorBidi"/>
              <w:i w:val="0"/>
              <w:sz w:val="22"/>
              <w:szCs w:val="22"/>
              <w:lang w:eastAsia="en-US"/>
            </w:rPr>
          </w:rPrChange>
        </w:rPr>
      </w:pPr>
      <w:ins w:id="707" w:author="Windows User" w:date="2019-04-05T18:42:00Z">
        <w:r w:rsidRPr="00B74DB6">
          <w:rPr>
            <w:rFonts w:asciiTheme="minorHAnsi" w:hAnsiTheme="minorHAnsi" w:cstheme="minorHAnsi"/>
            <w:sz w:val="20"/>
            <w:lang w:val="pt-BR"/>
            <w:rPrChange w:id="708" w:author="Windows User" w:date="2019-04-05T18:43:00Z">
              <w:rPr>
                <w:rFonts w:asciiTheme="minorHAnsi" w:hAnsiTheme="minorHAnsi" w:cstheme="minorHAnsi"/>
                <w:lang w:val="pt-BR"/>
              </w:rPr>
            </w:rPrChange>
          </w:rPr>
          <w:t>2.9.8</w:t>
        </w:r>
        <w:r w:rsidRPr="00B74DB6">
          <w:rPr>
            <w:rFonts w:asciiTheme="minorHAnsi" w:eastAsiaTheme="minorEastAsia" w:hAnsiTheme="minorHAnsi" w:cstheme="minorHAnsi"/>
            <w:i w:val="0"/>
            <w:sz w:val="20"/>
            <w:lang w:eastAsia="en-US"/>
            <w:rPrChange w:id="70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710" w:author="Windows User" w:date="2019-04-05T18:43:00Z">
              <w:rPr>
                <w:rFonts w:asciiTheme="minorHAnsi" w:hAnsiTheme="minorHAnsi" w:cstheme="minorHAnsi"/>
                <w:lang w:val="pt-BR"/>
              </w:rPr>
            </w:rPrChange>
          </w:rPr>
          <w:t>Trang chi tiết Hướng dẫn luyện tập</w:t>
        </w:r>
        <w:r w:rsidRPr="00B74DB6">
          <w:rPr>
            <w:rFonts w:asciiTheme="minorHAnsi" w:hAnsiTheme="minorHAnsi" w:cstheme="minorHAnsi"/>
            <w:sz w:val="20"/>
            <w:rPrChange w:id="711" w:author="Windows User" w:date="2019-04-05T18:43:00Z">
              <w:rPr/>
            </w:rPrChange>
          </w:rPr>
          <w:tab/>
        </w:r>
        <w:r w:rsidRPr="00B74DB6">
          <w:rPr>
            <w:rFonts w:asciiTheme="minorHAnsi" w:hAnsiTheme="minorHAnsi" w:cstheme="minorHAnsi"/>
            <w:sz w:val="20"/>
            <w:rPrChange w:id="712" w:author="Windows User" w:date="2019-04-05T18:43:00Z">
              <w:rPr/>
            </w:rPrChange>
          </w:rPr>
          <w:fldChar w:fldCharType="begin"/>
        </w:r>
        <w:r w:rsidRPr="00B74DB6">
          <w:rPr>
            <w:rFonts w:asciiTheme="minorHAnsi" w:hAnsiTheme="minorHAnsi" w:cstheme="minorHAnsi"/>
            <w:sz w:val="20"/>
            <w:rPrChange w:id="713" w:author="Windows User" w:date="2019-04-05T18:43:00Z">
              <w:rPr/>
            </w:rPrChange>
          </w:rPr>
          <w:instrText xml:space="preserve"> PAGEREF _Toc5382251 \h </w:instrText>
        </w:r>
        <w:r w:rsidRPr="00B74DB6">
          <w:rPr>
            <w:rFonts w:asciiTheme="minorHAnsi" w:hAnsiTheme="minorHAnsi" w:cstheme="minorHAnsi"/>
            <w:sz w:val="20"/>
            <w:rPrChange w:id="714" w:author="Windows User" w:date="2019-04-05T18:43:00Z">
              <w:rPr/>
            </w:rPrChange>
          </w:rPr>
        </w:r>
      </w:ins>
      <w:r w:rsidRPr="00B74DB6">
        <w:rPr>
          <w:rFonts w:asciiTheme="minorHAnsi" w:hAnsiTheme="minorHAnsi" w:cstheme="minorHAnsi"/>
          <w:sz w:val="20"/>
          <w:rPrChange w:id="715" w:author="Windows User" w:date="2019-04-05T18:43:00Z">
            <w:rPr/>
          </w:rPrChange>
        </w:rPr>
        <w:fldChar w:fldCharType="separate"/>
      </w:r>
      <w:ins w:id="716" w:author="Windows User" w:date="2019-04-05T18:42:00Z">
        <w:r w:rsidRPr="00B74DB6">
          <w:rPr>
            <w:rFonts w:asciiTheme="minorHAnsi" w:hAnsiTheme="minorHAnsi" w:cstheme="minorHAnsi"/>
            <w:sz w:val="20"/>
            <w:rPrChange w:id="717" w:author="Windows User" w:date="2019-04-05T18:43:00Z">
              <w:rPr/>
            </w:rPrChange>
          </w:rPr>
          <w:t>93</w:t>
        </w:r>
        <w:r w:rsidRPr="00B74DB6">
          <w:rPr>
            <w:rFonts w:asciiTheme="minorHAnsi" w:hAnsiTheme="minorHAnsi" w:cstheme="minorHAnsi"/>
            <w:sz w:val="20"/>
            <w:rPrChange w:id="718" w:author="Windows User" w:date="2019-04-05T18:43:00Z">
              <w:rPr/>
            </w:rPrChange>
          </w:rPr>
          <w:fldChar w:fldCharType="end"/>
        </w:r>
      </w:ins>
    </w:p>
    <w:p w14:paraId="522D88FA" w14:textId="5A4D681C" w:rsidR="00B74DB6" w:rsidRPr="00B74DB6" w:rsidRDefault="00B74DB6">
      <w:pPr>
        <w:pStyle w:val="TOC3"/>
        <w:rPr>
          <w:ins w:id="719" w:author="Windows User" w:date="2019-04-05T18:42:00Z"/>
          <w:rFonts w:asciiTheme="minorHAnsi" w:eastAsiaTheme="minorEastAsia" w:hAnsiTheme="minorHAnsi" w:cstheme="minorHAnsi"/>
          <w:i w:val="0"/>
          <w:sz w:val="20"/>
          <w:lang w:eastAsia="en-US"/>
          <w:rPrChange w:id="720" w:author="Windows User" w:date="2019-04-05T18:43:00Z">
            <w:rPr>
              <w:ins w:id="721" w:author="Windows User" w:date="2019-04-05T18:42:00Z"/>
              <w:rFonts w:asciiTheme="minorHAnsi" w:eastAsiaTheme="minorEastAsia" w:hAnsiTheme="minorHAnsi" w:cstheme="minorBidi"/>
              <w:i w:val="0"/>
              <w:sz w:val="22"/>
              <w:szCs w:val="22"/>
              <w:lang w:eastAsia="en-US"/>
            </w:rPr>
          </w:rPrChange>
        </w:rPr>
      </w:pPr>
      <w:ins w:id="722" w:author="Windows User" w:date="2019-04-05T18:42:00Z">
        <w:r w:rsidRPr="00B74DB6">
          <w:rPr>
            <w:rFonts w:asciiTheme="minorHAnsi" w:hAnsiTheme="minorHAnsi" w:cstheme="minorHAnsi"/>
            <w:sz w:val="20"/>
            <w:lang w:val="pt-BR"/>
            <w:rPrChange w:id="723" w:author="Windows User" w:date="2019-04-05T18:43:00Z">
              <w:rPr>
                <w:rFonts w:asciiTheme="minorHAnsi" w:hAnsiTheme="minorHAnsi" w:cstheme="minorHAnsi"/>
                <w:lang w:val="pt-BR"/>
              </w:rPr>
            </w:rPrChange>
          </w:rPr>
          <w:t>2.9.9</w:t>
        </w:r>
        <w:r w:rsidRPr="00B74DB6">
          <w:rPr>
            <w:rFonts w:asciiTheme="minorHAnsi" w:eastAsiaTheme="minorEastAsia" w:hAnsiTheme="minorHAnsi" w:cstheme="minorHAnsi"/>
            <w:i w:val="0"/>
            <w:sz w:val="20"/>
            <w:lang w:eastAsia="en-US"/>
            <w:rPrChange w:id="72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725" w:author="Windows User" w:date="2019-04-05T18:43:00Z">
              <w:rPr>
                <w:rFonts w:asciiTheme="minorHAnsi" w:hAnsiTheme="minorHAnsi" w:cstheme="minorHAnsi"/>
                <w:lang w:val="pt-BR"/>
              </w:rPr>
            </w:rPrChange>
          </w:rPr>
          <w:t>Player</w:t>
        </w:r>
        <w:r w:rsidRPr="00B74DB6">
          <w:rPr>
            <w:rFonts w:asciiTheme="minorHAnsi" w:hAnsiTheme="minorHAnsi" w:cstheme="minorHAnsi"/>
            <w:sz w:val="20"/>
            <w:rPrChange w:id="726" w:author="Windows User" w:date="2019-04-05T18:43:00Z">
              <w:rPr/>
            </w:rPrChange>
          </w:rPr>
          <w:tab/>
        </w:r>
        <w:r w:rsidRPr="00B74DB6">
          <w:rPr>
            <w:rFonts w:asciiTheme="minorHAnsi" w:hAnsiTheme="minorHAnsi" w:cstheme="minorHAnsi"/>
            <w:sz w:val="20"/>
            <w:rPrChange w:id="727" w:author="Windows User" w:date="2019-04-05T18:43:00Z">
              <w:rPr/>
            </w:rPrChange>
          </w:rPr>
          <w:fldChar w:fldCharType="begin"/>
        </w:r>
        <w:r w:rsidRPr="00B74DB6">
          <w:rPr>
            <w:rFonts w:asciiTheme="minorHAnsi" w:hAnsiTheme="minorHAnsi" w:cstheme="minorHAnsi"/>
            <w:sz w:val="20"/>
            <w:rPrChange w:id="728" w:author="Windows User" w:date="2019-04-05T18:43:00Z">
              <w:rPr/>
            </w:rPrChange>
          </w:rPr>
          <w:instrText xml:space="preserve"> PAGEREF _Toc5382252 \h </w:instrText>
        </w:r>
        <w:r w:rsidRPr="00B74DB6">
          <w:rPr>
            <w:rFonts w:asciiTheme="minorHAnsi" w:hAnsiTheme="minorHAnsi" w:cstheme="minorHAnsi"/>
            <w:sz w:val="20"/>
            <w:rPrChange w:id="729" w:author="Windows User" w:date="2019-04-05T18:43:00Z">
              <w:rPr/>
            </w:rPrChange>
          </w:rPr>
        </w:r>
      </w:ins>
      <w:r w:rsidRPr="00B74DB6">
        <w:rPr>
          <w:rFonts w:asciiTheme="minorHAnsi" w:hAnsiTheme="minorHAnsi" w:cstheme="minorHAnsi"/>
          <w:sz w:val="20"/>
          <w:rPrChange w:id="730" w:author="Windows User" w:date="2019-04-05T18:43:00Z">
            <w:rPr/>
          </w:rPrChange>
        </w:rPr>
        <w:fldChar w:fldCharType="separate"/>
      </w:r>
      <w:ins w:id="731" w:author="Windows User" w:date="2019-04-05T18:42:00Z">
        <w:r w:rsidRPr="00B74DB6">
          <w:rPr>
            <w:rFonts w:asciiTheme="minorHAnsi" w:hAnsiTheme="minorHAnsi" w:cstheme="minorHAnsi"/>
            <w:sz w:val="20"/>
            <w:rPrChange w:id="732" w:author="Windows User" w:date="2019-04-05T18:43:00Z">
              <w:rPr/>
            </w:rPrChange>
          </w:rPr>
          <w:t>93</w:t>
        </w:r>
        <w:r w:rsidRPr="00B74DB6">
          <w:rPr>
            <w:rFonts w:asciiTheme="minorHAnsi" w:hAnsiTheme="minorHAnsi" w:cstheme="minorHAnsi"/>
            <w:sz w:val="20"/>
            <w:rPrChange w:id="733" w:author="Windows User" w:date="2019-04-05T18:43:00Z">
              <w:rPr/>
            </w:rPrChange>
          </w:rPr>
          <w:fldChar w:fldCharType="end"/>
        </w:r>
      </w:ins>
    </w:p>
    <w:p w14:paraId="37ECC9D2" w14:textId="003EB586" w:rsidR="00B74DB6" w:rsidRPr="00B74DB6" w:rsidRDefault="00B74DB6">
      <w:pPr>
        <w:pStyle w:val="TOC2"/>
        <w:tabs>
          <w:tab w:val="left" w:pos="1040"/>
        </w:tabs>
        <w:rPr>
          <w:ins w:id="734" w:author="Windows User" w:date="2019-04-05T18:42:00Z"/>
          <w:rFonts w:asciiTheme="minorHAnsi" w:eastAsiaTheme="minorEastAsia" w:hAnsiTheme="minorHAnsi" w:cstheme="minorHAnsi"/>
          <w:i w:val="0"/>
          <w:sz w:val="20"/>
          <w:lang w:eastAsia="en-US"/>
          <w:rPrChange w:id="735" w:author="Windows User" w:date="2019-04-05T18:43:00Z">
            <w:rPr>
              <w:ins w:id="736" w:author="Windows User" w:date="2019-04-05T18:42:00Z"/>
              <w:rFonts w:asciiTheme="minorHAnsi" w:eastAsiaTheme="minorEastAsia" w:hAnsiTheme="minorHAnsi" w:cstheme="minorBidi"/>
              <w:i w:val="0"/>
              <w:sz w:val="22"/>
              <w:szCs w:val="22"/>
              <w:lang w:eastAsia="en-US"/>
            </w:rPr>
          </w:rPrChange>
        </w:rPr>
      </w:pPr>
      <w:ins w:id="737" w:author="Windows User" w:date="2019-04-05T18:42:00Z">
        <w:r w:rsidRPr="00B74DB6">
          <w:rPr>
            <w:rFonts w:asciiTheme="minorHAnsi" w:hAnsiTheme="minorHAnsi" w:cstheme="minorHAnsi"/>
            <w:snapToGrid w:val="0"/>
            <w:w w:val="0"/>
            <w:sz w:val="20"/>
            <w:rPrChange w:id="738" w:author="Windows User" w:date="2019-04-05T18:43:00Z">
              <w:rPr>
                <w:rFonts w:cs="Noto Sans"/>
                <w:snapToGrid w:val="0"/>
                <w:w w:val="0"/>
              </w:rPr>
            </w:rPrChange>
          </w:rPr>
          <w:t>2.10</w:t>
        </w:r>
        <w:r w:rsidRPr="00B74DB6">
          <w:rPr>
            <w:rFonts w:asciiTheme="minorHAnsi" w:eastAsiaTheme="minorEastAsia" w:hAnsiTheme="minorHAnsi" w:cstheme="minorHAnsi"/>
            <w:i w:val="0"/>
            <w:sz w:val="20"/>
            <w:lang w:eastAsia="en-US"/>
            <w:rPrChange w:id="73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740" w:author="Windows User" w:date="2019-04-05T18:43:00Z">
              <w:rPr/>
            </w:rPrChange>
          </w:rPr>
          <w:t>TRUYỀN HÌNH</w:t>
        </w:r>
        <w:r w:rsidRPr="00B74DB6">
          <w:rPr>
            <w:rFonts w:asciiTheme="minorHAnsi" w:hAnsiTheme="minorHAnsi" w:cstheme="minorHAnsi"/>
            <w:sz w:val="20"/>
            <w:rPrChange w:id="741" w:author="Windows User" w:date="2019-04-05T18:43:00Z">
              <w:rPr/>
            </w:rPrChange>
          </w:rPr>
          <w:tab/>
        </w:r>
        <w:r w:rsidRPr="00B74DB6">
          <w:rPr>
            <w:rFonts w:asciiTheme="minorHAnsi" w:hAnsiTheme="minorHAnsi" w:cstheme="minorHAnsi"/>
            <w:sz w:val="20"/>
            <w:rPrChange w:id="742" w:author="Windows User" w:date="2019-04-05T18:43:00Z">
              <w:rPr/>
            </w:rPrChange>
          </w:rPr>
          <w:fldChar w:fldCharType="begin"/>
        </w:r>
        <w:r w:rsidRPr="00B74DB6">
          <w:rPr>
            <w:rFonts w:asciiTheme="minorHAnsi" w:hAnsiTheme="minorHAnsi" w:cstheme="minorHAnsi"/>
            <w:sz w:val="20"/>
            <w:rPrChange w:id="743" w:author="Windows User" w:date="2019-04-05T18:43:00Z">
              <w:rPr/>
            </w:rPrChange>
          </w:rPr>
          <w:instrText xml:space="preserve"> PAGEREF _Toc5382253 \h </w:instrText>
        </w:r>
        <w:r w:rsidRPr="00B74DB6">
          <w:rPr>
            <w:rFonts w:asciiTheme="minorHAnsi" w:hAnsiTheme="minorHAnsi" w:cstheme="minorHAnsi"/>
            <w:sz w:val="20"/>
            <w:rPrChange w:id="744" w:author="Windows User" w:date="2019-04-05T18:43:00Z">
              <w:rPr/>
            </w:rPrChange>
          </w:rPr>
        </w:r>
      </w:ins>
      <w:r w:rsidRPr="00B74DB6">
        <w:rPr>
          <w:rFonts w:asciiTheme="minorHAnsi" w:hAnsiTheme="minorHAnsi" w:cstheme="minorHAnsi"/>
          <w:sz w:val="20"/>
          <w:rPrChange w:id="745" w:author="Windows User" w:date="2019-04-05T18:43:00Z">
            <w:rPr/>
          </w:rPrChange>
        </w:rPr>
        <w:fldChar w:fldCharType="separate"/>
      </w:r>
      <w:ins w:id="746" w:author="Windows User" w:date="2019-04-05T18:42:00Z">
        <w:r w:rsidRPr="00B74DB6">
          <w:rPr>
            <w:rFonts w:asciiTheme="minorHAnsi" w:hAnsiTheme="minorHAnsi" w:cstheme="minorHAnsi"/>
            <w:sz w:val="20"/>
            <w:rPrChange w:id="747" w:author="Windows User" w:date="2019-04-05T18:43:00Z">
              <w:rPr/>
            </w:rPrChange>
          </w:rPr>
          <w:t>96</w:t>
        </w:r>
        <w:r w:rsidRPr="00B74DB6">
          <w:rPr>
            <w:rFonts w:asciiTheme="minorHAnsi" w:hAnsiTheme="minorHAnsi" w:cstheme="minorHAnsi"/>
            <w:sz w:val="20"/>
            <w:rPrChange w:id="748" w:author="Windows User" w:date="2019-04-05T18:43:00Z">
              <w:rPr/>
            </w:rPrChange>
          </w:rPr>
          <w:fldChar w:fldCharType="end"/>
        </w:r>
      </w:ins>
    </w:p>
    <w:p w14:paraId="12073F74" w14:textId="06568F04" w:rsidR="00B74DB6" w:rsidRPr="00B74DB6" w:rsidRDefault="00B74DB6">
      <w:pPr>
        <w:pStyle w:val="TOC3"/>
        <w:rPr>
          <w:ins w:id="749" w:author="Windows User" w:date="2019-04-05T18:42:00Z"/>
          <w:rFonts w:asciiTheme="minorHAnsi" w:eastAsiaTheme="minorEastAsia" w:hAnsiTheme="minorHAnsi" w:cstheme="minorHAnsi"/>
          <w:i w:val="0"/>
          <w:sz w:val="20"/>
          <w:lang w:eastAsia="en-US"/>
          <w:rPrChange w:id="750" w:author="Windows User" w:date="2019-04-05T18:43:00Z">
            <w:rPr>
              <w:ins w:id="751" w:author="Windows User" w:date="2019-04-05T18:42:00Z"/>
              <w:rFonts w:asciiTheme="minorHAnsi" w:eastAsiaTheme="minorEastAsia" w:hAnsiTheme="minorHAnsi" w:cstheme="minorBidi"/>
              <w:i w:val="0"/>
              <w:sz w:val="22"/>
              <w:szCs w:val="22"/>
              <w:lang w:eastAsia="en-US"/>
            </w:rPr>
          </w:rPrChange>
        </w:rPr>
      </w:pPr>
      <w:ins w:id="752" w:author="Windows User" w:date="2019-04-05T18:42:00Z">
        <w:r w:rsidRPr="00B74DB6">
          <w:rPr>
            <w:rFonts w:asciiTheme="minorHAnsi" w:hAnsiTheme="minorHAnsi" w:cstheme="minorHAnsi"/>
            <w:sz w:val="20"/>
            <w:rPrChange w:id="753" w:author="Windows User" w:date="2019-04-05T18:43:00Z">
              <w:rPr>
                <w:rFonts w:asciiTheme="minorHAnsi" w:hAnsiTheme="minorHAnsi" w:cstheme="minorHAnsi"/>
              </w:rPr>
            </w:rPrChange>
          </w:rPr>
          <w:t>2.10.1</w:t>
        </w:r>
        <w:r w:rsidRPr="00B74DB6">
          <w:rPr>
            <w:rFonts w:asciiTheme="minorHAnsi" w:eastAsiaTheme="minorEastAsia" w:hAnsiTheme="minorHAnsi" w:cstheme="minorHAnsi"/>
            <w:i w:val="0"/>
            <w:sz w:val="20"/>
            <w:lang w:eastAsia="en-US"/>
            <w:rPrChange w:id="75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755" w:author="Windows User" w:date="2019-04-05T18:43:00Z">
              <w:rPr>
                <w:rFonts w:asciiTheme="minorHAnsi" w:hAnsiTheme="minorHAnsi" w:cstheme="minorHAnsi"/>
              </w:rPr>
            </w:rPrChange>
          </w:rPr>
          <w:t>Player TV in portrait mode</w:t>
        </w:r>
        <w:r w:rsidRPr="00B74DB6">
          <w:rPr>
            <w:rFonts w:asciiTheme="minorHAnsi" w:hAnsiTheme="minorHAnsi" w:cstheme="minorHAnsi"/>
            <w:sz w:val="20"/>
            <w:rPrChange w:id="756" w:author="Windows User" w:date="2019-04-05T18:43:00Z">
              <w:rPr/>
            </w:rPrChange>
          </w:rPr>
          <w:tab/>
        </w:r>
        <w:r w:rsidRPr="00B74DB6">
          <w:rPr>
            <w:rFonts w:asciiTheme="minorHAnsi" w:hAnsiTheme="minorHAnsi" w:cstheme="minorHAnsi"/>
            <w:sz w:val="20"/>
            <w:rPrChange w:id="757" w:author="Windows User" w:date="2019-04-05T18:43:00Z">
              <w:rPr/>
            </w:rPrChange>
          </w:rPr>
          <w:fldChar w:fldCharType="begin"/>
        </w:r>
        <w:r w:rsidRPr="00B74DB6">
          <w:rPr>
            <w:rFonts w:asciiTheme="minorHAnsi" w:hAnsiTheme="minorHAnsi" w:cstheme="minorHAnsi"/>
            <w:sz w:val="20"/>
            <w:rPrChange w:id="758" w:author="Windows User" w:date="2019-04-05T18:43:00Z">
              <w:rPr/>
            </w:rPrChange>
          </w:rPr>
          <w:instrText xml:space="preserve"> PAGEREF _Toc5382254 \h </w:instrText>
        </w:r>
        <w:r w:rsidRPr="00B74DB6">
          <w:rPr>
            <w:rFonts w:asciiTheme="minorHAnsi" w:hAnsiTheme="minorHAnsi" w:cstheme="minorHAnsi"/>
            <w:sz w:val="20"/>
            <w:rPrChange w:id="759" w:author="Windows User" w:date="2019-04-05T18:43:00Z">
              <w:rPr/>
            </w:rPrChange>
          </w:rPr>
        </w:r>
      </w:ins>
      <w:r w:rsidRPr="00B74DB6">
        <w:rPr>
          <w:rFonts w:asciiTheme="minorHAnsi" w:hAnsiTheme="minorHAnsi" w:cstheme="minorHAnsi"/>
          <w:sz w:val="20"/>
          <w:rPrChange w:id="760" w:author="Windows User" w:date="2019-04-05T18:43:00Z">
            <w:rPr/>
          </w:rPrChange>
        </w:rPr>
        <w:fldChar w:fldCharType="separate"/>
      </w:r>
      <w:ins w:id="761" w:author="Windows User" w:date="2019-04-05T18:42:00Z">
        <w:r w:rsidRPr="00B74DB6">
          <w:rPr>
            <w:rFonts w:asciiTheme="minorHAnsi" w:hAnsiTheme="minorHAnsi" w:cstheme="minorHAnsi"/>
            <w:sz w:val="20"/>
            <w:rPrChange w:id="762" w:author="Windows User" w:date="2019-04-05T18:43:00Z">
              <w:rPr/>
            </w:rPrChange>
          </w:rPr>
          <w:t>97</w:t>
        </w:r>
        <w:r w:rsidRPr="00B74DB6">
          <w:rPr>
            <w:rFonts w:asciiTheme="minorHAnsi" w:hAnsiTheme="minorHAnsi" w:cstheme="minorHAnsi"/>
            <w:sz w:val="20"/>
            <w:rPrChange w:id="763" w:author="Windows User" w:date="2019-04-05T18:43:00Z">
              <w:rPr/>
            </w:rPrChange>
          </w:rPr>
          <w:fldChar w:fldCharType="end"/>
        </w:r>
      </w:ins>
    </w:p>
    <w:p w14:paraId="3B1A0787" w14:textId="4071701D" w:rsidR="00B74DB6" w:rsidRPr="00B74DB6" w:rsidRDefault="00B74DB6">
      <w:pPr>
        <w:pStyle w:val="TOC3"/>
        <w:rPr>
          <w:ins w:id="764" w:author="Windows User" w:date="2019-04-05T18:42:00Z"/>
          <w:rFonts w:asciiTheme="minorHAnsi" w:eastAsiaTheme="minorEastAsia" w:hAnsiTheme="minorHAnsi" w:cstheme="minorHAnsi"/>
          <w:i w:val="0"/>
          <w:sz w:val="20"/>
          <w:lang w:eastAsia="en-US"/>
          <w:rPrChange w:id="765" w:author="Windows User" w:date="2019-04-05T18:43:00Z">
            <w:rPr>
              <w:ins w:id="766" w:author="Windows User" w:date="2019-04-05T18:42:00Z"/>
              <w:rFonts w:asciiTheme="minorHAnsi" w:eastAsiaTheme="minorEastAsia" w:hAnsiTheme="minorHAnsi" w:cstheme="minorBidi"/>
              <w:i w:val="0"/>
              <w:sz w:val="22"/>
              <w:szCs w:val="22"/>
              <w:lang w:eastAsia="en-US"/>
            </w:rPr>
          </w:rPrChange>
        </w:rPr>
      </w:pPr>
      <w:ins w:id="767" w:author="Windows User" w:date="2019-04-05T18:42:00Z">
        <w:r w:rsidRPr="00B74DB6">
          <w:rPr>
            <w:rFonts w:asciiTheme="minorHAnsi" w:hAnsiTheme="minorHAnsi" w:cstheme="minorHAnsi"/>
            <w:sz w:val="20"/>
            <w:rPrChange w:id="768" w:author="Windows User" w:date="2019-04-05T18:43:00Z">
              <w:rPr>
                <w:rFonts w:asciiTheme="minorHAnsi" w:hAnsiTheme="minorHAnsi" w:cstheme="minorHAnsi"/>
              </w:rPr>
            </w:rPrChange>
          </w:rPr>
          <w:t>2.10.2</w:t>
        </w:r>
        <w:r w:rsidRPr="00B74DB6">
          <w:rPr>
            <w:rFonts w:asciiTheme="minorHAnsi" w:eastAsiaTheme="minorEastAsia" w:hAnsiTheme="minorHAnsi" w:cstheme="minorHAnsi"/>
            <w:i w:val="0"/>
            <w:sz w:val="20"/>
            <w:lang w:eastAsia="en-US"/>
            <w:rPrChange w:id="76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770" w:author="Windows User" w:date="2019-04-05T18:43:00Z">
              <w:rPr>
                <w:rFonts w:asciiTheme="minorHAnsi" w:hAnsiTheme="minorHAnsi" w:cstheme="minorHAnsi"/>
              </w:rPr>
            </w:rPrChange>
          </w:rPr>
          <w:t>Danh sách kênh</w:t>
        </w:r>
        <w:r w:rsidRPr="00B74DB6">
          <w:rPr>
            <w:rFonts w:asciiTheme="minorHAnsi" w:hAnsiTheme="minorHAnsi" w:cstheme="minorHAnsi"/>
            <w:sz w:val="20"/>
            <w:rPrChange w:id="771" w:author="Windows User" w:date="2019-04-05T18:43:00Z">
              <w:rPr/>
            </w:rPrChange>
          </w:rPr>
          <w:tab/>
        </w:r>
        <w:r w:rsidRPr="00B74DB6">
          <w:rPr>
            <w:rFonts w:asciiTheme="minorHAnsi" w:hAnsiTheme="minorHAnsi" w:cstheme="minorHAnsi"/>
            <w:sz w:val="20"/>
            <w:rPrChange w:id="772" w:author="Windows User" w:date="2019-04-05T18:43:00Z">
              <w:rPr/>
            </w:rPrChange>
          </w:rPr>
          <w:fldChar w:fldCharType="begin"/>
        </w:r>
        <w:r w:rsidRPr="00B74DB6">
          <w:rPr>
            <w:rFonts w:asciiTheme="minorHAnsi" w:hAnsiTheme="minorHAnsi" w:cstheme="minorHAnsi"/>
            <w:sz w:val="20"/>
            <w:rPrChange w:id="773" w:author="Windows User" w:date="2019-04-05T18:43:00Z">
              <w:rPr/>
            </w:rPrChange>
          </w:rPr>
          <w:instrText xml:space="preserve"> PAGEREF _Toc5382255 \h </w:instrText>
        </w:r>
        <w:r w:rsidRPr="00B74DB6">
          <w:rPr>
            <w:rFonts w:asciiTheme="minorHAnsi" w:hAnsiTheme="minorHAnsi" w:cstheme="minorHAnsi"/>
            <w:sz w:val="20"/>
            <w:rPrChange w:id="774" w:author="Windows User" w:date="2019-04-05T18:43:00Z">
              <w:rPr/>
            </w:rPrChange>
          </w:rPr>
        </w:r>
      </w:ins>
      <w:r w:rsidRPr="00B74DB6">
        <w:rPr>
          <w:rFonts w:asciiTheme="minorHAnsi" w:hAnsiTheme="minorHAnsi" w:cstheme="minorHAnsi"/>
          <w:sz w:val="20"/>
          <w:rPrChange w:id="775" w:author="Windows User" w:date="2019-04-05T18:43:00Z">
            <w:rPr/>
          </w:rPrChange>
        </w:rPr>
        <w:fldChar w:fldCharType="separate"/>
      </w:r>
      <w:ins w:id="776" w:author="Windows User" w:date="2019-04-05T18:42:00Z">
        <w:r w:rsidRPr="00B74DB6">
          <w:rPr>
            <w:rFonts w:asciiTheme="minorHAnsi" w:hAnsiTheme="minorHAnsi" w:cstheme="minorHAnsi"/>
            <w:sz w:val="20"/>
            <w:rPrChange w:id="777" w:author="Windows User" w:date="2019-04-05T18:43:00Z">
              <w:rPr/>
            </w:rPrChange>
          </w:rPr>
          <w:t>98</w:t>
        </w:r>
        <w:r w:rsidRPr="00B74DB6">
          <w:rPr>
            <w:rFonts w:asciiTheme="minorHAnsi" w:hAnsiTheme="minorHAnsi" w:cstheme="minorHAnsi"/>
            <w:sz w:val="20"/>
            <w:rPrChange w:id="778" w:author="Windows User" w:date="2019-04-05T18:43:00Z">
              <w:rPr/>
            </w:rPrChange>
          </w:rPr>
          <w:fldChar w:fldCharType="end"/>
        </w:r>
      </w:ins>
    </w:p>
    <w:p w14:paraId="709F9D55" w14:textId="274E27F7" w:rsidR="00B74DB6" w:rsidRPr="00B74DB6" w:rsidRDefault="00B74DB6">
      <w:pPr>
        <w:pStyle w:val="TOC3"/>
        <w:rPr>
          <w:ins w:id="779" w:author="Windows User" w:date="2019-04-05T18:42:00Z"/>
          <w:rFonts w:asciiTheme="minorHAnsi" w:eastAsiaTheme="minorEastAsia" w:hAnsiTheme="minorHAnsi" w:cstheme="minorHAnsi"/>
          <w:i w:val="0"/>
          <w:sz w:val="20"/>
          <w:lang w:eastAsia="en-US"/>
          <w:rPrChange w:id="780" w:author="Windows User" w:date="2019-04-05T18:43:00Z">
            <w:rPr>
              <w:ins w:id="781" w:author="Windows User" w:date="2019-04-05T18:42:00Z"/>
              <w:rFonts w:asciiTheme="minorHAnsi" w:eastAsiaTheme="minorEastAsia" w:hAnsiTheme="minorHAnsi" w:cstheme="minorBidi"/>
              <w:i w:val="0"/>
              <w:sz w:val="22"/>
              <w:szCs w:val="22"/>
              <w:lang w:eastAsia="en-US"/>
            </w:rPr>
          </w:rPrChange>
        </w:rPr>
      </w:pPr>
      <w:ins w:id="782" w:author="Windows User" w:date="2019-04-05T18:42:00Z">
        <w:r w:rsidRPr="00B74DB6">
          <w:rPr>
            <w:rFonts w:asciiTheme="minorHAnsi" w:hAnsiTheme="minorHAnsi" w:cstheme="minorHAnsi"/>
            <w:iCs/>
            <w:sz w:val="20"/>
            <w:lang w:val="pt-BR"/>
            <w:rPrChange w:id="783" w:author="Windows User" w:date="2019-04-05T18:43:00Z">
              <w:rPr>
                <w:rFonts w:asciiTheme="minorHAnsi" w:hAnsiTheme="minorHAnsi" w:cstheme="minorHAnsi"/>
                <w:iCs/>
                <w:lang w:val="pt-BR"/>
              </w:rPr>
            </w:rPrChange>
          </w:rPr>
          <w:t>2.10.3</w:t>
        </w:r>
        <w:r w:rsidRPr="00B74DB6">
          <w:rPr>
            <w:rFonts w:asciiTheme="minorHAnsi" w:eastAsiaTheme="minorEastAsia" w:hAnsiTheme="minorHAnsi" w:cstheme="minorHAnsi"/>
            <w:i w:val="0"/>
            <w:sz w:val="20"/>
            <w:lang w:eastAsia="en-US"/>
            <w:rPrChange w:id="78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iCs/>
            <w:sz w:val="20"/>
            <w:lang w:val="pt-BR"/>
            <w:rPrChange w:id="785" w:author="Windows User" w:date="2019-04-05T18:43:00Z">
              <w:rPr>
                <w:rFonts w:asciiTheme="minorHAnsi" w:hAnsiTheme="minorHAnsi" w:cstheme="minorHAnsi"/>
                <w:iCs/>
                <w:lang w:val="pt-BR"/>
              </w:rPr>
            </w:rPrChange>
          </w:rPr>
          <w:t>Lịch phát sóng</w:t>
        </w:r>
        <w:r w:rsidRPr="00B74DB6">
          <w:rPr>
            <w:rFonts w:asciiTheme="minorHAnsi" w:hAnsiTheme="minorHAnsi" w:cstheme="minorHAnsi"/>
            <w:sz w:val="20"/>
            <w:rPrChange w:id="786" w:author="Windows User" w:date="2019-04-05T18:43:00Z">
              <w:rPr/>
            </w:rPrChange>
          </w:rPr>
          <w:tab/>
        </w:r>
        <w:r w:rsidRPr="00B74DB6">
          <w:rPr>
            <w:rFonts w:asciiTheme="minorHAnsi" w:hAnsiTheme="minorHAnsi" w:cstheme="minorHAnsi"/>
            <w:sz w:val="20"/>
            <w:rPrChange w:id="787" w:author="Windows User" w:date="2019-04-05T18:43:00Z">
              <w:rPr/>
            </w:rPrChange>
          </w:rPr>
          <w:fldChar w:fldCharType="begin"/>
        </w:r>
        <w:r w:rsidRPr="00B74DB6">
          <w:rPr>
            <w:rFonts w:asciiTheme="minorHAnsi" w:hAnsiTheme="minorHAnsi" w:cstheme="minorHAnsi"/>
            <w:sz w:val="20"/>
            <w:rPrChange w:id="788" w:author="Windows User" w:date="2019-04-05T18:43:00Z">
              <w:rPr/>
            </w:rPrChange>
          </w:rPr>
          <w:instrText xml:space="preserve"> PAGEREF _Toc5382256 \h </w:instrText>
        </w:r>
        <w:r w:rsidRPr="00B74DB6">
          <w:rPr>
            <w:rFonts w:asciiTheme="minorHAnsi" w:hAnsiTheme="minorHAnsi" w:cstheme="minorHAnsi"/>
            <w:sz w:val="20"/>
            <w:rPrChange w:id="789" w:author="Windows User" w:date="2019-04-05T18:43:00Z">
              <w:rPr/>
            </w:rPrChange>
          </w:rPr>
        </w:r>
      </w:ins>
      <w:r w:rsidRPr="00B74DB6">
        <w:rPr>
          <w:rFonts w:asciiTheme="minorHAnsi" w:hAnsiTheme="minorHAnsi" w:cstheme="minorHAnsi"/>
          <w:sz w:val="20"/>
          <w:rPrChange w:id="790" w:author="Windows User" w:date="2019-04-05T18:43:00Z">
            <w:rPr/>
          </w:rPrChange>
        </w:rPr>
        <w:fldChar w:fldCharType="separate"/>
      </w:r>
      <w:ins w:id="791" w:author="Windows User" w:date="2019-04-05T18:42:00Z">
        <w:r w:rsidRPr="00B74DB6">
          <w:rPr>
            <w:rFonts w:asciiTheme="minorHAnsi" w:hAnsiTheme="minorHAnsi" w:cstheme="minorHAnsi"/>
            <w:sz w:val="20"/>
            <w:rPrChange w:id="792" w:author="Windows User" w:date="2019-04-05T18:43:00Z">
              <w:rPr/>
            </w:rPrChange>
          </w:rPr>
          <w:t>99</w:t>
        </w:r>
        <w:r w:rsidRPr="00B74DB6">
          <w:rPr>
            <w:rFonts w:asciiTheme="minorHAnsi" w:hAnsiTheme="minorHAnsi" w:cstheme="minorHAnsi"/>
            <w:sz w:val="20"/>
            <w:rPrChange w:id="793" w:author="Windows User" w:date="2019-04-05T18:43:00Z">
              <w:rPr/>
            </w:rPrChange>
          </w:rPr>
          <w:fldChar w:fldCharType="end"/>
        </w:r>
      </w:ins>
    </w:p>
    <w:p w14:paraId="3663B72C" w14:textId="7FE3B11C" w:rsidR="00B74DB6" w:rsidRPr="00B74DB6" w:rsidRDefault="00B74DB6">
      <w:pPr>
        <w:pStyle w:val="TOC3"/>
        <w:rPr>
          <w:ins w:id="794" w:author="Windows User" w:date="2019-04-05T18:42:00Z"/>
          <w:rFonts w:asciiTheme="minorHAnsi" w:eastAsiaTheme="minorEastAsia" w:hAnsiTheme="minorHAnsi" w:cstheme="minorHAnsi"/>
          <w:i w:val="0"/>
          <w:sz w:val="20"/>
          <w:lang w:eastAsia="en-US"/>
          <w:rPrChange w:id="795" w:author="Windows User" w:date="2019-04-05T18:43:00Z">
            <w:rPr>
              <w:ins w:id="796" w:author="Windows User" w:date="2019-04-05T18:42:00Z"/>
              <w:rFonts w:asciiTheme="minorHAnsi" w:eastAsiaTheme="minorEastAsia" w:hAnsiTheme="minorHAnsi" w:cstheme="minorBidi"/>
              <w:i w:val="0"/>
              <w:sz w:val="22"/>
              <w:szCs w:val="22"/>
              <w:lang w:eastAsia="en-US"/>
            </w:rPr>
          </w:rPrChange>
        </w:rPr>
      </w:pPr>
      <w:ins w:id="797" w:author="Windows User" w:date="2019-04-05T18:42:00Z">
        <w:r w:rsidRPr="00B74DB6">
          <w:rPr>
            <w:rFonts w:asciiTheme="minorHAnsi" w:hAnsiTheme="minorHAnsi" w:cstheme="minorHAnsi"/>
            <w:sz w:val="20"/>
            <w:lang w:val="pt-BR"/>
            <w:rPrChange w:id="798" w:author="Windows User" w:date="2019-04-05T18:43:00Z">
              <w:rPr>
                <w:rFonts w:asciiTheme="minorHAnsi" w:hAnsiTheme="minorHAnsi" w:cstheme="minorHAnsi"/>
                <w:lang w:val="pt-BR"/>
              </w:rPr>
            </w:rPrChange>
          </w:rPr>
          <w:t>2.10.4</w:t>
        </w:r>
        <w:r w:rsidRPr="00B74DB6">
          <w:rPr>
            <w:rFonts w:asciiTheme="minorHAnsi" w:eastAsiaTheme="minorEastAsia" w:hAnsiTheme="minorHAnsi" w:cstheme="minorHAnsi"/>
            <w:i w:val="0"/>
            <w:sz w:val="20"/>
            <w:lang w:eastAsia="en-US"/>
            <w:rPrChange w:id="79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800" w:author="Windows User" w:date="2019-04-05T18:43:00Z">
              <w:rPr>
                <w:rFonts w:asciiTheme="minorHAnsi" w:hAnsiTheme="minorHAnsi" w:cstheme="minorHAnsi"/>
                <w:lang w:val="pt-BR"/>
              </w:rPr>
            </w:rPrChange>
          </w:rPr>
          <w:t>Player TV in fullscreen mode</w:t>
        </w:r>
        <w:r w:rsidRPr="00B74DB6">
          <w:rPr>
            <w:rFonts w:asciiTheme="minorHAnsi" w:hAnsiTheme="minorHAnsi" w:cstheme="minorHAnsi"/>
            <w:sz w:val="20"/>
            <w:rPrChange w:id="801" w:author="Windows User" w:date="2019-04-05T18:43:00Z">
              <w:rPr/>
            </w:rPrChange>
          </w:rPr>
          <w:tab/>
        </w:r>
        <w:r w:rsidRPr="00B74DB6">
          <w:rPr>
            <w:rFonts w:asciiTheme="minorHAnsi" w:hAnsiTheme="minorHAnsi" w:cstheme="minorHAnsi"/>
            <w:sz w:val="20"/>
            <w:rPrChange w:id="802" w:author="Windows User" w:date="2019-04-05T18:43:00Z">
              <w:rPr/>
            </w:rPrChange>
          </w:rPr>
          <w:fldChar w:fldCharType="begin"/>
        </w:r>
        <w:r w:rsidRPr="00B74DB6">
          <w:rPr>
            <w:rFonts w:asciiTheme="minorHAnsi" w:hAnsiTheme="minorHAnsi" w:cstheme="minorHAnsi"/>
            <w:sz w:val="20"/>
            <w:rPrChange w:id="803" w:author="Windows User" w:date="2019-04-05T18:43:00Z">
              <w:rPr/>
            </w:rPrChange>
          </w:rPr>
          <w:instrText xml:space="preserve"> PAGEREF _Toc5382257 \h </w:instrText>
        </w:r>
        <w:r w:rsidRPr="00B74DB6">
          <w:rPr>
            <w:rFonts w:asciiTheme="minorHAnsi" w:hAnsiTheme="minorHAnsi" w:cstheme="minorHAnsi"/>
            <w:sz w:val="20"/>
            <w:rPrChange w:id="804" w:author="Windows User" w:date="2019-04-05T18:43:00Z">
              <w:rPr/>
            </w:rPrChange>
          </w:rPr>
        </w:r>
      </w:ins>
      <w:r w:rsidRPr="00B74DB6">
        <w:rPr>
          <w:rFonts w:asciiTheme="minorHAnsi" w:hAnsiTheme="minorHAnsi" w:cstheme="minorHAnsi"/>
          <w:sz w:val="20"/>
          <w:rPrChange w:id="805" w:author="Windows User" w:date="2019-04-05T18:43:00Z">
            <w:rPr/>
          </w:rPrChange>
        </w:rPr>
        <w:fldChar w:fldCharType="separate"/>
      </w:r>
      <w:ins w:id="806" w:author="Windows User" w:date="2019-04-05T18:42:00Z">
        <w:r w:rsidRPr="00B74DB6">
          <w:rPr>
            <w:rFonts w:asciiTheme="minorHAnsi" w:hAnsiTheme="minorHAnsi" w:cstheme="minorHAnsi"/>
            <w:sz w:val="20"/>
            <w:rPrChange w:id="807" w:author="Windows User" w:date="2019-04-05T18:43:00Z">
              <w:rPr/>
            </w:rPrChange>
          </w:rPr>
          <w:t>101</w:t>
        </w:r>
        <w:r w:rsidRPr="00B74DB6">
          <w:rPr>
            <w:rFonts w:asciiTheme="minorHAnsi" w:hAnsiTheme="minorHAnsi" w:cstheme="minorHAnsi"/>
            <w:sz w:val="20"/>
            <w:rPrChange w:id="808" w:author="Windows User" w:date="2019-04-05T18:43:00Z">
              <w:rPr/>
            </w:rPrChange>
          </w:rPr>
          <w:fldChar w:fldCharType="end"/>
        </w:r>
      </w:ins>
    </w:p>
    <w:p w14:paraId="2A76DF0A" w14:textId="542307C1" w:rsidR="00B74DB6" w:rsidRPr="00B74DB6" w:rsidRDefault="00B74DB6">
      <w:pPr>
        <w:pStyle w:val="TOC2"/>
        <w:tabs>
          <w:tab w:val="left" w:pos="1040"/>
        </w:tabs>
        <w:rPr>
          <w:ins w:id="809" w:author="Windows User" w:date="2019-04-05T18:42:00Z"/>
          <w:rFonts w:asciiTheme="minorHAnsi" w:eastAsiaTheme="minorEastAsia" w:hAnsiTheme="minorHAnsi" w:cstheme="minorHAnsi"/>
          <w:i w:val="0"/>
          <w:sz w:val="20"/>
          <w:lang w:eastAsia="en-US"/>
          <w:rPrChange w:id="810" w:author="Windows User" w:date="2019-04-05T18:43:00Z">
            <w:rPr>
              <w:ins w:id="811" w:author="Windows User" w:date="2019-04-05T18:42:00Z"/>
              <w:rFonts w:asciiTheme="minorHAnsi" w:eastAsiaTheme="minorEastAsia" w:hAnsiTheme="minorHAnsi" w:cstheme="minorBidi"/>
              <w:i w:val="0"/>
              <w:sz w:val="22"/>
              <w:szCs w:val="22"/>
              <w:lang w:eastAsia="en-US"/>
            </w:rPr>
          </w:rPrChange>
        </w:rPr>
      </w:pPr>
      <w:ins w:id="812" w:author="Windows User" w:date="2019-04-05T18:42:00Z">
        <w:r w:rsidRPr="00B74DB6">
          <w:rPr>
            <w:rFonts w:asciiTheme="minorHAnsi" w:hAnsiTheme="minorHAnsi" w:cstheme="minorHAnsi"/>
            <w:snapToGrid w:val="0"/>
            <w:w w:val="0"/>
            <w:sz w:val="20"/>
            <w:rPrChange w:id="813" w:author="Windows User" w:date="2019-04-05T18:43:00Z">
              <w:rPr>
                <w:rFonts w:cs="Noto Sans"/>
                <w:snapToGrid w:val="0"/>
                <w:w w:val="0"/>
              </w:rPr>
            </w:rPrChange>
          </w:rPr>
          <w:t>2.11</w:t>
        </w:r>
        <w:r w:rsidRPr="00B74DB6">
          <w:rPr>
            <w:rFonts w:asciiTheme="minorHAnsi" w:eastAsiaTheme="minorEastAsia" w:hAnsiTheme="minorHAnsi" w:cstheme="minorHAnsi"/>
            <w:i w:val="0"/>
            <w:sz w:val="20"/>
            <w:lang w:eastAsia="en-US"/>
            <w:rPrChange w:id="81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815" w:author="Windows User" w:date="2019-04-05T18:43:00Z">
              <w:rPr/>
            </w:rPrChange>
          </w:rPr>
          <w:t>TRỰC TIẾP</w:t>
        </w:r>
        <w:r w:rsidRPr="00B74DB6">
          <w:rPr>
            <w:rFonts w:asciiTheme="minorHAnsi" w:hAnsiTheme="minorHAnsi" w:cstheme="minorHAnsi"/>
            <w:sz w:val="20"/>
            <w:rPrChange w:id="816" w:author="Windows User" w:date="2019-04-05T18:43:00Z">
              <w:rPr/>
            </w:rPrChange>
          </w:rPr>
          <w:tab/>
        </w:r>
        <w:r w:rsidRPr="00B74DB6">
          <w:rPr>
            <w:rFonts w:asciiTheme="minorHAnsi" w:hAnsiTheme="minorHAnsi" w:cstheme="minorHAnsi"/>
            <w:sz w:val="20"/>
            <w:rPrChange w:id="817" w:author="Windows User" w:date="2019-04-05T18:43:00Z">
              <w:rPr/>
            </w:rPrChange>
          </w:rPr>
          <w:fldChar w:fldCharType="begin"/>
        </w:r>
        <w:r w:rsidRPr="00B74DB6">
          <w:rPr>
            <w:rFonts w:asciiTheme="minorHAnsi" w:hAnsiTheme="minorHAnsi" w:cstheme="minorHAnsi"/>
            <w:sz w:val="20"/>
            <w:rPrChange w:id="818" w:author="Windows User" w:date="2019-04-05T18:43:00Z">
              <w:rPr/>
            </w:rPrChange>
          </w:rPr>
          <w:instrText xml:space="preserve"> PAGEREF _Toc5382258 \h </w:instrText>
        </w:r>
        <w:r w:rsidRPr="00B74DB6">
          <w:rPr>
            <w:rFonts w:asciiTheme="minorHAnsi" w:hAnsiTheme="minorHAnsi" w:cstheme="minorHAnsi"/>
            <w:sz w:val="20"/>
            <w:rPrChange w:id="819" w:author="Windows User" w:date="2019-04-05T18:43:00Z">
              <w:rPr/>
            </w:rPrChange>
          </w:rPr>
        </w:r>
      </w:ins>
      <w:r w:rsidRPr="00B74DB6">
        <w:rPr>
          <w:rFonts w:asciiTheme="minorHAnsi" w:hAnsiTheme="minorHAnsi" w:cstheme="minorHAnsi"/>
          <w:sz w:val="20"/>
          <w:rPrChange w:id="820" w:author="Windows User" w:date="2019-04-05T18:43:00Z">
            <w:rPr/>
          </w:rPrChange>
        </w:rPr>
        <w:fldChar w:fldCharType="separate"/>
      </w:r>
      <w:ins w:id="821" w:author="Windows User" w:date="2019-04-05T18:42:00Z">
        <w:r w:rsidRPr="00B74DB6">
          <w:rPr>
            <w:rFonts w:asciiTheme="minorHAnsi" w:hAnsiTheme="minorHAnsi" w:cstheme="minorHAnsi"/>
            <w:sz w:val="20"/>
            <w:rPrChange w:id="822" w:author="Windows User" w:date="2019-04-05T18:43:00Z">
              <w:rPr/>
            </w:rPrChange>
          </w:rPr>
          <w:t>104</w:t>
        </w:r>
        <w:r w:rsidRPr="00B74DB6">
          <w:rPr>
            <w:rFonts w:asciiTheme="minorHAnsi" w:hAnsiTheme="minorHAnsi" w:cstheme="minorHAnsi"/>
            <w:sz w:val="20"/>
            <w:rPrChange w:id="823" w:author="Windows User" w:date="2019-04-05T18:43:00Z">
              <w:rPr/>
            </w:rPrChange>
          </w:rPr>
          <w:fldChar w:fldCharType="end"/>
        </w:r>
      </w:ins>
    </w:p>
    <w:p w14:paraId="2D57441F" w14:textId="351F75FC" w:rsidR="00B74DB6" w:rsidRPr="00B74DB6" w:rsidRDefault="00B74DB6">
      <w:pPr>
        <w:pStyle w:val="TOC3"/>
        <w:rPr>
          <w:ins w:id="824" w:author="Windows User" w:date="2019-04-05T18:42:00Z"/>
          <w:rFonts w:asciiTheme="minorHAnsi" w:eastAsiaTheme="minorEastAsia" w:hAnsiTheme="minorHAnsi" w:cstheme="minorHAnsi"/>
          <w:i w:val="0"/>
          <w:sz w:val="20"/>
          <w:lang w:eastAsia="en-US"/>
          <w:rPrChange w:id="825" w:author="Windows User" w:date="2019-04-05T18:43:00Z">
            <w:rPr>
              <w:ins w:id="826" w:author="Windows User" w:date="2019-04-05T18:42:00Z"/>
              <w:rFonts w:asciiTheme="minorHAnsi" w:eastAsiaTheme="minorEastAsia" w:hAnsiTheme="minorHAnsi" w:cstheme="minorBidi"/>
              <w:i w:val="0"/>
              <w:sz w:val="22"/>
              <w:szCs w:val="22"/>
              <w:lang w:eastAsia="en-US"/>
            </w:rPr>
          </w:rPrChange>
        </w:rPr>
      </w:pPr>
      <w:ins w:id="827" w:author="Windows User" w:date="2019-04-05T18:42:00Z">
        <w:r w:rsidRPr="00B74DB6">
          <w:rPr>
            <w:rFonts w:asciiTheme="minorHAnsi" w:hAnsiTheme="minorHAnsi" w:cstheme="minorHAnsi"/>
            <w:sz w:val="20"/>
            <w:rPrChange w:id="828" w:author="Windows User" w:date="2019-04-05T18:43:00Z">
              <w:rPr>
                <w:rFonts w:asciiTheme="minorHAnsi" w:hAnsiTheme="minorHAnsi" w:cstheme="minorHAnsi"/>
              </w:rPr>
            </w:rPrChange>
          </w:rPr>
          <w:t>2.11.1</w:t>
        </w:r>
        <w:r w:rsidRPr="00B74DB6">
          <w:rPr>
            <w:rFonts w:asciiTheme="minorHAnsi" w:eastAsiaTheme="minorEastAsia" w:hAnsiTheme="minorHAnsi" w:cstheme="minorHAnsi"/>
            <w:i w:val="0"/>
            <w:sz w:val="20"/>
            <w:lang w:eastAsia="en-US"/>
            <w:rPrChange w:id="82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830" w:author="Windows User" w:date="2019-04-05T18:43:00Z">
              <w:rPr>
                <w:rFonts w:asciiTheme="minorHAnsi" w:hAnsiTheme="minorHAnsi" w:cstheme="minorHAnsi"/>
              </w:rPr>
            </w:rPrChange>
          </w:rPr>
          <w:t>Trang chính của Trực tiếp bao gồm</w:t>
        </w:r>
        <w:r w:rsidRPr="00B74DB6">
          <w:rPr>
            <w:rFonts w:asciiTheme="minorHAnsi" w:hAnsiTheme="minorHAnsi" w:cstheme="minorHAnsi"/>
            <w:sz w:val="20"/>
            <w:rPrChange w:id="831" w:author="Windows User" w:date="2019-04-05T18:43:00Z">
              <w:rPr/>
            </w:rPrChange>
          </w:rPr>
          <w:tab/>
        </w:r>
        <w:r w:rsidRPr="00B74DB6">
          <w:rPr>
            <w:rFonts w:asciiTheme="minorHAnsi" w:hAnsiTheme="minorHAnsi" w:cstheme="minorHAnsi"/>
            <w:sz w:val="20"/>
            <w:rPrChange w:id="832" w:author="Windows User" w:date="2019-04-05T18:43:00Z">
              <w:rPr/>
            </w:rPrChange>
          </w:rPr>
          <w:fldChar w:fldCharType="begin"/>
        </w:r>
        <w:r w:rsidRPr="00B74DB6">
          <w:rPr>
            <w:rFonts w:asciiTheme="minorHAnsi" w:hAnsiTheme="minorHAnsi" w:cstheme="minorHAnsi"/>
            <w:sz w:val="20"/>
            <w:rPrChange w:id="833" w:author="Windows User" w:date="2019-04-05T18:43:00Z">
              <w:rPr/>
            </w:rPrChange>
          </w:rPr>
          <w:instrText xml:space="preserve"> PAGEREF _Toc5382259 \h </w:instrText>
        </w:r>
        <w:r w:rsidRPr="00B74DB6">
          <w:rPr>
            <w:rFonts w:asciiTheme="minorHAnsi" w:hAnsiTheme="minorHAnsi" w:cstheme="minorHAnsi"/>
            <w:sz w:val="20"/>
            <w:rPrChange w:id="834" w:author="Windows User" w:date="2019-04-05T18:43:00Z">
              <w:rPr/>
            </w:rPrChange>
          </w:rPr>
        </w:r>
      </w:ins>
      <w:r w:rsidRPr="00B74DB6">
        <w:rPr>
          <w:rFonts w:asciiTheme="minorHAnsi" w:hAnsiTheme="minorHAnsi" w:cstheme="minorHAnsi"/>
          <w:sz w:val="20"/>
          <w:rPrChange w:id="835" w:author="Windows User" w:date="2019-04-05T18:43:00Z">
            <w:rPr/>
          </w:rPrChange>
        </w:rPr>
        <w:fldChar w:fldCharType="separate"/>
      </w:r>
      <w:ins w:id="836" w:author="Windows User" w:date="2019-04-05T18:42:00Z">
        <w:r w:rsidRPr="00B74DB6">
          <w:rPr>
            <w:rFonts w:asciiTheme="minorHAnsi" w:hAnsiTheme="minorHAnsi" w:cstheme="minorHAnsi"/>
            <w:sz w:val="20"/>
            <w:rPrChange w:id="837" w:author="Windows User" w:date="2019-04-05T18:43:00Z">
              <w:rPr/>
            </w:rPrChange>
          </w:rPr>
          <w:t>104</w:t>
        </w:r>
        <w:r w:rsidRPr="00B74DB6">
          <w:rPr>
            <w:rFonts w:asciiTheme="minorHAnsi" w:hAnsiTheme="minorHAnsi" w:cstheme="minorHAnsi"/>
            <w:sz w:val="20"/>
            <w:rPrChange w:id="838" w:author="Windows User" w:date="2019-04-05T18:43:00Z">
              <w:rPr/>
            </w:rPrChange>
          </w:rPr>
          <w:fldChar w:fldCharType="end"/>
        </w:r>
      </w:ins>
    </w:p>
    <w:p w14:paraId="07DD29AA" w14:textId="0AC36E35" w:rsidR="00B74DB6" w:rsidRPr="00B74DB6" w:rsidRDefault="00B74DB6">
      <w:pPr>
        <w:pStyle w:val="TOC3"/>
        <w:rPr>
          <w:ins w:id="839" w:author="Windows User" w:date="2019-04-05T18:42:00Z"/>
          <w:rFonts w:asciiTheme="minorHAnsi" w:eastAsiaTheme="minorEastAsia" w:hAnsiTheme="minorHAnsi" w:cstheme="minorHAnsi"/>
          <w:i w:val="0"/>
          <w:sz w:val="20"/>
          <w:lang w:eastAsia="en-US"/>
          <w:rPrChange w:id="840" w:author="Windows User" w:date="2019-04-05T18:43:00Z">
            <w:rPr>
              <w:ins w:id="841" w:author="Windows User" w:date="2019-04-05T18:42:00Z"/>
              <w:rFonts w:asciiTheme="minorHAnsi" w:eastAsiaTheme="minorEastAsia" w:hAnsiTheme="minorHAnsi" w:cstheme="minorBidi"/>
              <w:i w:val="0"/>
              <w:sz w:val="22"/>
              <w:szCs w:val="22"/>
              <w:lang w:eastAsia="en-US"/>
            </w:rPr>
          </w:rPrChange>
        </w:rPr>
      </w:pPr>
      <w:ins w:id="842" w:author="Windows User" w:date="2019-04-05T18:42:00Z">
        <w:r w:rsidRPr="00B74DB6">
          <w:rPr>
            <w:rFonts w:asciiTheme="minorHAnsi" w:hAnsiTheme="minorHAnsi" w:cstheme="minorHAnsi"/>
            <w:sz w:val="20"/>
            <w:lang w:val="pt-BR"/>
            <w:rPrChange w:id="843" w:author="Windows User" w:date="2019-04-05T18:43:00Z">
              <w:rPr>
                <w:rFonts w:asciiTheme="minorHAnsi" w:hAnsiTheme="minorHAnsi" w:cstheme="minorHAnsi"/>
                <w:lang w:val="pt-BR"/>
              </w:rPr>
            </w:rPrChange>
          </w:rPr>
          <w:t>2.11.2</w:t>
        </w:r>
        <w:r w:rsidRPr="00B74DB6">
          <w:rPr>
            <w:rFonts w:asciiTheme="minorHAnsi" w:eastAsiaTheme="minorEastAsia" w:hAnsiTheme="minorHAnsi" w:cstheme="minorHAnsi"/>
            <w:i w:val="0"/>
            <w:sz w:val="20"/>
            <w:lang w:eastAsia="en-US"/>
            <w:rPrChange w:id="84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845" w:author="Windows User" w:date="2019-04-05T18:43:00Z">
              <w:rPr>
                <w:rFonts w:asciiTheme="minorHAnsi" w:hAnsiTheme="minorHAnsi" w:cstheme="minorHAnsi"/>
                <w:lang w:val="pt-BR"/>
              </w:rPr>
            </w:rPrChange>
          </w:rPr>
          <w:t>Trang chi tiết của Sự kiện</w:t>
        </w:r>
        <w:r w:rsidRPr="00B74DB6">
          <w:rPr>
            <w:rFonts w:asciiTheme="minorHAnsi" w:hAnsiTheme="minorHAnsi" w:cstheme="minorHAnsi"/>
            <w:sz w:val="20"/>
            <w:rPrChange w:id="846" w:author="Windows User" w:date="2019-04-05T18:43:00Z">
              <w:rPr/>
            </w:rPrChange>
          </w:rPr>
          <w:tab/>
        </w:r>
        <w:r w:rsidRPr="00B74DB6">
          <w:rPr>
            <w:rFonts w:asciiTheme="minorHAnsi" w:hAnsiTheme="minorHAnsi" w:cstheme="minorHAnsi"/>
            <w:sz w:val="20"/>
            <w:rPrChange w:id="847" w:author="Windows User" w:date="2019-04-05T18:43:00Z">
              <w:rPr/>
            </w:rPrChange>
          </w:rPr>
          <w:fldChar w:fldCharType="begin"/>
        </w:r>
        <w:r w:rsidRPr="00B74DB6">
          <w:rPr>
            <w:rFonts w:asciiTheme="minorHAnsi" w:hAnsiTheme="minorHAnsi" w:cstheme="minorHAnsi"/>
            <w:sz w:val="20"/>
            <w:rPrChange w:id="848" w:author="Windows User" w:date="2019-04-05T18:43:00Z">
              <w:rPr/>
            </w:rPrChange>
          </w:rPr>
          <w:instrText xml:space="preserve"> PAGEREF _Toc5382260 \h </w:instrText>
        </w:r>
        <w:r w:rsidRPr="00B74DB6">
          <w:rPr>
            <w:rFonts w:asciiTheme="minorHAnsi" w:hAnsiTheme="minorHAnsi" w:cstheme="minorHAnsi"/>
            <w:sz w:val="20"/>
            <w:rPrChange w:id="849" w:author="Windows User" w:date="2019-04-05T18:43:00Z">
              <w:rPr/>
            </w:rPrChange>
          </w:rPr>
        </w:r>
      </w:ins>
      <w:r w:rsidRPr="00B74DB6">
        <w:rPr>
          <w:rFonts w:asciiTheme="minorHAnsi" w:hAnsiTheme="minorHAnsi" w:cstheme="minorHAnsi"/>
          <w:sz w:val="20"/>
          <w:rPrChange w:id="850" w:author="Windows User" w:date="2019-04-05T18:43:00Z">
            <w:rPr/>
          </w:rPrChange>
        </w:rPr>
        <w:fldChar w:fldCharType="separate"/>
      </w:r>
      <w:ins w:id="851" w:author="Windows User" w:date="2019-04-05T18:42:00Z">
        <w:r w:rsidRPr="00B74DB6">
          <w:rPr>
            <w:rFonts w:asciiTheme="minorHAnsi" w:hAnsiTheme="minorHAnsi" w:cstheme="minorHAnsi"/>
            <w:sz w:val="20"/>
            <w:rPrChange w:id="852" w:author="Windows User" w:date="2019-04-05T18:43:00Z">
              <w:rPr/>
            </w:rPrChange>
          </w:rPr>
          <w:t>106</w:t>
        </w:r>
        <w:r w:rsidRPr="00B74DB6">
          <w:rPr>
            <w:rFonts w:asciiTheme="minorHAnsi" w:hAnsiTheme="minorHAnsi" w:cstheme="minorHAnsi"/>
            <w:sz w:val="20"/>
            <w:rPrChange w:id="853" w:author="Windows User" w:date="2019-04-05T18:43:00Z">
              <w:rPr/>
            </w:rPrChange>
          </w:rPr>
          <w:fldChar w:fldCharType="end"/>
        </w:r>
      </w:ins>
    </w:p>
    <w:p w14:paraId="4A940E69" w14:textId="3957FCB5" w:rsidR="00B74DB6" w:rsidRPr="00B74DB6" w:rsidRDefault="00B74DB6">
      <w:pPr>
        <w:pStyle w:val="TOC3"/>
        <w:rPr>
          <w:ins w:id="854" w:author="Windows User" w:date="2019-04-05T18:42:00Z"/>
          <w:rFonts w:asciiTheme="minorHAnsi" w:eastAsiaTheme="minorEastAsia" w:hAnsiTheme="minorHAnsi" w:cstheme="minorHAnsi"/>
          <w:i w:val="0"/>
          <w:sz w:val="20"/>
          <w:lang w:eastAsia="en-US"/>
          <w:rPrChange w:id="855" w:author="Windows User" w:date="2019-04-05T18:43:00Z">
            <w:rPr>
              <w:ins w:id="856" w:author="Windows User" w:date="2019-04-05T18:42:00Z"/>
              <w:rFonts w:asciiTheme="minorHAnsi" w:eastAsiaTheme="minorEastAsia" w:hAnsiTheme="minorHAnsi" w:cstheme="minorBidi"/>
              <w:i w:val="0"/>
              <w:sz w:val="22"/>
              <w:szCs w:val="22"/>
              <w:lang w:eastAsia="en-US"/>
            </w:rPr>
          </w:rPrChange>
        </w:rPr>
      </w:pPr>
      <w:ins w:id="857" w:author="Windows User" w:date="2019-04-05T18:42:00Z">
        <w:r w:rsidRPr="00B74DB6">
          <w:rPr>
            <w:rFonts w:asciiTheme="minorHAnsi" w:hAnsiTheme="minorHAnsi" w:cstheme="minorHAnsi"/>
            <w:sz w:val="20"/>
            <w:lang w:val="pt-BR"/>
            <w:rPrChange w:id="858" w:author="Windows User" w:date="2019-04-05T18:43:00Z">
              <w:rPr>
                <w:rFonts w:asciiTheme="minorHAnsi" w:hAnsiTheme="minorHAnsi" w:cstheme="minorHAnsi"/>
                <w:lang w:val="pt-BR"/>
              </w:rPr>
            </w:rPrChange>
          </w:rPr>
          <w:t>2.11.3</w:t>
        </w:r>
        <w:r w:rsidRPr="00B74DB6">
          <w:rPr>
            <w:rFonts w:asciiTheme="minorHAnsi" w:eastAsiaTheme="minorEastAsia" w:hAnsiTheme="minorHAnsi" w:cstheme="minorHAnsi"/>
            <w:i w:val="0"/>
            <w:sz w:val="20"/>
            <w:lang w:eastAsia="en-US"/>
            <w:rPrChange w:id="85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860" w:author="Windows User" w:date="2019-04-05T18:43:00Z">
              <w:rPr>
                <w:rFonts w:asciiTheme="minorHAnsi" w:hAnsiTheme="minorHAnsi" w:cstheme="minorHAnsi"/>
                <w:lang w:val="pt-BR"/>
              </w:rPr>
            </w:rPrChange>
          </w:rPr>
          <w:t>Player</w:t>
        </w:r>
        <w:r w:rsidRPr="00B74DB6">
          <w:rPr>
            <w:rFonts w:asciiTheme="minorHAnsi" w:hAnsiTheme="minorHAnsi" w:cstheme="minorHAnsi"/>
            <w:sz w:val="20"/>
            <w:rPrChange w:id="861" w:author="Windows User" w:date="2019-04-05T18:43:00Z">
              <w:rPr/>
            </w:rPrChange>
          </w:rPr>
          <w:tab/>
        </w:r>
        <w:r w:rsidRPr="00B74DB6">
          <w:rPr>
            <w:rFonts w:asciiTheme="minorHAnsi" w:hAnsiTheme="minorHAnsi" w:cstheme="minorHAnsi"/>
            <w:sz w:val="20"/>
            <w:rPrChange w:id="862" w:author="Windows User" w:date="2019-04-05T18:43:00Z">
              <w:rPr/>
            </w:rPrChange>
          </w:rPr>
          <w:fldChar w:fldCharType="begin"/>
        </w:r>
        <w:r w:rsidRPr="00B74DB6">
          <w:rPr>
            <w:rFonts w:asciiTheme="minorHAnsi" w:hAnsiTheme="minorHAnsi" w:cstheme="minorHAnsi"/>
            <w:sz w:val="20"/>
            <w:rPrChange w:id="863" w:author="Windows User" w:date="2019-04-05T18:43:00Z">
              <w:rPr/>
            </w:rPrChange>
          </w:rPr>
          <w:instrText xml:space="preserve"> PAGEREF _Toc5382261 \h </w:instrText>
        </w:r>
        <w:r w:rsidRPr="00B74DB6">
          <w:rPr>
            <w:rFonts w:asciiTheme="minorHAnsi" w:hAnsiTheme="minorHAnsi" w:cstheme="minorHAnsi"/>
            <w:sz w:val="20"/>
            <w:rPrChange w:id="864" w:author="Windows User" w:date="2019-04-05T18:43:00Z">
              <w:rPr/>
            </w:rPrChange>
          </w:rPr>
        </w:r>
      </w:ins>
      <w:r w:rsidRPr="00B74DB6">
        <w:rPr>
          <w:rFonts w:asciiTheme="minorHAnsi" w:hAnsiTheme="minorHAnsi" w:cstheme="minorHAnsi"/>
          <w:sz w:val="20"/>
          <w:rPrChange w:id="865" w:author="Windows User" w:date="2019-04-05T18:43:00Z">
            <w:rPr/>
          </w:rPrChange>
        </w:rPr>
        <w:fldChar w:fldCharType="separate"/>
      </w:r>
      <w:ins w:id="866" w:author="Windows User" w:date="2019-04-05T18:42:00Z">
        <w:r w:rsidRPr="00B74DB6">
          <w:rPr>
            <w:rFonts w:asciiTheme="minorHAnsi" w:hAnsiTheme="minorHAnsi" w:cstheme="minorHAnsi"/>
            <w:sz w:val="20"/>
            <w:rPrChange w:id="867" w:author="Windows User" w:date="2019-04-05T18:43:00Z">
              <w:rPr/>
            </w:rPrChange>
          </w:rPr>
          <w:t>116</w:t>
        </w:r>
        <w:r w:rsidRPr="00B74DB6">
          <w:rPr>
            <w:rFonts w:asciiTheme="minorHAnsi" w:hAnsiTheme="minorHAnsi" w:cstheme="minorHAnsi"/>
            <w:sz w:val="20"/>
            <w:rPrChange w:id="868" w:author="Windows User" w:date="2019-04-05T18:43:00Z">
              <w:rPr/>
            </w:rPrChange>
          </w:rPr>
          <w:fldChar w:fldCharType="end"/>
        </w:r>
      </w:ins>
    </w:p>
    <w:p w14:paraId="2CF9C011" w14:textId="6D44703F" w:rsidR="00B74DB6" w:rsidRPr="00B74DB6" w:rsidRDefault="00B74DB6">
      <w:pPr>
        <w:pStyle w:val="TOC2"/>
        <w:tabs>
          <w:tab w:val="left" w:pos="1040"/>
        </w:tabs>
        <w:rPr>
          <w:ins w:id="869" w:author="Windows User" w:date="2019-04-05T18:42:00Z"/>
          <w:rFonts w:asciiTheme="minorHAnsi" w:eastAsiaTheme="minorEastAsia" w:hAnsiTheme="minorHAnsi" w:cstheme="minorHAnsi"/>
          <w:i w:val="0"/>
          <w:sz w:val="20"/>
          <w:lang w:eastAsia="en-US"/>
          <w:rPrChange w:id="870" w:author="Windows User" w:date="2019-04-05T18:43:00Z">
            <w:rPr>
              <w:ins w:id="871" w:author="Windows User" w:date="2019-04-05T18:42:00Z"/>
              <w:rFonts w:asciiTheme="minorHAnsi" w:eastAsiaTheme="minorEastAsia" w:hAnsiTheme="minorHAnsi" w:cstheme="minorBidi"/>
              <w:i w:val="0"/>
              <w:sz w:val="22"/>
              <w:szCs w:val="22"/>
              <w:lang w:eastAsia="en-US"/>
            </w:rPr>
          </w:rPrChange>
        </w:rPr>
      </w:pPr>
      <w:ins w:id="872" w:author="Windows User" w:date="2019-04-05T18:42:00Z">
        <w:r w:rsidRPr="00B74DB6">
          <w:rPr>
            <w:rFonts w:asciiTheme="minorHAnsi" w:hAnsiTheme="minorHAnsi" w:cstheme="minorHAnsi"/>
            <w:snapToGrid w:val="0"/>
            <w:w w:val="0"/>
            <w:sz w:val="20"/>
            <w:rPrChange w:id="873" w:author="Windows User" w:date="2019-04-05T18:43:00Z">
              <w:rPr>
                <w:rFonts w:cs="Noto Sans"/>
                <w:snapToGrid w:val="0"/>
                <w:w w:val="0"/>
              </w:rPr>
            </w:rPrChange>
          </w:rPr>
          <w:t>2.12</w:t>
        </w:r>
        <w:r w:rsidRPr="00B74DB6">
          <w:rPr>
            <w:rFonts w:asciiTheme="minorHAnsi" w:eastAsiaTheme="minorEastAsia" w:hAnsiTheme="minorHAnsi" w:cstheme="minorHAnsi"/>
            <w:i w:val="0"/>
            <w:sz w:val="20"/>
            <w:lang w:eastAsia="en-US"/>
            <w:rPrChange w:id="87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875" w:author="Windows User" w:date="2019-04-05T18:43:00Z">
              <w:rPr/>
            </w:rPrChange>
          </w:rPr>
          <w:t>GIẢI TRÍ</w:t>
        </w:r>
        <w:r w:rsidRPr="00B74DB6">
          <w:rPr>
            <w:rFonts w:asciiTheme="minorHAnsi" w:hAnsiTheme="minorHAnsi" w:cstheme="minorHAnsi"/>
            <w:sz w:val="20"/>
            <w:rPrChange w:id="876" w:author="Windows User" w:date="2019-04-05T18:43:00Z">
              <w:rPr/>
            </w:rPrChange>
          </w:rPr>
          <w:tab/>
        </w:r>
        <w:r w:rsidRPr="00B74DB6">
          <w:rPr>
            <w:rFonts w:asciiTheme="minorHAnsi" w:hAnsiTheme="minorHAnsi" w:cstheme="minorHAnsi"/>
            <w:sz w:val="20"/>
            <w:rPrChange w:id="877" w:author="Windows User" w:date="2019-04-05T18:43:00Z">
              <w:rPr/>
            </w:rPrChange>
          </w:rPr>
          <w:fldChar w:fldCharType="begin"/>
        </w:r>
        <w:r w:rsidRPr="00B74DB6">
          <w:rPr>
            <w:rFonts w:asciiTheme="minorHAnsi" w:hAnsiTheme="minorHAnsi" w:cstheme="minorHAnsi"/>
            <w:sz w:val="20"/>
            <w:rPrChange w:id="878" w:author="Windows User" w:date="2019-04-05T18:43:00Z">
              <w:rPr/>
            </w:rPrChange>
          </w:rPr>
          <w:instrText xml:space="preserve"> PAGEREF _Toc5382262 \h </w:instrText>
        </w:r>
        <w:r w:rsidRPr="00B74DB6">
          <w:rPr>
            <w:rFonts w:asciiTheme="minorHAnsi" w:hAnsiTheme="minorHAnsi" w:cstheme="minorHAnsi"/>
            <w:sz w:val="20"/>
            <w:rPrChange w:id="879" w:author="Windows User" w:date="2019-04-05T18:43:00Z">
              <w:rPr/>
            </w:rPrChange>
          </w:rPr>
        </w:r>
      </w:ins>
      <w:r w:rsidRPr="00B74DB6">
        <w:rPr>
          <w:rFonts w:asciiTheme="minorHAnsi" w:hAnsiTheme="minorHAnsi" w:cstheme="minorHAnsi"/>
          <w:sz w:val="20"/>
          <w:rPrChange w:id="880" w:author="Windows User" w:date="2019-04-05T18:43:00Z">
            <w:rPr/>
          </w:rPrChange>
        </w:rPr>
        <w:fldChar w:fldCharType="separate"/>
      </w:r>
      <w:ins w:id="881" w:author="Windows User" w:date="2019-04-05T18:42:00Z">
        <w:r w:rsidRPr="00B74DB6">
          <w:rPr>
            <w:rFonts w:asciiTheme="minorHAnsi" w:hAnsiTheme="minorHAnsi" w:cstheme="minorHAnsi"/>
            <w:sz w:val="20"/>
            <w:rPrChange w:id="882" w:author="Windows User" w:date="2019-04-05T18:43:00Z">
              <w:rPr/>
            </w:rPrChange>
          </w:rPr>
          <w:t>118</w:t>
        </w:r>
        <w:r w:rsidRPr="00B74DB6">
          <w:rPr>
            <w:rFonts w:asciiTheme="minorHAnsi" w:hAnsiTheme="minorHAnsi" w:cstheme="minorHAnsi"/>
            <w:sz w:val="20"/>
            <w:rPrChange w:id="883" w:author="Windows User" w:date="2019-04-05T18:43:00Z">
              <w:rPr/>
            </w:rPrChange>
          </w:rPr>
          <w:fldChar w:fldCharType="end"/>
        </w:r>
      </w:ins>
    </w:p>
    <w:p w14:paraId="044A1190" w14:textId="2FFBB84B" w:rsidR="00B74DB6" w:rsidRPr="00B74DB6" w:rsidRDefault="00B74DB6">
      <w:pPr>
        <w:pStyle w:val="TOC3"/>
        <w:rPr>
          <w:ins w:id="884" w:author="Windows User" w:date="2019-04-05T18:42:00Z"/>
          <w:rFonts w:asciiTheme="minorHAnsi" w:eastAsiaTheme="minorEastAsia" w:hAnsiTheme="minorHAnsi" w:cstheme="minorHAnsi"/>
          <w:i w:val="0"/>
          <w:sz w:val="20"/>
          <w:lang w:eastAsia="en-US"/>
          <w:rPrChange w:id="885" w:author="Windows User" w:date="2019-04-05T18:43:00Z">
            <w:rPr>
              <w:ins w:id="886" w:author="Windows User" w:date="2019-04-05T18:42:00Z"/>
              <w:rFonts w:asciiTheme="minorHAnsi" w:eastAsiaTheme="minorEastAsia" w:hAnsiTheme="minorHAnsi" w:cstheme="minorBidi"/>
              <w:i w:val="0"/>
              <w:sz w:val="22"/>
              <w:szCs w:val="22"/>
              <w:lang w:eastAsia="en-US"/>
            </w:rPr>
          </w:rPrChange>
        </w:rPr>
      </w:pPr>
      <w:ins w:id="887" w:author="Windows User" w:date="2019-04-05T18:42:00Z">
        <w:r w:rsidRPr="00B74DB6">
          <w:rPr>
            <w:rFonts w:asciiTheme="minorHAnsi" w:hAnsiTheme="minorHAnsi" w:cstheme="minorHAnsi"/>
            <w:sz w:val="20"/>
            <w:lang w:val="pt-BR"/>
            <w:rPrChange w:id="888" w:author="Windows User" w:date="2019-04-05T18:43:00Z">
              <w:rPr>
                <w:rFonts w:asciiTheme="minorHAnsi" w:hAnsiTheme="minorHAnsi" w:cstheme="minorHAnsi"/>
                <w:lang w:val="pt-BR"/>
              </w:rPr>
            </w:rPrChange>
          </w:rPr>
          <w:t>2.12.1</w:t>
        </w:r>
        <w:r w:rsidRPr="00B74DB6">
          <w:rPr>
            <w:rFonts w:asciiTheme="minorHAnsi" w:eastAsiaTheme="minorEastAsia" w:hAnsiTheme="minorHAnsi" w:cstheme="minorHAnsi"/>
            <w:i w:val="0"/>
            <w:sz w:val="20"/>
            <w:lang w:eastAsia="en-US"/>
            <w:rPrChange w:id="88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890" w:author="Windows User" w:date="2019-04-05T18:43:00Z">
              <w:rPr>
                <w:rFonts w:asciiTheme="minorHAnsi" w:hAnsiTheme="minorHAnsi" w:cstheme="minorHAnsi"/>
                <w:lang w:val="pt-BR"/>
              </w:rPr>
            </w:rPrChange>
          </w:rPr>
          <w:t>Mainpage</w:t>
        </w:r>
        <w:r w:rsidRPr="00B74DB6">
          <w:rPr>
            <w:rFonts w:asciiTheme="minorHAnsi" w:hAnsiTheme="minorHAnsi" w:cstheme="minorHAnsi"/>
            <w:sz w:val="20"/>
            <w:rPrChange w:id="891" w:author="Windows User" w:date="2019-04-05T18:43:00Z">
              <w:rPr/>
            </w:rPrChange>
          </w:rPr>
          <w:tab/>
        </w:r>
        <w:r w:rsidRPr="00B74DB6">
          <w:rPr>
            <w:rFonts w:asciiTheme="minorHAnsi" w:hAnsiTheme="minorHAnsi" w:cstheme="minorHAnsi"/>
            <w:sz w:val="20"/>
            <w:rPrChange w:id="892" w:author="Windows User" w:date="2019-04-05T18:43:00Z">
              <w:rPr/>
            </w:rPrChange>
          </w:rPr>
          <w:fldChar w:fldCharType="begin"/>
        </w:r>
        <w:r w:rsidRPr="00B74DB6">
          <w:rPr>
            <w:rFonts w:asciiTheme="minorHAnsi" w:hAnsiTheme="minorHAnsi" w:cstheme="minorHAnsi"/>
            <w:sz w:val="20"/>
            <w:rPrChange w:id="893" w:author="Windows User" w:date="2019-04-05T18:43:00Z">
              <w:rPr/>
            </w:rPrChange>
          </w:rPr>
          <w:instrText xml:space="preserve"> PAGEREF _Toc5382263 \h </w:instrText>
        </w:r>
        <w:r w:rsidRPr="00B74DB6">
          <w:rPr>
            <w:rFonts w:asciiTheme="minorHAnsi" w:hAnsiTheme="minorHAnsi" w:cstheme="minorHAnsi"/>
            <w:sz w:val="20"/>
            <w:rPrChange w:id="894" w:author="Windows User" w:date="2019-04-05T18:43:00Z">
              <w:rPr/>
            </w:rPrChange>
          </w:rPr>
        </w:r>
      </w:ins>
      <w:r w:rsidRPr="00B74DB6">
        <w:rPr>
          <w:rFonts w:asciiTheme="minorHAnsi" w:hAnsiTheme="minorHAnsi" w:cstheme="minorHAnsi"/>
          <w:sz w:val="20"/>
          <w:rPrChange w:id="895" w:author="Windows User" w:date="2019-04-05T18:43:00Z">
            <w:rPr/>
          </w:rPrChange>
        </w:rPr>
        <w:fldChar w:fldCharType="separate"/>
      </w:r>
      <w:ins w:id="896" w:author="Windows User" w:date="2019-04-05T18:42:00Z">
        <w:r w:rsidRPr="00B74DB6">
          <w:rPr>
            <w:rFonts w:asciiTheme="minorHAnsi" w:hAnsiTheme="minorHAnsi" w:cstheme="minorHAnsi"/>
            <w:sz w:val="20"/>
            <w:rPrChange w:id="897" w:author="Windows User" w:date="2019-04-05T18:43:00Z">
              <w:rPr/>
            </w:rPrChange>
          </w:rPr>
          <w:t>118</w:t>
        </w:r>
        <w:r w:rsidRPr="00B74DB6">
          <w:rPr>
            <w:rFonts w:asciiTheme="minorHAnsi" w:hAnsiTheme="minorHAnsi" w:cstheme="minorHAnsi"/>
            <w:sz w:val="20"/>
            <w:rPrChange w:id="898" w:author="Windows User" w:date="2019-04-05T18:43:00Z">
              <w:rPr/>
            </w:rPrChange>
          </w:rPr>
          <w:fldChar w:fldCharType="end"/>
        </w:r>
      </w:ins>
    </w:p>
    <w:p w14:paraId="28907C6F" w14:textId="247E71B2" w:rsidR="00B74DB6" w:rsidRPr="00B74DB6" w:rsidRDefault="00B74DB6">
      <w:pPr>
        <w:pStyle w:val="TOC3"/>
        <w:rPr>
          <w:ins w:id="899" w:author="Windows User" w:date="2019-04-05T18:42:00Z"/>
          <w:rFonts w:asciiTheme="minorHAnsi" w:eastAsiaTheme="minorEastAsia" w:hAnsiTheme="minorHAnsi" w:cstheme="minorHAnsi"/>
          <w:i w:val="0"/>
          <w:sz w:val="20"/>
          <w:lang w:eastAsia="en-US"/>
          <w:rPrChange w:id="900" w:author="Windows User" w:date="2019-04-05T18:43:00Z">
            <w:rPr>
              <w:ins w:id="901" w:author="Windows User" w:date="2019-04-05T18:42:00Z"/>
              <w:rFonts w:asciiTheme="minorHAnsi" w:eastAsiaTheme="minorEastAsia" w:hAnsiTheme="minorHAnsi" w:cstheme="minorBidi"/>
              <w:i w:val="0"/>
              <w:sz w:val="22"/>
              <w:szCs w:val="22"/>
              <w:lang w:eastAsia="en-US"/>
            </w:rPr>
          </w:rPrChange>
        </w:rPr>
      </w:pPr>
      <w:ins w:id="902" w:author="Windows User" w:date="2019-04-05T18:42:00Z">
        <w:r w:rsidRPr="00B74DB6">
          <w:rPr>
            <w:rFonts w:asciiTheme="minorHAnsi" w:hAnsiTheme="minorHAnsi" w:cstheme="minorHAnsi"/>
            <w:sz w:val="20"/>
            <w:lang w:val="pt-BR"/>
            <w:rPrChange w:id="903" w:author="Windows User" w:date="2019-04-05T18:43:00Z">
              <w:rPr>
                <w:rFonts w:asciiTheme="minorHAnsi" w:hAnsiTheme="minorHAnsi" w:cstheme="minorHAnsi"/>
                <w:lang w:val="pt-BR"/>
              </w:rPr>
            </w:rPrChange>
          </w:rPr>
          <w:t>2.12.2</w:t>
        </w:r>
        <w:r w:rsidRPr="00B74DB6">
          <w:rPr>
            <w:rFonts w:asciiTheme="minorHAnsi" w:eastAsiaTheme="minorEastAsia" w:hAnsiTheme="minorHAnsi" w:cstheme="minorHAnsi"/>
            <w:i w:val="0"/>
            <w:sz w:val="20"/>
            <w:lang w:eastAsia="en-US"/>
            <w:rPrChange w:id="90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05" w:author="Windows User" w:date="2019-04-05T18:43:00Z">
              <w:rPr>
                <w:rFonts w:asciiTheme="minorHAnsi" w:hAnsiTheme="minorHAnsi" w:cstheme="minorHAnsi"/>
                <w:lang w:val="pt-BR"/>
              </w:rPr>
            </w:rPrChange>
          </w:rPr>
          <w:t>Faceted search</w:t>
        </w:r>
        <w:r w:rsidRPr="00B74DB6">
          <w:rPr>
            <w:rFonts w:asciiTheme="minorHAnsi" w:hAnsiTheme="minorHAnsi" w:cstheme="minorHAnsi"/>
            <w:sz w:val="20"/>
            <w:rPrChange w:id="906" w:author="Windows User" w:date="2019-04-05T18:43:00Z">
              <w:rPr/>
            </w:rPrChange>
          </w:rPr>
          <w:tab/>
        </w:r>
        <w:r w:rsidRPr="00B74DB6">
          <w:rPr>
            <w:rFonts w:asciiTheme="minorHAnsi" w:hAnsiTheme="minorHAnsi" w:cstheme="minorHAnsi"/>
            <w:sz w:val="20"/>
            <w:rPrChange w:id="907" w:author="Windows User" w:date="2019-04-05T18:43:00Z">
              <w:rPr/>
            </w:rPrChange>
          </w:rPr>
          <w:fldChar w:fldCharType="begin"/>
        </w:r>
        <w:r w:rsidRPr="00B74DB6">
          <w:rPr>
            <w:rFonts w:asciiTheme="minorHAnsi" w:hAnsiTheme="minorHAnsi" w:cstheme="minorHAnsi"/>
            <w:sz w:val="20"/>
            <w:rPrChange w:id="908" w:author="Windows User" w:date="2019-04-05T18:43:00Z">
              <w:rPr/>
            </w:rPrChange>
          </w:rPr>
          <w:instrText xml:space="preserve"> PAGEREF _Toc5382264 \h </w:instrText>
        </w:r>
        <w:r w:rsidRPr="00B74DB6">
          <w:rPr>
            <w:rFonts w:asciiTheme="minorHAnsi" w:hAnsiTheme="minorHAnsi" w:cstheme="minorHAnsi"/>
            <w:sz w:val="20"/>
            <w:rPrChange w:id="909" w:author="Windows User" w:date="2019-04-05T18:43:00Z">
              <w:rPr/>
            </w:rPrChange>
          </w:rPr>
        </w:r>
      </w:ins>
      <w:r w:rsidRPr="00B74DB6">
        <w:rPr>
          <w:rFonts w:asciiTheme="minorHAnsi" w:hAnsiTheme="minorHAnsi" w:cstheme="minorHAnsi"/>
          <w:sz w:val="20"/>
          <w:rPrChange w:id="910" w:author="Windows User" w:date="2019-04-05T18:43:00Z">
            <w:rPr/>
          </w:rPrChange>
        </w:rPr>
        <w:fldChar w:fldCharType="separate"/>
      </w:r>
      <w:ins w:id="911" w:author="Windows User" w:date="2019-04-05T18:42:00Z">
        <w:r w:rsidRPr="00B74DB6">
          <w:rPr>
            <w:rFonts w:asciiTheme="minorHAnsi" w:hAnsiTheme="minorHAnsi" w:cstheme="minorHAnsi"/>
            <w:sz w:val="20"/>
            <w:rPrChange w:id="912" w:author="Windows User" w:date="2019-04-05T18:43:00Z">
              <w:rPr/>
            </w:rPrChange>
          </w:rPr>
          <w:t>123</w:t>
        </w:r>
        <w:r w:rsidRPr="00B74DB6">
          <w:rPr>
            <w:rFonts w:asciiTheme="minorHAnsi" w:hAnsiTheme="minorHAnsi" w:cstheme="minorHAnsi"/>
            <w:sz w:val="20"/>
            <w:rPrChange w:id="913" w:author="Windows User" w:date="2019-04-05T18:43:00Z">
              <w:rPr/>
            </w:rPrChange>
          </w:rPr>
          <w:fldChar w:fldCharType="end"/>
        </w:r>
      </w:ins>
    </w:p>
    <w:p w14:paraId="4A026DDD" w14:textId="4DA725D7" w:rsidR="00B74DB6" w:rsidRPr="00B74DB6" w:rsidRDefault="00B74DB6">
      <w:pPr>
        <w:pStyle w:val="TOC3"/>
        <w:rPr>
          <w:ins w:id="914" w:author="Windows User" w:date="2019-04-05T18:42:00Z"/>
          <w:rFonts w:asciiTheme="minorHAnsi" w:eastAsiaTheme="minorEastAsia" w:hAnsiTheme="minorHAnsi" w:cstheme="minorHAnsi"/>
          <w:i w:val="0"/>
          <w:sz w:val="20"/>
          <w:lang w:eastAsia="en-US"/>
          <w:rPrChange w:id="915" w:author="Windows User" w:date="2019-04-05T18:43:00Z">
            <w:rPr>
              <w:ins w:id="916" w:author="Windows User" w:date="2019-04-05T18:42:00Z"/>
              <w:rFonts w:asciiTheme="minorHAnsi" w:eastAsiaTheme="minorEastAsia" w:hAnsiTheme="minorHAnsi" w:cstheme="minorBidi"/>
              <w:i w:val="0"/>
              <w:sz w:val="22"/>
              <w:szCs w:val="22"/>
              <w:lang w:eastAsia="en-US"/>
            </w:rPr>
          </w:rPrChange>
        </w:rPr>
      </w:pPr>
      <w:ins w:id="917" w:author="Windows User" w:date="2019-04-05T18:42:00Z">
        <w:r w:rsidRPr="00B74DB6">
          <w:rPr>
            <w:rFonts w:asciiTheme="minorHAnsi" w:hAnsiTheme="minorHAnsi" w:cstheme="minorHAnsi"/>
            <w:sz w:val="20"/>
            <w:lang w:val="pt-BR"/>
            <w:rPrChange w:id="918" w:author="Windows User" w:date="2019-04-05T18:43:00Z">
              <w:rPr>
                <w:rFonts w:asciiTheme="minorHAnsi" w:hAnsiTheme="minorHAnsi" w:cstheme="minorHAnsi"/>
                <w:lang w:val="pt-BR"/>
              </w:rPr>
            </w:rPrChange>
          </w:rPr>
          <w:t>2.12.3</w:t>
        </w:r>
        <w:r w:rsidRPr="00B74DB6">
          <w:rPr>
            <w:rFonts w:asciiTheme="minorHAnsi" w:eastAsiaTheme="minorEastAsia" w:hAnsiTheme="minorHAnsi" w:cstheme="minorHAnsi"/>
            <w:i w:val="0"/>
            <w:sz w:val="20"/>
            <w:lang w:eastAsia="en-US"/>
            <w:rPrChange w:id="91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20" w:author="Windows User" w:date="2019-04-05T18:43:00Z">
              <w:rPr>
                <w:rFonts w:asciiTheme="minorHAnsi" w:hAnsiTheme="minorHAnsi" w:cstheme="minorHAnsi"/>
                <w:lang w:val="pt-BR"/>
              </w:rPr>
            </w:rPrChange>
          </w:rPr>
          <w:t>Mới nhất</w:t>
        </w:r>
        <w:r w:rsidRPr="00B74DB6">
          <w:rPr>
            <w:rFonts w:asciiTheme="minorHAnsi" w:hAnsiTheme="minorHAnsi" w:cstheme="minorHAnsi"/>
            <w:sz w:val="20"/>
            <w:rPrChange w:id="921" w:author="Windows User" w:date="2019-04-05T18:43:00Z">
              <w:rPr/>
            </w:rPrChange>
          </w:rPr>
          <w:tab/>
        </w:r>
        <w:r w:rsidRPr="00B74DB6">
          <w:rPr>
            <w:rFonts w:asciiTheme="minorHAnsi" w:hAnsiTheme="minorHAnsi" w:cstheme="minorHAnsi"/>
            <w:sz w:val="20"/>
            <w:rPrChange w:id="922" w:author="Windows User" w:date="2019-04-05T18:43:00Z">
              <w:rPr/>
            </w:rPrChange>
          </w:rPr>
          <w:fldChar w:fldCharType="begin"/>
        </w:r>
        <w:r w:rsidRPr="00B74DB6">
          <w:rPr>
            <w:rFonts w:asciiTheme="minorHAnsi" w:hAnsiTheme="minorHAnsi" w:cstheme="minorHAnsi"/>
            <w:sz w:val="20"/>
            <w:rPrChange w:id="923" w:author="Windows User" w:date="2019-04-05T18:43:00Z">
              <w:rPr/>
            </w:rPrChange>
          </w:rPr>
          <w:instrText xml:space="preserve"> PAGEREF _Toc5382271 \h </w:instrText>
        </w:r>
        <w:r w:rsidRPr="00B74DB6">
          <w:rPr>
            <w:rFonts w:asciiTheme="minorHAnsi" w:hAnsiTheme="minorHAnsi" w:cstheme="minorHAnsi"/>
            <w:sz w:val="20"/>
            <w:rPrChange w:id="924" w:author="Windows User" w:date="2019-04-05T18:43:00Z">
              <w:rPr/>
            </w:rPrChange>
          </w:rPr>
        </w:r>
      </w:ins>
      <w:r w:rsidRPr="00B74DB6">
        <w:rPr>
          <w:rFonts w:asciiTheme="minorHAnsi" w:hAnsiTheme="minorHAnsi" w:cstheme="minorHAnsi"/>
          <w:sz w:val="20"/>
          <w:rPrChange w:id="925" w:author="Windows User" w:date="2019-04-05T18:43:00Z">
            <w:rPr/>
          </w:rPrChange>
        </w:rPr>
        <w:fldChar w:fldCharType="separate"/>
      </w:r>
      <w:ins w:id="926" w:author="Windows User" w:date="2019-04-05T18:42:00Z">
        <w:r w:rsidRPr="00B74DB6">
          <w:rPr>
            <w:rFonts w:asciiTheme="minorHAnsi" w:hAnsiTheme="minorHAnsi" w:cstheme="minorHAnsi"/>
            <w:sz w:val="20"/>
            <w:rPrChange w:id="927" w:author="Windows User" w:date="2019-04-05T18:43:00Z">
              <w:rPr/>
            </w:rPrChange>
          </w:rPr>
          <w:t>124</w:t>
        </w:r>
        <w:r w:rsidRPr="00B74DB6">
          <w:rPr>
            <w:rFonts w:asciiTheme="minorHAnsi" w:hAnsiTheme="minorHAnsi" w:cstheme="minorHAnsi"/>
            <w:sz w:val="20"/>
            <w:rPrChange w:id="928" w:author="Windows User" w:date="2019-04-05T18:43:00Z">
              <w:rPr/>
            </w:rPrChange>
          </w:rPr>
          <w:fldChar w:fldCharType="end"/>
        </w:r>
      </w:ins>
    </w:p>
    <w:p w14:paraId="5A3D9252" w14:textId="4DAA3445" w:rsidR="00B74DB6" w:rsidRPr="00B74DB6" w:rsidRDefault="00B74DB6">
      <w:pPr>
        <w:pStyle w:val="TOC3"/>
        <w:rPr>
          <w:ins w:id="929" w:author="Windows User" w:date="2019-04-05T18:42:00Z"/>
          <w:rFonts w:asciiTheme="minorHAnsi" w:eastAsiaTheme="minorEastAsia" w:hAnsiTheme="minorHAnsi" w:cstheme="minorHAnsi"/>
          <w:i w:val="0"/>
          <w:sz w:val="20"/>
          <w:lang w:eastAsia="en-US"/>
          <w:rPrChange w:id="930" w:author="Windows User" w:date="2019-04-05T18:43:00Z">
            <w:rPr>
              <w:ins w:id="931" w:author="Windows User" w:date="2019-04-05T18:42:00Z"/>
              <w:rFonts w:asciiTheme="minorHAnsi" w:eastAsiaTheme="minorEastAsia" w:hAnsiTheme="minorHAnsi" w:cstheme="minorBidi"/>
              <w:i w:val="0"/>
              <w:sz w:val="22"/>
              <w:szCs w:val="22"/>
              <w:lang w:eastAsia="en-US"/>
            </w:rPr>
          </w:rPrChange>
        </w:rPr>
      </w:pPr>
      <w:ins w:id="932" w:author="Windows User" w:date="2019-04-05T18:42:00Z">
        <w:r w:rsidRPr="00B74DB6">
          <w:rPr>
            <w:rFonts w:asciiTheme="minorHAnsi" w:hAnsiTheme="minorHAnsi" w:cstheme="minorHAnsi"/>
            <w:sz w:val="20"/>
            <w:lang w:val="pt-BR"/>
            <w:rPrChange w:id="933" w:author="Windows User" w:date="2019-04-05T18:43:00Z">
              <w:rPr>
                <w:rFonts w:asciiTheme="minorHAnsi" w:hAnsiTheme="minorHAnsi" w:cstheme="minorHAnsi"/>
                <w:lang w:val="pt-BR"/>
              </w:rPr>
            </w:rPrChange>
          </w:rPr>
          <w:t>2.12.4</w:t>
        </w:r>
        <w:r w:rsidRPr="00B74DB6">
          <w:rPr>
            <w:rFonts w:asciiTheme="minorHAnsi" w:eastAsiaTheme="minorEastAsia" w:hAnsiTheme="minorHAnsi" w:cstheme="minorHAnsi"/>
            <w:i w:val="0"/>
            <w:sz w:val="20"/>
            <w:lang w:eastAsia="en-US"/>
            <w:rPrChange w:id="93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35" w:author="Windows User" w:date="2019-04-05T18:43:00Z">
              <w:rPr>
                <w:rFonts w:asciiTheme="minorHAnsi" w:hAnsiTheme="minorHAnsi" w:cstheme="minorHAnsi"/>
                <w:lang w:val="pt-BR"/>
              </w:rPr>
            </w:rPrChange>
          </w:rPr>
          <w:t>TV Show</w:t>
        </w:r>
        <w:r w:rsidRPr="00B74DB6">
          <w:rPr>
            <w:rFonts w:asciiTheme="minorHAnsi" w:hAnsiTheme="minorHAnsi" w:cstheme="minorHAnsi"/>
            <w:sz w:val="20"/>
            <w:rPrChange w:id="936" w:author="Windows User" w:date="2019-04-05T18:43:00Z">
              <w:rPr/>
            </w:rPrChange>
          </w:rPr>
          <w:tab/>
        </w:r>
        <w:r w:rsidRPr="00B74DB6">
          <w:rPr>
            <w:rFonts w:asciiTheme="minorHAnsi" w:hAnsiTheme="minorHAnsi" w:cstheme="minorHAnsi"/>
            <w:sz w:val="20"/>
            <w:rPrChange w:id="937" w:author="Windows User" w:date="2019-04-05T18:43:00Z">
              <w:rPr/>
            </w:rPrChange>
          </w:rPr>
          <w:fldChar w:fldCharType="begin"/>
        </w:r>
        <w:r w:rsidRPr="00B74DB6">
          <w:rPr>
            <w:rFonts w:asciiTheme="minorHAnsi" w:hAnsiTheme="minorHAnsi" w:cstheme="minorHAnsi"/>
            <w:sz w:val="20"/>
            <w:rPrChange w:id="938" w:author="Windows User" w:date="2019-04-05T18:43:00Z">
              <w:rPr/>
            </w:rPrChange>
          </w:rPr>
          <w:instrText xml:space="preserve"> PAGEREF _Toc5382272 \h </w:instrText>
        </w:r>
        <w:r w:rsidRPr="00B74DB6">
          <w:rPr>
            <w:rFonts w:asciiTheme="minorHAnsi" w:hAnsiTheme="minorHAnsi" w:cstheme="minorHAnsi"/>
            <w:sz w:val="20"/>
            <w:rPrChange w:id="939" w:author="Windows User" w:date="2019-04-05T18:43:00Z">
              <w:rPr/>
            </w:rPrChange>
          </w:rPr>
        </w:r>
      </w:ins>
      <w:r w:rsidRPr="00B74DB6">
        <w:rPr>
          <w:rFonts w:asciiTheme="minorHAnsi" w:hAnsiTheme="minorHAnsi" w:cstheme="minorHAnsi"/>
          <w:sz w:val="20"/>
          <w:rPrChange w:id="940" w:author="Windows User" w:date="2019-04-05T18:43:00Z">
            <w:rPr/>
          </w:rPrChange>
        </w:rPr>
        <w:fldChar w:fldCharType="separate"/>
      </w:r>
      <w:ins w:id="941" w:author="Windows User" w:date="2019-04-05T18:42:00Z">
        <w:r w:rsidRPr="00B74DB6">
          <w:rPr>
            <w:rFonts w:asciiTheme="minorHAnsi" w:hAnsiTheme="minorHAnsi" w:cstheme="minorHAnsi"/>
            <w:sz w:val="20"/>
            <w:rPrChange w:id="942" w:author="Windows User" w:date="2019-04-05T18:43:00Z">
              <w:rPr/>
            </w:rPrChange>
          </w:rPr>
          <w:t>125</w:t>
        </w:r>
        <w:r w:rsidRPr="00B74DB6">
          <w:rPr>
            <w:rFonts w:asciiTheme="minorHAnsi" w:hAnsiTheme="minorHAnsi" w:cstheme="minorHAnsi"/>
            <w:sz w:val="20"/>
            <w:rPrChange w:id="943" w:author="Windows User" w:date="2019-04-05T18:43:00Z">
              <w:rPr/>
            </w:rPrChange>
          </w:rPr>
          <w:fldChar w:fldCharType="end"/>
        </w:r>
      </w:ins>
    </w:p>
    <w:p w14:paraId="0723483B" w14:textId="1BBFCCF2" w:rsidR="00B74DB6" w:rsidRPr="00B74DB6" w:rsidRDefault="00B74DB6">
      <w:pPr>
        <w:pStyle w:val="TOC3"/>
        <w:rPr>
          <w:ins w:id="944" w:author="Windows User" w:date="2019-04-05T18:42:00Z"/>
          <w:rFonts w:asciiTheme="minorHAnsi" w:eastAsiaTheme="minorEastAsia" w:hAnsiTheme="minorHAnsi" w:cstheme="minorHAnsi"/>
          <w:i w:val="0"/>
          <w:sz w:val="20"/>
          <w:lang w:eastAsia="en-US"/>
          <w:rPrChange w:id="945" w:author="Windows User" w:date="2019-04-05T18:43:00Z">
            <w:rPr>
              <w:ins w:id="946" w:author="Windows User" w:date="2019-04-05T18:42:00Z"/>
              <w:rFonts w:asciiTheme="minorHAnsi" w:eastAsiaTheme="minorEastAsia" w:hAnsiTheme="minorHAnsi" w:cstheme="minorBidi"/>
              <w:i w:val="0"/>
              <w:sz w:val="22"/>
              <w:szCs w:val="22"/>
              <w:lang w:eastAsia="en-US"/>
            </w:rPr>
          </w:rPrChange>
        </w:rPr>
      </w:pPr>
      <w:ins w:id="947" w:author="Windows User" w:date="2019-04-05T18:42:00Z">
        <w:r w:rsidRPr="00B74DB6">
          <w:rPr>
            <w:rFonts w:asciiTheme="minorHAnsi" w:hAnsiTheme="minorHAnsi" w:cstheme="minorHAnsi"/>
            <w:sz w:val="20"/>
            <w:lang w:val="pt-BR"/>
            <w:rPrChange w:id="948" w:author="Windows User" w:date="2019-04-05T18:43:00Z">
              <w:rPr>
                <w:rFonts w:asciiTheme="minorHAnsi" w:hAnsiTheme="minorHAnsi" w:cstheme="minorHAnsi"/>
                <w:lang w:val="pt-BR"/>
              </w:rPr>
            </w:rPrChange>
          </w:rPr>
          <w:t>2.12.5</w:t>
        </w:r>
        <w:r w:rsidRPr="00B74DB6">
          <w:rPr>
            <w:rFonts w:asciiTheme="minorHAnsi" w:eastAsiaTheme="minorEastAsia" w:hAnsiTheme="minorHAnsi" w:cstheme="minorHAnsi"/>
            <w:i w:val="0"/>
            <w:sz w:val="20"/>
            <w:lang w:eastAsia="en-US"/>
            <w:rPrChange w:id="94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50" w:author="Windows User" w:date="2019-04-05T18:43:00Z">
              <w:rPr>
                <w:rFonts w:asciiTheme="minorHAnsi" w:hAnsiTheme="minorHAnsi" w:cstheme="minorHAnsi"/>
                <w:lang w:val="pt-BR"/>
              </w:rPr>
            </w:rPrChange>
          </w:rPr>
          <w:t>Sân khấu</w:t>
        </w:r>
        <w:r w:rsidRPr="00B74DB6">
          <w:rPr>
            <w:rFonts w:asciiTheme="minorHAnsi" w:hAnsiTheme="minorHAnsi" w:cstheme="minorHAnsi"/>
            <w:sz w:val="20"/>
            <w:rPrChange w:id="951" w:author="Windows User" w:date="2019-04-05T18:43:00Z">
              <w:rPr/>
            </w:rPrChange>
          </w:rPr>
          <w:tab/>
        </w:r>
        <w:r w:rsidRPr="00B74DB6">
          <w:rPr>
            <w:rFonts w:asciiTheme="minorHAnsi" w:hAnsiTheme="minorHAnsi" w:cstheme="minorHAnsi"/>
            <w:sz w:val="20"/>
            <w:rPrChange w:id="952" w:author="Windows User" w:date="2019-04-05T18:43:00Z">
              <w:rPr/>
            </w:rPrChange>
          </w:rPr>
          <w:fldChar w:fldCharType="begin"/>
        </w:r>
        <w:r w:rsidRPr="00B74DB6">
          <w:rPr>
            <w:rFonts w:asciiTheme="minorHAnsi" w:hAnsiTheme="minorHAnsi" w:cstheme="minorHAnsi"/>
            <w:sz w:val="20"/>
            <w:rPrChange w:id="953" w:author="Windows User" w:date="2019-04-05T18:43:00Z">
              <w:rPr/>
            </w:rPrChange>
          </w:rPr>
          <w:instrText xml:space="preserve"> PAGEREF _Toc5382280 \h </w:instrText>
        </w:r>
        <w:r w:rsidRPr="00B74DB6">
          <w:rPr>
            <w:rFonts w:asciiTheme="minorHAnsi" w:hAnsiTheme="minorHAnsi" w:cstheme="minorHAnsi"/>
            <w:sz w:val="20"/>
            <w:rPrChange w:id="954" w:author="Windows User" w:date="2019-04-05T18:43:00Z">
              <w:rPr/>
            </w:rPrChange>
          </w:rPr>
        </w:r>
      </w:ins>
      <w:r w:rsidRPr="00B74DB6">
        <w:rPr>
          <w:rFonts w:asciiTheme="minorHAnsi" w:hAnsiTheme="minorHAnsi" w:cstheme="minorHAnsi"/>
          <w:sz w:val="20"/>
          <w:rPrChange w:id="955" w:author="Windows User" w:date="2019-04-05T18:43:00Z">
            <w:rPr/>
          </w:rPrChange>
        </w:rPr>
        <w:fldChar w:fldCharType="separate"/>
      </w:r>
      <w:ins w:id="956" w:author="Windows User" w:date="2019-04-05T18:42:00Z">
        <w:r w:rsidRPr="00B74DB6">
          <w:rPr>
            <w:rFonts w:asciiTheme="minorHAnsi" w:hAnsiTheme="minorHAnsi" w:cstheme="minorHAnsi"/>
            <w:sz w:val="20"/>
            <w:rPrChange w:id="957" w:author="Windows User" w:date="2019-04-05T18:43:00Z">
              <w:rPr/>
            </w:rPrChange>
          </w:rPr>
          <w:t>126</w:t>
        </w:r>
        <w:r w:rsidRPr="00B74DB6">
          <w:rPr>
            <w:rFonts w:asciiTheme="minorHAnsi" w:hAnsiTheme="minorHAnsi" w:cstheme="minorHAnsi"/>
            <w:sz w:val="20"/>
            <w:rPrChange w:id="958" w:author="Windows User" w:date="2019-04-05T18:43:00Z">
              <w:rPr/>
            </w:rPrChange>
          </w:rPr>
          <w:fldChar w:fldCharType="end"/>
        </w:r>
      </w:ins>
    </w:p>
    <w:p w14:paraId="6F96BD3F" w14:textId="23FE7AE4" w:rsidR="00B74DB6" w:rsidRPr="00B74DB6" w:rsidRDefault="00B74DB6">
      <w:pPr>
        <w:pStyle w:val="TOC3"/>
        <w:rPr>
          <w:ins w:id="959" w:author="Windows User" w:date="2019-04-05T18:42:00Z"/>
          <w:rFonts w:asciiTheme="minorHAnsi" w:eastAsiaTheme="minorEastAsia" w:hAnsiTheme="minorHAnsi" w:cstheme="minorHAnsi"/>
          <w:i w:val="0"/>
          <w:sz w:val="20"/>
          <w:lang w:eastAsia="en-US"/>
          <w:rPrChange w:id="960" w:author="Windows User" w:date="2019-04-05T18:43:00Z">
            <w:rPr>
              <w:ins w:id="961" w:author="Windows User" w:date="2019-04-05T18:42:00Z"/>
              <w:rFonts w:asciiTheme="minorHAnsi" w:eastAsiaTheme="minorEastAsia" w:hAnsiTheme="minorHAnsi" w:cstheme="minorBidi"/>
              <w:i w:val="0"/>
              <w:sz w:val="22"/>
              <w:szCs w:val="22"/>
              <w:lang w:eastAsia="en-US"/>
            </w:rPr>
          </w:rPrChange>
        </w:rPr>
      </w:pPr>
      <w:ins w:id="962" w:author="Windows User" w:date="2019-04-05T18:42:00Z">
        <w:r w:rsidRPr="00B74DB6">
          <w:rPr>
            <w:rFonts w:asciiTheme="minorHAnsi" w:hAnsiTheme="minorHAnsi" w:cstheme="minorHAnsi"/>
            <w:sz w:val="20"/>
            <w:lang w:val="pt-BR"/>
            <w:rPrChange w:id="963" w:author="Windows User" w:date="2019-04-05T18:43:00Z">
              <w:rPr>
                <w:rFonts w:asciiTheme="minorHAnsi" w:hAnsiTheme="minorHAnsi" w:cstheme="minorHAnsi"/>
                <w:lang w:val="pt-BR"/>
              </w:rPr>
            </w:rPrChange>
          </w:rPr>
          <w:t>2.12.6</w:t>
        </w:r>
        <w:r w:rsidRPr="00B74DB6">
          <w:rPr>
            <w:rFonts w:asciiTheme="minorHAnsi" w:eastAsiaTheme="minorEastAsia" w:hAnsiTheme="minorHAnsi" w:cstheme="minorHAnsi"/>
            <w:i w:val="0"/>
            <w:sz w:val="20"/>
            <w:lang w:eastAsia="en-US"/>
            <w:rPrChange w:id="96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65" w:author="Windows User" w:date="2019-04-05T18:43:00Z">
              <w:rPr>
                <w:rFonts w:asciiTheme="minorHAnsi" w:hAnsiTheme="minorHAnsi" w:cstheme="minorHAnsi"/>
                <w:lang w:val="pt-BR"/>
              </w:rPr>
            </w:rPrChange>
          </w:rPr>
          <w:t>Hài kịch</w:t>
        </w:r>
        <w:r w:rsidRPr="00B74DB6">
          <w:rPr>
            <w:rFonts w:asciiTheme="minorHAnsi" w:hAnsiTheme="minorHAnsi" w:cstheme="minorHAnsi"/>
            <w:sz w:val="20"/>
            <w:rPrChange w:id="966" w:author="Windows User" w:date="2019-04-05T18:43:00Z">
              <w:rPr/>
            </w:rPrChange>
          </w:rPr>
          <w:tab/>
        </w:r>
        <w:r w:rsidRPr="00B74DB6">
          <w:rPr>
            <w:rFonts w:asciiTheme="minorHAnsi" w:hAnsiTheme="minorHAnsi" w:cstheme="minorHAnsi"/>
            <w:sz w:val="20"/>
            <w:rPrChange w:id="967" w:author="Windows User" w:date="2019-04-05T18:43:00Z">
              <w:rPr/>
            </w:rPrChange>
          </w:rPr>
          <w:fldChar w:fldCharType="begin"/>
        </w:r>
        <w:r w:rsidRPr="00B74DB6">
          <w:rPr>
            <w:rFonts w:asciiTheme="minorHAnsi" w:hAnsiTheme="minorHAnsi" w:cstheme="minorHAnsi"/>
            <w:sz w:val="20"/>
            <w:rPrChange w:id="968" w:author="Windows User" w:date="2019-04-05T18:43:00Z">
              <w:rPr/>
            </w:rPrChange>
          </w:rPr>
          <w:instrText xml:space="preserve"> PAGEREF _Toc5382289 \h </w:instrText>
        </w:r>
        <w:r w:rsidRPr="00B74DB6">
          <w:rPr>
            <w:rFonts w:asciiTheme="minorHAnsi" w:hAnsiTheme="minorHAnsi" w:cstheme="minorHAnsi"/>
            <w:sz w:val="20"/>
            <w:rPrChange w:id="969" w:author="Windows User" w:date="2019-04-05T18:43:00Z">
              <w:rPr/>
            </w:rPrChange>
          </w:rPr>
        </w:r>
      </w:ins>
      <w:r w:rsidRPr="00B74DB6">
        <w:rPr>
          <w:rFonts w:asciiTheme="minorHAnsi" w:hAnsiTheme="minorHAnsi" w:cstheme="minorHAnsi"/>
          <w:sz w:val="20"/>
          <w:rPrChange w:id="970" w:author="Windows User" w:date="2019-04-05T18:43:00Z">
            <w:rPr/>
          </w:rPrChange>
        </w:rPr>
        <w:fldChar w:fldCharType="separate"/>
      </w:r>
      <w:ins w:id="971" w:author="Windows User" w:date="2019-04-05T18:42:00Z">
        <w:r w:rsidRPr="00B74DB6">
          <w:rPr>
            <w:rFonts w:asciiTheme="minorHAnsi" w:hAnsiTheme="minorHAnsi" w:cstheme="minorHAnsi"/>
            <w:sz w:val="20"/>
            <w:rPrChange w:id="972" w:author="Windows User" w:date="2019-04-05T18:43:00Z">
              <w:rPr/>
            </w:rPrChange>
          </w:rPr>
          <w:t>127</w:t>
        </w:r>
        <w:r w:rsidRPr="00B74DB6">
          <w:rPr>
            <w:rFonts w:asciiTheme="minorHAnsi" w:hAnsiTheme="minorHAnsi" w:cstheme="minorHAnsi"/>
            <w:sz w:val="20"/>
            <w:rPrChange w:id="973" w:author="Windows User" w:date="2019-04-05T18:43:00Z">
              <w:rPr/>
            </w:rPrChange>
          </w:rPr>
          <w:fldChar w:fldCharType="end"/>
        </w:r>
      </w:ins>
    </w:p>
    <w:p w14:paraId="04E71479" w14:textId="11D4FDA5" w:rsidR="00B74DB6" w:rsidRPr="00B74DB6" w:rsidRDefault="00B74DB6">
      <w:pPr>
        <w:pStyle w:val="TOC2"/>
        <w:tabs>
          <w:tab w:val="left" w:pos="1040"/>
        </w:tabs>
        <w:rPr>
          <w:ins w:id="974" w:author="Windows User" w:date="2019-04-05T18:42:00Z"/>
          <w:rFonts w:asciiTheme="minorHAnsi" w:eastAsiaTheme="minorEastAsia" w:hAnsiTheme="minorHAnsi" w:cstheme="minorHAnsi"/>
          <w:i w:val="0"/>
          <w:sz w:val="20"/>
          <w:lang w:eastAsia="en-US"/>
          <w:rPrChange w:id="975" w:author="Windows User" w:date="2019-04-05T18:43:00Z">
            <w:rPr>
              <w:ins w:id="976" w:author="Windows User" w:date="2019-04-05T18:42:00Z"/>
              <w:rFonts w:asciiTheme="minorHAnsi" w:eastAsiaTheme="minorEastAsia" w:hAnsiTheme="minorHAnsi" w:cstheme="minorBidi"/>
              <w:i w:val="0"/>
              <w:sz w:val="22"/>
              <w:szCs w:val="22"/>
              <w:lang w:eastAsia="en-US"/>
            </w:rPr>
          </w:rPrChange>
        </w:rPr>
      </w:pPr>
      <w:ins w:id="977" w:author="Windows User" w:date="2019-04-05T18:42:00Z">
        <w:r w:rsidRPr="00B74DB6">
          <w:rPr>
            <w:rFonts w:asciiTheme="minorHAnsi" w:hAnsiTheme="minorHAnsi" w:cstheme="minorHAnsi"/>
            <w:snapToGrid w:val="0"/>
            <w:w w:val="0"/>
            <w:sz w:val="20"/>
            <w:rPrChange w:id="978" w:author="Windows User" w:date="2019-04-05T18:43:00Z">
              <w:rPr>
                <w:rFonts w:cs="Noto Sans"/>
                <w:snapToGrid w:val="0"/>
                <w:w w:val="0"/>
              </w:rPr>
            </w:rPrChange>
          </w:rPr>
          <w:t>2.13</w:t>
        </w:r>
        <w:r w:rsidRPr="00B74DB6">
          <w:rPr>
            <w:rFonts w:asciiTheme="minorHAnsi" w:eastAsiaTheme="minorEastAsia" w:hAnsiTheme="minorHAnsi" w:cstheme="minorHAnsi"/>
            <w:i w:val="0"/>
            <w:sz w:val="20"/>
            <w:lang w:eastAsia="en-US"/>
            <w:rPrChange w:id="97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980" w:author="Windows User" w:date="2019-04-05T18:43:00Z">
              <w:rPr/>
            </w:rPrChange>
          </w:rPr>
          <w:t>THIẾU NHI</w:t>
        </w:r>
        <w:r w:rsidRPr="00B74DB6">
          <w:rPr>
            <w:rFonts w:asciiTheme="minorHAnsi" w:hAnsiTheme="minorHAnsi" w:cstheme="minorHAnsi"/>
            <w:sz w:val="20"/>
            <w:rPrChange w:id="981" w:author="Windows User" w:date="2019-04-05T18:43:00Z">
              <w:rPr/>
            </w:rPrChange>
          </w:rPr>
          <w:tab/>
        </w:r>
        <w:r w:rsidRPr="00B74DB6">
          <w:rPr>
            <w:rFonts w:asciiTheme="minorHAnsi" w:hAnsiTheme="minorHAnsi" w:cstheme="minorHAnsi"/>
            <w:sz w:val="20"/>
            <w:rPrChange w:id="982" w:author="Windows User" w:date="2019-04-05T18:43:00Z">
              <w:rPr/>
            </w:rPrChange>
          </w:rPr>
          <w:fldChar w:fldCharType="begin"/>
        </w:r>
        <w:r w:rsidRPr="00B74DB6">
          <w:rPr>
            <w:rFonts w:asciiTheme="minorHAnsi" w:hAnsiTheme="minorHAnsi" w:cstheme="minorHAnsi"/>
            <w:sz w:val="20"/>
            <w:rPrChange w:id="983" w:author="Windows User" w:date="2019-04-05T18:43:00Z">
              <w:rPr/>
            </w:rPrChange>
          </w:rPr>
          <w:instrText xml:space="preserve"> PAGEREF _Toc5382290 \h </w:instrText>
        </w:r>
        <w:r w:rsidRPr="00B74DB6">
          <w:rPr>
            <w:rFonts w:asciiTheme="minorHAnsi" w:hAnsiTheme="minorHAnsi" w:cstheme="minorHAnsi"/>
            <w:sz w:val="20"/>
            <w:rPrChange w:id="984" w:author="Windows User" w:date="2019-04-05T18:43:00Z">
              <w:rPr/>
            </w:rPrChange>
          </w:rPr>
        </w:r>
      </w:ins>
      <w:r w:rsidRPr="00B74DB6">
        <w:rPr>
          <w:rFonts w:asciiTheme="minorHAnsi" w:hAnsiTheme="minorHAnsi" w:cstheme="minorHAnsi"/>
          <w:sz w:val="20"/>
          <w:rPrChange w:id="985" w:author="Windows User" w:date="2019-04-05T18:43:00Z">
            <w:rPr/>
          </w:rPrChange>
        </w:rPr>
        <w:fldChar w:fldCharType="separate"/>
      </w:r>
      <w:ins w:id="986" w:author="Windows User" w:date="2019-04-05T18:42:00Z">
        <w:r w:rsidRPr="00B74DB6">
          <w:rPr>
            <w:rFonts w:asciiTheme="minorHAnsi" w:hAnsiTheme="minorHAnsi" w:cstheme="minorHAnsi"/>
            <w:sz w:val="20"/>
            <w:rPrChange w:id="987" w:author="Windows User" w:date="2019-04-05T18:43:00Z">
              <w:rPr/>
            </w:rPrChange>
          </w:rPr>
          <w:t>127</w:t>
        </w:r>
        <w:r w:rsidRPr="00B74DB6">
          <w:rPr>
            <w:rFonts w:asciiTheme="minorHAnsi" w:hAnsiTheme="minorHAnsi" w:cstheme="minorHAnsi"/>
            <w:sz w:val="20"/>
            <w:rPrChange w:id="988" w:author="Windows User" w:date="2019-04-05T18:43:00Z">
              <w:rPr/>
            </w:rPrChange>
          </w:rPr>
          <w:fldChar w:fldCharType="end"/>
        </w:r>
      </w:ins>
    </w:p>
    <w:p w14:paraId="30091FBA" w14:textId="532DDB60" w:rsidR="00B74DB6" w:rsidRPr="00B74DB6" w:rsidRDefault="00B74DB6">
      <w:pPr>
        <w:pStyle w:val="TOC3"/>
        <w:rPr>
          <w:ins w:id="989" w:author="Windows User" w:date="2019-04-05T18:42:00Z"/>
          <w:rFonts w:asciiTheme="minorHAnsi" w:eastAsiaTheme="minorEastAsia" w:hAnsiTheme="minorHAnsi" w:cstheme="minorHAnsi"/>
          <w:i w:val="0"/>
          <w:sz w:val="20"/>
          <w:lang w:eastAsia="en-US"/>
          <w:rPrChange w:id="990" w:author="Windows User" w:date="2019-04-05T18:43:00Z">
            <w:rPr>
              <w:ins w:id="991" w:author="Windows User" w:date="2019-04-05T18:42:00Z"/>
              <w:rFonts w:asciiTheme="minorHAnsi" w:eastAsiaTheme="minorEastAsia" w:hAnsiTheme="minorHAnsi" w:cstheme="minorBidi"/>
              <w:i w:val="0"/>
              <w:sz w:val="22"/>
              <w:szCs w:val="22"/>
              <w:lang w:eastAsia="en-US"/>
            </w:rPr>
          </w:rPrChange>
        </w:rPr>
      </w:pPr>
      <w:ins w:id="992" w:author="Windows User" w:date="2019-04-05T18:42:00Z">
        <w:r w:rsidRPr="00B74DB6">
          <w:rPr>
            <w:rFonts w:asciiTheme="minorHAnsi" w:hAnsiTheme="minorHAnsi" w:cstheme="minorHAnsi"/>
            <w:i w:val="0"/>
            <w:sz w:val="20"/>
            <w:lang w:val="pt-BR"/>
            <w:rPrChange w:id="993" w:author="Windows User" w:date="2019-04-05T18:43:00Z">
              <w:rPr>
                <w:rFonts w:asciiTheme="minorHAnsi" w:hAnsiTheme="minorHAnsi" w:cstheme="minorHAnsi"/>
                <w:i w:val="0"/>
                <w:lang w:val="pt-BR"/>
              </w:rPr>
            </w:rPrChange>
          </w:rPr>
          <w:t>2.13.1</w:t>
        </w:r>
        <w:r w:rsidRPr="00B74DB6">
          <w:rPr>
            <w:rFonts w:asciiTheme="minorHAnsi" w:eastAsiaTheme="minorEastAsia" w:hAnsiTheme="minorHAnsi" w:cstheme="minorHAnsi"/>
            <w:i w:val="0"/>
            <w:sz w:val="20"/>
            <w:lang w:eastAsia="en-US"/>
            <w:rPrChange w:id="99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995" w:author="Windows User" w:date="2019-04-05T18:43:00Z">
              <w:rPr>
                <w:rFonts w:asciiTheme="minorHAnsi" w:hAnsiTheme="minorHAnsi" w:cstheme="minorHAnsi"/>
                <w:lang w:val="pt-BR"/>
              </w:rPr>
            </w:rPrChange>
          </w:rPr>
          <w:t>Mainpage</w:t>
        </w:r>
        <w:r w:rsidRPr="00B74DB6">
          <w:rPr>
            <w:rFonts w:asciiTheme="minorHAnsi" w:hAnsiTheme="minorHAnsi" w:cstheme="minorHAnsi"/>
            <w:sz w:val="20"/>
            <w:rPrChange w:id="996" w:author="Windows User" w:date="2019-04-05T18:43:00Z">
              <w:rPr/>
            </w:rPrChange>
          </w:rPr>
          <w:tab/>
        </w:r>
        <w:r w:rsidRPr="00B74DB6">
          <w:rPr>
            <w:rFonts w:asciiTheme="minorHAnsi" w:hAnsiTheme="minorHAnsi" w:cstheme="minorHAnsi"/>
            <w:sz w:val="20"/>
            <w:rPrChange w:id="997" w:author="Windows User" w:date="2019-04-05T18:43:00Z">
              <w:rPr/>
            </w:rPrChange>
          </w:rPr>
          <w:fldChar w:fldCharType="begin"/>
        </w:r>
        <w:r w:rsidRPr="00B74DB6">
          <w:rPr>
            <w:rFonts w:asciiTheme="minorHAnsi" w:hAnsiTheme="minorHAnsi" w:cstheme="minorHAnsi"/>
            <w:sz w:val="20"/>
            <w:rPrChange w:id="998" w:author="Windows User" w:date="2019-04-05T18:43:00Z">
              <w:rPr/>
            </w:rPrChange>
          </w:rPr>
          <w:instrText xml:space="preserve"> PAGEREF _Toc5382291 \h </w:instrText>
        </w:r>
        <w:r w:rsidRPr="00B74DB6">
          <w:rPr>
            <w:rFonts w:asciiTheme="minorHAnsi" w:hAnsiTheme="minorHAnsi" w:cstheme="minorHAnsi"/>
            <w:sz w:val="20"/>
            <w:rPrChange w:id="999" w:author="Windows User" w:date="2019-04-05T18:43:00Z">
              <w:rPr/>
            </w:rPrChange>
          </w:rPr>
        </w:r>
      </w:ins>
      <w:r w:rsidRPr="00B74DB6">
        <w:rPr>
          <w:rFonts w:asciiTheme="minorHAnsi" w:hAnsiTheme="minorHAnsi" w:cstheme="minorHAnsi"/>
          <w:sz w:val="20"/>
          <w:rPrChange w:id="1000" w:author="Windows User" w:date="2019-04-05T18:43:00Z">
            <w:rPr/>
          </w:rPrChange>
        </w:rPr>
        <w:fldChar w:fldCharType="separate"/>
      </w:r>
      <w:ins w:id="1001" w:author="Windows User" w:date="2019-04-05T18:42:00Z">
        <w:r w:rsidRPr="00B74DB6">
          <w:rPr>
            <w:rFonts w:asciiTheme="minorHAnsi" w:hAnsiTheme="minorHAnsi" w:cstheme="minorHAnsi"/>
            <w:sz w:val="20"/>
            <w:rPrChange w:id="1002" w:author="Windows User" w:date="2019-04-05T18:43:00Z">
              <w:rPr/>
            </w:rPrChange>
          </w:rPr>
          <w:t>127</w:t>
        </w:r>
        <w:r w:rsidRPr="00B74DB6">
          <w:rPr>
            <w:rFonts w:asciiTheme="minorHAnsi" w:hAnsiTheme="minorHAnsi" w:cstheme="minorHAnsi"/>
            <w:sz w:val="20"/>
            <w:rPrChange w:id="1003" w:author="Windows User" w:date="2019-04-05T18:43:00Z">
              <w:rPr/>
            </w:rPrChange>
          </w:rPr>
          <w:fldChar w:fldCharType="end"/>
        </w:r>
      </w:ins>
    </w:p>
    <w:p w14:paraId="6912FE21" w14:textId="75C500EF" w:rsidR="00B74DB6" w:rsidRPr="00B74DB6" w:rsidRDefault="00B74DB6">
      <w:pPr>
        <w:pStyle w:val="TOC3"/>
        <w:rPr>
          <w:ins w:id="1004" w:author="Windows User" w:date="2019-04-05T18:42:00Z"/>
          <w:rFonts w:asciiTheme="minorHAnsi" w:eastAsiaTheme="minorEastAsia" w:hAnsiTheme="minorHAnsi" w:cstheme="minorHAnsi"/>
          <w:i w:val="0"/>
          <w:sz w:val="20"/>
          <w:lang w:eastAsia="en-US"/>
          <w:rPrChange w:id="1005" w:author="Windows User" w:date="2019-04-05T18:43:00Z">
            <w:rPr>
              <w:ins w:id="1006" w:author="Windows User" w:date="2019-04-05T18:42:00Z"/>
              <w:rFonts w:asciiTheme="minorHAnsi" w:eastAsiaTheme="minorEastAsia" w:hAnsiTheme="minorHAnsi" w:cstheme="minorBidi"/>
              <w:i w:val="0"/>
              <w:sz w:val="22"/>
              <w:szCs w:val="22"/>
              <w:lang w:eastAsia="en-US"/>
            </w:rPr>
          </w:rPrChange>
        </w:rPr>
      </w:pPr>
      <w:ins w:id="1007" w:author="Windows User" w:date="2019-04-05T18:42:00Z">
        <w:r w:rsidRPr="00B74DB6">
          <w:rPr>
            <w:rFonts w:asciiTheme="minorHAnsi" w:hAnsiTheme="minorHAnsi" w:cstheme="minorHAnsi"/>
            <w:sz w:val="20"/>
            <w:lang w:val="pt-BR"/>
            <w:rPrChange w:id="1008" w:author="Windows User" w:date="2019-04-05T18:43:00Z">
              <w:rPr>
                <w:rFonts w:asciiTheme="minorHAnsi" w:hAnsiTheme="minorHAnsi" w:cstheme="minorHAnsi"/>
                <w:lang w:val="pt-BR"/>
              </w:rPr>
            </w:rPrChange>
          </w:rPr>
          <w:t>2.13.2</w:t>
        </w:r>
        <w:r w:rsidRPr="00B74DB6">
          <w:rPr>
            <w:rFonts w:asciiTheme="minorHAnsi" w:eastAsiaTheme="minorEastAsia" w:hAnsiTheme="minorHAnsi" w:cstheme="minorHAnsi"/>
            <w:i w:val="0"/>
            <w:sz w:val="20"/>
            <w:lang w:eastAsia="en-US"/>
            <w:rPrChange w:id="100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010" w:author="Windows User" w:date="2019-04-05T18:43:00Z">
              <w:rPr>
                <w:rFonts w:asciiTheme="minorHAnsi" w:hAnsiTheme="minorHAnsi" w:cstheme="minorHAnsi"/>
                <w:lang w:val="pt-BR"/>
              </w:rPr>
            </w:rPrChange>
          </w:rPr>
          <w:t>Faceted search</w:t>
        </w:r>
        <w:r w:rsidRPr="00B74DB6">
          <w:rPr>
            <w:rFonts w:asciiTheme="minorHAnsi" w:hAnsiTheme="minorHAnsi" w:cstheme="minorHAnsi"/>
            <w:sz w:val="20"/>
            <w:rPrChange w:id="1011" w:author="Windows User" w:date="2019-04-05T18:43:00Z">
              <w:rPr/>
            </w:rPrChange>
          </w:rPr>
          <w:tab/>
        </w:r>
        <w:r w:rsidRPr="00B74DB6">
          <w:rPr>
            <w:rFonts w:asciiTheme="minorHAnsi" w:hAnsiTheme="minorHAnsi" w:cstheme="minorHAnsi"/>
            <w:sz w:val="20"/>
            <w:rPrChange w:id="1012" w:author="Windows User" w:date="2019-04-05T18:43:00Z">
              <w:rPr/>
            </w:rPrChange>
          </w:rPr>
          <w:fldChar w:fldCharType="begin"/>
        </w:r>
        <w:r w:rsidRPr="00B74DB6">
          <w:rPr>
            <w:rFonts w:asciiTheme="minorHAnsi" w:hAnsiTheme="minorHAnsi" w:cstheme="minorHAnsi"/>
            <w:sz w:val="20"/>
            <w:rPrChange w:id="1013" w:author="Windows User" w:date="2019-04-05T18:43:00Z">
              <w:rPr/>
            </w:rPrChange>
          </w:rPr>
          <w:instrText xml:space="preserve"> PAGEREF _Toc5382292 \h </w:instrText>
        </w:r>
        <w:r w:rsidRPr="00B74DB6">
          <w:rPr>
            <w:rFonts w:asciiTheme="minorHAnsi" w:hAnsiTheme="minorHAnsi" w:cstheme="minorHAnsi"/>
            <w:sz w:val="20"/>
            <w:rPrChange w:id="1014" w:author="Windows User" w:date="2019-04-05T18:43:00Z">
              <w:rPr/>
            </w:rPrChange>
          </w:rPr>
        </w:r>
      </w:ins>
      <w:r w:rsidRPr="00B74DB6">
        <w:rPr>
          <w:rFonts w:asciiTheme="minorHAnsi" w:hAnsiTheme="minorHAnsi" w:cstheme="minorHAnsi"/>
          <w:sz w:val="20"/>
          <w:rPrChange w:id="1015" w:author="Windows User" w:date="2019-04-05T18:43:00Z">
            <w:rPr/>
          </w:rPrChange>
        </w:rPr>
        <w:fldChar w:fldCharType="separate"/>
      </w:r>
      <w:ins w:id="1016" w:author="Windows User" w:date="2019-04-05T18:42:00Z">
        <w:r w:rsidRPr="00B74DB6">
          <w:rPr>
            <w:rFonts w:asciiTheme="minorHAnsi" w:hAnsiTheme="minorHAnsi" w:cstheme="minorHAnsi"/>
            <w:sz w:val="20"/>
            <w:rPrChange w:id="1017" w:author="Windows User" w:date="2019-04-05T18:43:00Z">
              <w:rPr/>
            </w:rPrChange>
          </w:rPr>
          <w:t>135</w:t>
        </w:r>
        <w:r w:rsidRPr="00B74DB6">
          <w:rPr>
            <w:rFonts w:asciiTheme="minorHAnsi" w:hAnsiTheme="minorHAnsi" w:cstheme="minorHAnsi"/>
            <w:sz w:val="20"/>
            <w:rPrChange w:id="1018" w:author="Windows User" w:date="2019-04-05T18:43:00Z">
              <w:rPr/>
            </w:rPrChange>
          </w:rPr>
          <w:fldChar w:fldCharType="end"/>
        </w:r>
      </w:ins>
    </w:p>
    <w:p w14:paraId="18AC36D8" w14:textId="3D1CF131" w:rsidR="00B74DB6" w:rsidRPr="00B74DB6" w:rsidRDefault="00B74DB6">
      <w:pPr>
        <w:pStyle w:val="TOC3"/>
        <w:rPr>
          <w:ins w:id="1019" w:author="Windows User" w:date="2019-04-05T18:42:00Z"/>
          <w:rFonts w:asciiTheme="minorHAnsi" w:eastAsiaTheme="minorEastAsia" w:hAnsiTheme="minorHAnsi" w:cstheme="minorHAnsi"/>
          <w:i w:val="0"/>
          <w:sz w:val="20"/>
          <w:lang w:eastAsia="en-US"/>
          <w:rPrChange w:id="1020" w:author="Windows User" w:date="2019-04-05T18:43:00Z">
            <w:rPr>
              <w:ins w:id="1021" w:author="Windows User" w:date="2019-04-05T18:42:00Z"/>
              <w:rFonts w:asciiTheme="minorHAnsi" w:eastAsiaTheme="minorEastAsia" w:hAnsiTheme="minorHAnsi" w:cstheme="minorBidi"/>
              <w:i w:val="0"/>
              <w:sz w:val="22"/>
              <w:szCs w:val="22"/>
              <w:lang w:eastAsia="en-US"/>
            </w:rPr>
          </w:rPrChange>
        </w:rPr>
      </w:pPr>
      <w:ins w:id="1022" w:author="Windows User" w:date="2019-04-05T18:42:00Z">
        <w:r w:rsidRPr="00B74DB6">
          <w:rPr>
            <w:rFonts w:asciiTheme="minorHAnsi" w:hAnsiTheme="minorHAnsi" w:cstheme="minorHAnsi"/>
            <w:sz w:val="20"/>
            <w:lang w:val="pt-BR"/>
            <w:rPrChange w:id="1023" w:author="Windows User" w:date="2019-04-05T18:43:00Z">
              <w:rPr>
                <w:rFonts w:asciiTheme="minorHAnsi" w:hAnsiTheme="minorHAnsi" w:cstheme="minorHAnsi"/>
                <w:lang w:val="pt-BR"/>
              </w:rPr>
            </w:rPrChange>
          </w:rPr>
          <w:t>2.13.3</w:t>
        </w:r>
        <w:r w:rsidRPr="00B74DB6">
          <w:rPr>
            <w:rFonts w:asciiTheme="minorHAnsi" w:eastAsiaTheme="minorEastAsia" w:hAnsiTheme="minorHAnsi" w:cstheme="minorHAnsi"/>
            <w:i w:val="0"/>
            <w:sz w:val="20"/>
            <w:lang w:eastAsia="en-US"/>
            <w:rPrChange w:id="102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025" w:author="Windows User" w:date="2019-04-05T18:43:00Z">
              <w:rPr>
                <w:rFonts w:asciiTheme="minorHAnsi" w:hAnsiTheme="minorHAnsi" w:cstheme="minorHAnsi"/>
                <w:lang w:val="pt-BR"/>
              </w:rPr>
            </w:rPrChange>
          </w:rPr>
          <w:t>Trang chi tiết Mới nhất</w:t>
        </w:r>
        <w:r w:rsidRPr="00B74DB6">
          <w:rPr>
            <w:rFonts w:asciiTheme="minorHAnsi" w:hAnsiTheme="minorHAnsi" w:cstheme="minorHAnsi"/>
            <w:sz w:val="20"/>
            <w:rPrChange w:id="1026" w:author="Windows User" w:date="2019-04-05T18:43:00Z">
              <w:rPr/>
            </w:rPrChange>
          </w:rPr>
          <w:tab/>
        </w:r>
        <w:r w:rsidRPr="00B74DB6">
          <w:rPr>
            <w:rFonts w:asciiTheme="minorHAnsi" w:hAnsiTheme="minorHAnsi" w:cstheme="minorHAnsi"/>
            <w:sz w:val="20"/>
            <w:rPrChange w:id="1027" w:author="Windows User" w:date="2019-04-05T18:43:00Z">
              <w:rPr/>
            </w:rPrChange>
          </w:rPr>
          <w:fldChar w:fldCharType="begin"/>
        </w:r>
        <w:r w:rsidRPr="00B74DB6">
          <w:rPr>
            <w:rFonts w:asciiTheme="minorHAnsi" w:hAnsiTheme="minorHAnsi" w:cstheme="minorHAnsi"/>
            <w:sz w:val="20"/>
            <w:rPrChange w:id="1028" w:author="Windows User" w:date="2019-04-05T18:43:00Z">
              <w:rPr/>
            </w:rPrChange>
          </w:rPr>
          <w:instrText xml:space="preserve"> PAGEREF _Toc5382293 \h </w:instrText>
        </w:r>
        <w:r w:rsidRPr="00B74DB6">
          <w:rPr>
            <w:rFonts w:asciiTheme="minorHAnsi" w:hAnsiTheme="minorHAnsi" w:cstheme="minorHAnsi"/>
            <w:sz w:val="20"/>
            <w:rPrChange w:id="1029" w:author="Windows User" w:date="2019-04-05T18:43:00Z">
              <w:rPr/>
            </w:rPrChange>
          </w:rPr>
        </w:r>
      </w:ins>
      <w:r w:rsidRPr="00B74DB6">
        <w:rPr>
          <w:rFonts w:asciiTheme="minorHAnsi" w:hAnsiTheme="minorHAnsi" w:cstheme="minorHAnsi"/>
          <w:sz w:val="20"/>
          <w:rPrChange w:id="1030" w:author="Windows User" w:date="2019-04-05T18:43:00Z">
            <w:rPr/>
          </w:rPrChange>
        </w:rPr>
        <w:fldChar w:fldCharType="separate"/>
      </w:r>
      <w:ins w:id="1031" w:author="Windows User" w:date="2019-04-05T18:42:00Z">
        <w:r w:rsidRPr="00B74DB6">
          <w:rPr>
            <w:rFonts w:asciiTheme="minorHAnsi" w:hAnsiTheme="minorHAnsi" w:cstheme="minorHAnsi"/>
            <w:sz w:val="20"/>
            <w:rPrChange w:id="1032" w:author="Windows User" w:date="2019-04-05T18:43:00Z">
              <w:rPr/>
            </w:rPrChange>
          </w:rPr>
          <w:t>136</w:t>
        </w:r>
        <w:r w:rsidRPr="00B74DB6">
          <w:rPr>
            <w:rFonts w:asciiTheme="minorHAnsi" w:hAnsiTheme="minorHAnsi" w:cstheme="minorHAnsi"/>
            <w:sz w:val="20"/>
            <w:rPrChange w:id="1033" w:author="Windows User" w:date="2019-04-05T18:43:00Z">
              <w:rPr/>
            </w:rPrChange>
          </w:rPr>
          <w:fldChar w:fldCharType="end"/>
        </w:r>
      </w:ins>
    </w:p>
    <w:p w14:paraId="21C0C3CD" w14:textId="1A6048BA" w:rsidR="00B74DB6" w:rsidRPr="00B74DB6" w:rsidRDefault="00B74DB6">
      <w:pPr>
        <w:pStyle w:val="TOC3"/>
        <w:rPr>
          <w:ins w:id="1034" w:author="Windows User" w:date="2019-04-05T18:42:00Z"/>
          <w:rFonts w:asciiTheme="minorHAnsi" w:eastAsiaTheme="minorEastAsia" w:hAnsiTheme="minorHAnsi" w:cstheme="minorHAnsi"/>
          <w:i w:val="0"/>
          <w:sz w:val="20"/>
          <w:lang w:eastAsia="en-US"/>
          <w:rPrChange w:id="1035" w:author="Windows User" w:date="2019-04-05T18:43:00Z">
            <w:rPr>
              <w:ins w:id="1036" w:author="Windows User" w:date="2019-04-05T18:42:00Z"/>
              <w:rFonts w:asciiTheme="minorHAnsi" w:eastAsiaTheme="minorEastAsia" w:hAnsiTheme="minorHAnsi" w:cstheme="minorBidi"/>
              <w:i w:val="0"/>
              <w:sz w:val="22"/>
              <w:szCs w:val="22"/>
              <w:lang w:eastAsia="en-US"/>
            </w:rPr>
          </w:rPrChange>
        </w:rPr>
      </w:pPr>
      <w:ins w:id="1037" w:author="Windows User" w:date="2019-04-05T18:42:00Z">
        <w:r w:rsidRPr="00B74DB6">
          <w:rPr>
            <w:rFonts w:asciiTheme="minorHAnsi" w:hAnsiTheme="minorHAnsi" w:cstheme="minorHAnsi"/>
            <w:sz w:val="20"/>
            <w:lang w:val="pt-BR"/>
            <w:rPrChange w:id="1038" w:author="Windows User" w:date="2019-04-05T18:43:00Z">
              <w:rPr>
                <w:rFonts w:asciiTheme="minorHAnsi" w:hAnsiTheme="minorHAnsi" w:cstheme="minorHAnsi"/>
                <w:lang w:val="pt-BR"/>
              </w:rPr>
            </w:rPrChange>
          </w:rPr>
          <w:t>2.13.4</w:t>
        </w:r>
        <w:r w:rsidRPr="00B74DB6">
          <w:rPr>
            <w:rFonts w:asciiTheme="minorHAnsi" w:eastAsiaTheme="minorEastAsia" w:hAnsiTheme="minorHAnsi" w:cstheme="minorHAnsi"/>
            <w:i w:val="0"/>
            <w:sz w:val="20"/>
            <w:lang w:eastAsia="en-US"/>
            <w:rPrChange w:id="103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040" w:author="Windows User" w:date="2019-04-05T18:43:00Z">
              <w:rPr>
                <w:rFonts w:asciiTheme="minorHAnsi" w:hAnsiTheme="minorHAnsi" w:cstheme="minorHAnsi"/>
                <w:lang w:val="pt-BR"/>
              </w:rPr>
            </w:rPrChange>
          </w:rPr>
          <w:t>Trang chi tiết Phim</w:t>
        </w:r>
        <w:r w:rsidRPr="00B74DB6">
          <w:rPr>
            <w:rFonts w:asciiTheme="minorHAnsi" w:hAnsiTheme="minorHAnsi" w:cstheme="minorHAnsi"/>
            <w:sz w:val="20"/>
            <w:rPrChange w:id="1041" w:author="Windows User" w:date="2019-04-05T18:43:00Z">
              <w:rPr/>
            </w:rPrChange>
          </w:rPr>
          <w:tab/>
        </w:r>
        <w:r w:rsidRPr="00B74DB6">
          <w:rPr>
            <w:rFonts w:asciiTheme="minorHAnsi" w:hAnsiTheme="minorHAnsi" w:cstheme="minorHAnsi"/>
            <w:sz w:val="20"/>
            <w:rPrChange w:id="1042" w:author="Windows User" w:date="2019-04-05T18:43:00Z">
              <w:rPr/>
            </w:rPrChange>
          </w:rPr>
          <w:fldChar w:fldCharType="begin"/>
        </w:r>
        <w:r w:rsidRPr="00B74DB6">
          <w:rPr>
            <w:rFonts w:asciiTheme="minorHAnsi" w:hAnsiTheme="minorHAnsi" w:cstheme="minorHAnsi"/>
            <w:sz w:val="20"/>
            <w:rPrChange w:id="1043" w:author="Windows User" w:date="2019-04-05T18:43:00Z">
              <w:rPr/>
            </w:rPrChange>
          </w:rPr>
          <w:instrText xml:space="preserve"> PAGEREF _Toc5382294 \h </w:instrText>
        </w:r>
        <w:r w:rsidRPr="00B74DB6">
          <w:rPr>
            <w:rFonts w:asciiTheme="minorHAnsi" w:hAnsiTheme="minorHAnsi" w:cstheme="minorHAnsi"/>
            <w:sz w:val="20"/>
            <w:rPrChange w:id="1044" w:author="Windows User" w:date="2019-04-05T18:43:00Z">
              <w:rPr/>
            </w:rPrChange>
          </w:rPr>
        </w:r>
      </w:ins>
      <w:r w:rsidRPr="00B74DB6">
        <w:rPr>
          <w:rFonts w:asciiTheme="minorHAnsi" w:hAnsiTheme="minorHAnsi" w:cstheme="minorHAnsi"/>
          <w:sz w:val="20"/>
          <w:rPrChange w:id="1045" w:author="Windows User" w:date="2019-04-05T18:43:00Z">
            <w:rPr/>
          </w:rPrChange>
        </w:rPr>
        <w:fldChar w:fldCharType="separate"/>
      </w:r>
      <w:ins w:id="1046" w:author="Windows User" w:date="2019-04-05T18:42:00Z">
        <w:r w:rsidRPr="00B74DB6">
          <w:rPr>
            <w:rFonts w:asciiTheme="minorHAnsi" w:hAnsiTheme="minorHAnsi" w:cstheme="minorHAnsi"/>
            <w:sz w:val="20"/>
            <w:rPrChange w:id="1047" w:author="Windows User" w:date="2019-04-05T18:43:00Z">
              <w:rPr/>
            </w:rPrChange>
          </w:rPr>
          <w:t>137</w:t>
        </w:r>
        <w:r w:rsidRPr="00B74DB6">
          <w:rPr>
            <w:rFonts w:asciiTheme="minorHAnsi" w:hAnsiTheme="minorHAnsi" w:cstheme="minorHAnsi"/>
            <w:sz w:val="20"/>
            <w:rPrChange w:id="1048" w:author="Windows User" w:date="2019-04-05T18:43:00Z">
              <w:rPr/>
            </w:rPrChange>
          </w:rPr>
          <w:fldChar w:fldCharType="end"/>
        </w:r>
      </w:ins>
    </w:p>
    <w:p w14:paraId="7B246650" w14:textId="1B5C5DCC" w:rsidR="00B74DB6" w:rsidRPr="00B74DB6" w:rsidRDefault="00B74DB6">
      <w:pPr>
        <w:pStyle w:val="TOC3"/>
        <w:rPr>
          <w:ins w:id="1049" w:author="Windows User" w:date="2019-04-05T18:42:00Z"/>
          <w:rFonts w:asciiTheme="minorHAnsi" w:eastAsiaTheme="minorEastAsia" w:hAnsiTheme="minorHAnsi" w:cstheme="minorHAnsi"/>
          <w:i w:val="0"/>
          <w:sz w:val="20"/>
          <w:lang w:eastAsia="en-US"/>
          <w:rPrChange w:id="1050" w:author="Windows User" w:date="2019-04-05T18:43:00Z">
            <w:rPr>
              <w:ins w:id="1051" w:author="Windows User" w:date="2019-04-05T18:42:00Z"/>
              <w:rFonts w:asciiTheme="minorHAnsi" w:eastAsiaTheme="minorEastAsia" w:hAnsiTheme="minorHAnsi" w:cstheme="minorBidi"/>
              <w:i w:val="0"/>
              <w:sz w:val="22"/>
              <w:szCs w:val="22"/>
              <w:lang w:eastAsia="en-US"/>
            </w:rPr>
          </w:rPrChange>
        </w:rPr>
      </w:pPr>
      <w:ins w:id="1052" w:author="Windows User" w:date="2019-04-05T18:42:00Z">
        <w:r w:rsidRPr="00B74DB6">
          <w:rPr>
            <w:rFonts w:asciiTheme="minorHAnsi" w:hAnsiTheme="minorHAnsi" w:cstheme="minorHAnsi"/>
            <w:sz w:val="20"/>
            <w:lang w:val="pt-BR"/>
            <w:rPrChange w:id="1053" w:author="Windows User" w:date="2019-04-05T18:43:00Z">
              <w:rPr>
                <w:rFonts w:asciiTheme="minorHAnsi" w:hAnsiTheme="minorHAnsi" w:cstheme="minorHAnsi"/>
                <w:lang w:val="pt-BR"/>
              </w:rPr>
            </w:rPrChange>
          </w:rPr>
          <w:t>2.13.5</w:t>
        </w:r>
        <w:r w:rsidRPr="00B74DB6">
          <w:rPr>
            <w:rFonts w:asciiTheme="minorHAnsi" w:eastAsiaTheme="minorEastAsia" w:hAnsiTheme="minorHAnsi" w:cstheme="minorHAnsi"/>
            <w:i w:val="0"/>
            <w:sz w:val="20"/>
            <w:lang w:eastAsia="en-US"/>
            <w:rPrChange w:id="105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055" w:author="Windows User" w:date="2019-04-05T18:43:00Z">
              <w:rPr>
                <w:rFonts w:asciiTheme="minorHAnsi" w:hAnsiTheme="minorHAnsi" w:cstheme="minorHAnsi"/>
                <w:lang w:val="pt-BR"/>
              </w:rPr>
            </w:rPrChange>
          </w:rPr>
          <w:t>Trang chi tiết Ca nhạc</w:t>
        </w:r>
        <w:r w:rsidRPr="00B74DB6">
          <w:rPr>
            <w:rFonts w:asciiTheme="minorHAnsi" w:hAnsiTheme="minorHAnsi" w:cstheme="minorHAnsi"/>
            <w:sz w:val="20"/>
            <w:rPrChange w:id="1056" w:author="Windows User" w:date="2019-04-05T18:43:00Z">
              <w:rPr/>
            </w:rPrChange>
          </w:rPr>
          <w:tab/>
        </w:r>
        <w:r w:rsidRPr="00B74DB6">
          <w:rPr>
            <w:rFonts w:asciiTheme="minorHAnsi" w:hAnsiTheme="minorHAnsi" w:cstheme="minorHAnsi"/>
            <w:sz w:val="20"/>
            <w:rPrChange w:id="1057" w:author="Windows User" w:date="2019-04-05T18:43:00Z">
              <w:rPr/>
            </w:rPrChange>
          </w:rPr>
          <w:fldChar w:fldCharType="begin"/>
        </w:r>
        <w:r w:rsidRPr="00B74DB6">
          <w:rPr>
            <w:rFonts w:asciiTheme="minorHAnsi" w:hAnsiTheme="minorHAnsi" w:cstheme="minorHAnsi"/>
            <w:sz w:val="20"/>
            <w:rPrChange w:id="1058" w:author="Windows User" w:date="2019-04-05T18:43:00Z">
              <w:rPr/>
            </w:rPrChange>
          </w:rPr>
          <w:instrText xml:space="preserve"> PAGEREF _Toc5382295 \h </w:instrText>
        </w:r>
        <w:r w:rsidRPr="00B74DB6">
          <w:rPr>
            <w:rFonts w:asciiTheme="minorHAnsi" w:hAnsiTheme="minorHAnsi" w:cstheme="minorHAnsi"/>
            <w:sz w:val="20"/>
            <w:rPrChange w:id="1059" w:author="Windows User" w:date="2019-04-05T18:43:00Z">
              <w:rPr/>
            </w:rPrChange>
          </w:rPr>
        </w:r>
      </w:ins>
      <w:r w:rsidRPr="00B74DB6">
        <w:rPr>
          <w:rFonts w:asciiTheme="minorHAnsi" w:hAnsiTheme="minorHAnsi" w:cstheme="minorHAnsi"/>
          <w:sz w:val="20"/>
          <w:rPrChange w:id="1060" w:author="Windows User" w:date="2019-04-05T18:43:00Z">
            <w:rPr/>
          </w:rPrChange>
        </w:rPr>
        <w:fldChar w:fldCharType="separate"/>
      </w:r>
      <w:ins w:id="1061" w:author="Windows User" w:date="2019-04-05T18:42:00Z">
        <w:r w:rsidRPr="00B74DB6">
          <w:rPr>
            <w:rFonts w:asciiTheme="minorHAnsi" w:hAnsiTheme="minorHAnsi" w:cstheme="minorHAnsi"/>
            <w:sz w:val="20"/>
            <w:rPrChange w:id="1062" w:author="Windows User" w:date="2019-04-05T18:43:00Z">
              <w:rPr/>
            </w:rPrChange>
          </w:rPr>
          <w:t>138</w:t>
        </w:r>
        <w:r w:rsidRPr="00B74DB6">
          <w:rPr>
            <w:rFonts w:asciiTheme="minorHAnsi" w:hAnsiTheme="minorHAnsi" w:cstheme="minorHAnsi"/>
            <w:sz w:val="20"/>
            <w:rPrChange w:id="1063" w:author="Windows User" w:date="2019-04-05T18:43:00Z">
              <w:rPr/>
            </w:rPrChange>
          </w:rPr>
          <w:fldChar w:fldCharType="end"/>
        </w:r>
      </w:ins>
    </w:p>
    <w:p w14:paraId="3E75F8E8" w14:textId="75160BD7" w:rsidR="00B74DB6" w:rsidRPr="00B74DB6" w:rsidRDefault="00B74DB6">
      <w:pPr>
        <w:pStyle w:val="TOC3"/>
        <w:rPr>
          <w:ins w:id="1064" w:author="Windows User" w:date="2019-04-05T18:42:00Z"/>
          <w:rFonts w:asciiTheme="minorHAnsi" w:eastAsiaTheme="minorEastAsia" w:hAnsiTheme="minorHAnsi" w:cstheme="minorHAnsi"/>
          <w:i w:val="0"/>
          <w:sz w:val="20"/>
          <w:lang w:eastAsia="en-US"/>
          <w:rPrChange w:id="1065" w:author="Windows User" w:date="2019-04-05T18:43:00Z">
            <w:rPr>
              <w:ins w:id="1066" w:author="Windows User" w:date="2019-04-05T18:42:00Z"/>
              <w:rFonts w:asciiTheme="minorHAnsi" w:eastAsiaTheme="minorEastAsia" w:hAnsiTheme="minorHAnsi" w:cstheme="minorBidi"/>
              <w:i w:val="0"/>
              <w:sz w:val="22"/>
              <w:szCs w:val="22"/>
              <w:lang w:eastAsia="en-US"/>
            </w:rPr>
          </w:rPrChange>
        </w:rPr>
      </w:pPr>
      <w:ins w:id="1067" w:author="Windows User" w:date="2019-04-05T18:42:00Z">
        <w:r w:rsidRPr="00B74DB6">
          <w:rPr>
            <w:rFonts w:asciiTheme="minorHAnsi" w:hAnsiTheme="minorHAnsi" w:cstheme="minorHAnsi"/>
            <w:sz w:val="20"/>
            <w:lang w:val="pt-BR"/>
            <w:rPrChange w:id="1068" w:author="Windows User" w:date="2019-04-05T18:43:00Z">
              <w:rPr>
                <w:rFonts w:asciiTheme="minorHAnsi" w:hAnsiTheme="minorHAnsi" w:cstheme="minorHAnsi"/>
                <w:lang w:val="pt-BR"/>
              </w:rPr>
            </w:rPrChange>
          </w:rPr>
          <w:t>2.13.6</w:t>
        </w:r>
        <w:r w:rsidRPr="00B74DB6">
          <w:rPr>
            <w:rFonts w:asciiTheme="minorHAnsi" w:eastAsiaTheme="minorEastAsia" w:hAnsiTheme="minorHAnsi" w:cstheme="minorHAnsi"/>
            <w:i w:val="0"/>
            <w:sz w:val="20"/>
            <w:lang w:eastAsia="en-US"/>
            <w:rPrChange w:id="106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070" w:author="Windows User" w:date="2019-04-05T18:43:00Z">
              <w:rPr>
                <w:rFonts w:asciiTheme="minorHAnsi" w:hAnsiTheme="minorHAnsi" w:cstheme="minorHAnsi"/>
                <w:lang w:val="pt-BR"/>
              </w:rPr>
            </w:rPrChange>
          </w:rPr>
          <w:t>Trang chi tiết Kể chuyện</w:t>
        </w:r>
        <w:r w:rsidRPr="00B74DB6">
          <w:rPr>
            <w:rFonts w:asciiTheme="minorHAnsi" w:hAnsiTheme="minorHAnsi" w:cstheme="minorHAnsi"/>
            <w:sz w:val="20"/>
            <w:rPrChange w:id="1071" w:author="Windows User" w:date="2019-04-05T18:43:00Z">
              <w:rPr/>
            </w:rPrChange>
          </w:rPr>
          <w:tab/>
        </w:r>
        <w:r w:rsidRPr="00B74DB6">
          <w:rPr>
            <w:rFonts w:asciiTheme="minorHAnsi" w:hAnsiTheme="minorHAnsi" w:cstheme="minorHAnsi"/>
            <w:sz w:val="20"/>
            <w:rPrChange w:id="1072" w:author="Windows User" w:date="2019-04-05T18:43:00Z">
              <w:rPr/>
            </w:rPrChange>
          </w:rPr>
          <w:fldChar w:fldCharType="begin"/>
        </w:r>
        <w:r w:rsidRPr="00B74DB6">
          <w:rPr>
            <w:rFonts w:asciiTheme="minorHAnsi" w:hAnsiTheme="minorHAnsi" w:cstheme="minorHAnsi"/>
            <w:sz w:val="20"/>
            <w:rPrChange w:id="1073" w:author="Windows User" w:date="2019-04-05T18:43:00Z">
              <w:rPr/>
            </w:rPrChange>
          </w:rPr>
          <w:instrText xml:space="preserve"> PAGEREF _Toc5382296 \h </w:instrText>
        </w:r>
        <w:r w:rsidRPr="00B74DB6">
          <w:rPr>
            <w:rFonts w:asciiTheme="minorHAnsi" w:hAnsiTheme="minorHAnsi" w:cstheme="minorHAnsi"/>
            <w:sz w:val="20"/>
            <w:rPrChange w:id="1074" w:author="Windows User" w:date="2019-04-05T18:43:00Z">
              <w:rPr/>
            </w:rPrChange>
          </w:rPr>
        </w:r>
      </w:ins>
      <w:r w:rsidRPr="00B74DB6">
        <w:rPr>
          <w:rFonts w:asciiTheme="minorHAnsi" w:hAnsiTheme="minorHAnsi" w:cstheme="minorHAnsi"/>
          <w:sz w:val="20"/>
          <w:rPrChange w:id="1075" w:author="Windows User" w:date="2019-04-05T18:43:00Z">
            <w:rPr/>
          </w:rPrChange>
        </w:rPr>
        <w:fldChar w:fldCharType="separate"/>
      </w:r>
      <w:ins w:id="1076" w:author="Windows User" w:date="2019-04-05T18:42:00Z">
        <w:r w:rsidRPr="00B74DB6">
          <w:rPr>
            <w:rFonts w:asciiTheme="minorHAnsi" w:hAnsiTheme="minorHAnsi" w:cstheme="minorHAnsi"/>
            <w:sz w:val="20"/>
            <w:rPrChange w:id="1077" w:author="Windows User" w:date="2019-04-05T18:43:00Z">
              <w:rPr/>
            </w:rPrChange>
          </w:rPr>
          <w:t>139</w:t>
        </w:r>
        <w:r w:rsidRPr="00B74DB6">
          <w:rPr>
            <w:rFonts w:asciiTheme="minorHAnsi" w:hAnsiTheme="minorHAnsi" w:cstheme="minorHAnsi"/>
            <w:sz w:val="20"/>
            <w:rPrChange w:id="1078" w:author="Windows User" w:date="2019-04-05T18:43:00Z">
              <w:rPr/>
            </w:rPrChange>
          </w:rPr>
          <w:fldChar w:fldCharType="end"/>
        </w:r>
      </w:ins>
    </w:p>
    <w:p w14:paraId="4EDAC136" w14:textId="2C529EDC" w:rsidR="00B74DB6" w:rsidRPr="00B74DB6" w:rsidRDefault="00B74DB6">
      <w:pPr>
        <w:pStyle w:val="TOC3"/>
        <w:rPr>
          <w:ins w:id="1079" w:author="Windows User" w:date="2019-04-05T18:42:00Z"/>
          <w:rFonts w:asciiTheme="minorHAnsi" w:eastAsiaTheme="minorEastAsia" w:hAnsiTheme="minorHAnsi" w:cstheme="minorHAnsi"/>
          <w:i w:val="0"/>
          <w:sz w:val="20"/>
          <w:lang w:eastAsia="en-US"/>
          <w:rPrChange w:id="1080" w:author="Windows User" w:date="2019-04-05T18:43:00Z">
            <w:rPr>
              <w:ins w:id="1081" w:author="Windows User" w:date="2019-04-05T18:42:00Z"/>
              <w:rFonts w:asciiTheme="minorHAnsi" w:eastAsiaTheme="minorEastAsia" w:hAnsiTheme="minorHAnsi" w:cstheme="minorBidi"/>
              <w:i w:val="0"/>
              <w:sz w:val="22"/>
              <w:szCs w:val="22"/>
              <w:lang w:eastAsia="en-US"/>
            </w:rPr>
          </w:rPrChange>
        </w:rPr>
      </w:pPr>
      <w:ins w:id="1082" w:author="Windows User" w:date="2019-04-05T18:42:00Z">
        <w:r w:rsidRPr="00B74DB6">
          <w:rPr>
            <w:rFonts w:asciiTheme="minorHAnsi" w:hAnsiTheme="minorHAnsi" w:cstheme="minorHAnsi"/>
            <w:sz w:val="20"/>
            <w:lang w:val="pt-BR"/>
            <w:rPrChange w:id="1083" w:author="Windows User" w:date="2019-04-05T18:43:00Z">
              <w:rPr>
                <w:rFonts w:asciiTheme="minorHAnsi" w:hAnsiTheme="minorHAnsi" w:cstheme="minorHAnsi"/>
                <w:lang w:val="pt-BR"/>
              </w:rPr>
            </w:rPrChange>
          </w:rPr>
          <w:t>2.13.7</w:t>
        </w:r>
        <w:r w:rsidRPr="00B74DB6">
          <w:rPr>
            <w:rFonts w:asciiTheme="minorHAnsi" w:eastAsiaTheme="minorEastAsia" w:hAnsiTheme="minorHAnsi" w:cstheme="minorHAnsi"/>
            <w:i w:val="0"/>
            <w:sz w:val="20"/>
            <w:lang w:eastAsia="en-US"/>
            <w:rPrChange w:id="108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085" w:author="Windows User" w:date="2019-04-05T18:43:00Z">
              <w:rPr>
                <w:rFonts w:asciiTheme="minorHAnsi" w:hAnsiTheme="minorHAnsi" w:cstheme="minorHAnsi"/>
                <w:lang w:val="pt-BR"/>
              </w:rPr>
            </w:rPrChange>
          </w:rPr>
          <w:t>Trang chi tiết Tiếng anh</w:t>
        </w:r>
        <w:r w:rsidRPr="00B74DB6">
          <w:rPr>
            <w:rFonts w:asciiTheme="minorHAnsi" w:hAnsiTheme="minorHAnsi" w:cstheme="minorHAnsi"/>
            <w:sz w:val="20"/>
            <w:rPrChange w:id="1086" w:author="Windows User" w:date="2019-04-05T18:43:00Z">
              <w:rPr/>
            </w:rPrChange>
          </w:rPr>
          <w:tab/>
        </w:r>
        <w:r w:rsidRPr="00B74DB6">
          <w:rPr>
            <w:rFonts w:asciiTheme="minorHAnsi" w:hAnsiTheme="minorHAnsi" w:cstheme="minorHAnsi"/>
            <w:sz w:val="20"/>
            <w:rPrChange w:id="1087" w:author="Windows User" w:date="2019-04-05T18:43:00Z">
              <w:rPr/>
            </w:rPrChange>
          </w:rPr>
          <w:fldChar w:fldCharType="begin"/>
        </w:r>
        <w:r w:rsidRPr="00B74DB6">
          <w:rPr>
            <w:rFonts w:asciiTheme="minorHAnsi" w:hAnsiTheme="minorHAnsi" w:cstheme="minorHAnsi"/>
            <w:sz w:val="20"/>
            <w:rPrChange w:id="1088" w:author="Windows User" w:date="2019-04-05T18:43:00Z">
              <w:rPr/>
            </w:rPrChange>
          </w:rPr>
          <w:instrText xml:space="preserve"> PAGEREF _Toc5382297 \h </w:instrText>
        </w:r>
        <w:r w:rsidRPr="00B74DB6">
          <w:rPr>
            <w:rFonts w:asciiTheme="minorHAnsi" w:hAnsiTheme="minorHAnsi" w:cstheme="minorHAnsi"/>
            <w:sz w:val="20"/>
            <w:rPrChange w:id="1089" w:author="Windows User" w:date="2019-04-05T18:43:00Z">
              <w:rPr/>
            </w:rPrChange>
          </w:rPr>
        </w:r>
      </w:ins>
      <w:r w:rsidRPr="00B74DB6">
        <w:rPr>
          <w:rFonts w:asciiTheme="minorHAnsi" w:hAnsiTheme="minorHAnsi" w:cstheme="minorHAnsi"/>
          <w:sz w:val="20"/>
          <w:rPrChange w:id="1090" w:author="Windows User" w:date="2019-04-05T18:43:00Z">
            <w:rPr/>
          </w:rPrChange>
        </w:rPr>
        <w:fldChar w:fldCharType="separate"/>
      </w:r>
      <w:ins w:id="1091" w:author="Windows User" w:date="2019-04-05T18:42:00Z">
        <w:r w:rsidRPr="00B74DB6">
          <w:rPr>
            <w:rFonts w:asciiTheme="minorHAnsi" w:hAnsiTheme="minorHAnsi" w:cstheme="minorHAnsi"/>
            <w:sz w:val="20"/>
            <w:rPrChange w:id="1092" w:author="Windows User" w:date="2019-04-05T18:43:00Z">
              <w:rPr/>
            </w:rPrChange>
          </w:rPr>
          <w:t>140</w:t>
        </w:r>
        <w:r w:rsidRPr="00B74DB6">
          <w:rPr>
            <w:rFonts w:asciiTheme="minorHAnsi" w:hAnsiTheme="minorHAnsi" w:cstheme="minorHAnsi"/>
            <w:sz w:val="20"/>
            <w:rPrChange w:id="1093" w:author="Windows User" w:date="2019-04-05T18:43:00Z">
              <w:rPr/>
            </w:rPrChange>
          </w:rPr>
          <w:fldChar w:fldCharType="end"/>
        </w:r>
      </w:ins>
    </w:p>
    <w:p w14:paraId="393301CB" w14:textId="054C3990" w:rsidR="00B74DB6" w:rsidRPr="00B74DB6" w:rsidRDefault="00B74DB6">
      <w:pPr>
        <w:pStyle w:val="TOC3"/>
        <w:rPr>
          <w:ins w:id="1094" w:author="Windows User" w:date="2019-04-05T18:42:00Z"/>
          <w:rFonts w:asciiTheme="minorHAnsi" w:eastAsiaTheme="minorEastAsia" w:hAnsiTheme="minorHAnsi" w:cstheme="minorHAnsi"/>
          <w:i w:val="0"/>
          <w:sz w:val="20"/>
          <w:lang w:eastAsia="en-US"/>
          <w:rPrChange w:id="1095" w:author="Windows User" w:date="2019-04-05T18:43:00Z">
            <w:rPr>
              <w:ins w:id="1096" w:author="Windows User" w:date="2019-04-05T18:42:00Z"/>
              <w:rFonts w:asciiTheme="minorHAnsi" w:eastAsiaTheme="minorEastAsia" w:hAnsiTheme="minorHAnsi" w:cstheme="minorBidi"/>
              <w:i w:val="0"/>
              <w:sz w:val="22"/>
              <w:szCs w:val="22"/>
              <w:lang w:eastAsia="en-US"/>
            </w:rPr>
          </w:rPrChange>
        </w:rPr>
      </w:pPr>
      <w:ins w:id="1097" w:author="Windows User" w:date="2019-04-05T18:42:00Z">
        <w:r w:rsidRPr="00B74DB6">
          <w:rPr>
            <w:rFonts w:asciiTheme="minorHAnsi" w:hAnsiTheme="minorHAnsi" w:cstheme="minorHAnsi"/>
            <w:sz w:val="20"/>
            <w:lang w:val="pt-BR"/>
            <w:rPrChange w:id="1098" w:author="Windows User" w:date="2019-04-05T18:43:00Z">
              <w:rPr>
                <w:rFonts w:asciiTheme="minorHAnsi" w:hAnsiTheme="minorHAnsi" w:cstheme="minorHAnsi"/>
                <w:lang w:val="pt-BR"/>
              </w:rPr>
            </w:rPrChange>
          </w:rPr>
          <w:t>2.13.8</w:t>
        </w:r>
        <w:r w:rsidRPr="00B74DB6">
          <w:rPr>
            <w:rFonts w:asciiTheme="minorHAnsi" w:eastAsiaTheme="minorEastAsia" w:hAnsiTheme="minorHAnsi" w:cstheme="minorHAnsi"/>
            <w:i w:val="0"/>
            <w:sz w:val="20"/>
            <w:lang w:eastAsia="en-US"/>
            <w:rPrChange w:id="109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100" w:author="Windows User" w:date="2019-04-05T18:43:00Z">
              <w:rPr>
                <w:rFonts w:asciiTheme="minorHAnsi" w:hAnsiTheme="minorHAnsi" w:cstheme="minorHAnsi"/>
                <w:lang w:val="pt-BR"/>
              </w:rPr>
            </w:rPrChange>
          </w:rPr>
          <w:t>Trang chi tiết Học điều hay</w:t>
        </w:r>
        <w:r w:rsidRPr="00B74DB6">
          <w:rPr>
            <w:rFonts w:asciiTheme="minorHAnsi" w:hAnsiTheme="minorHAnsi" w:cstheme="minorHAnsi"/>
            <w:sz w:val="20"/>
            <w:rPrChange w:id="1101" w:author="Windows User" w:date="2019-04-05T18:43:00Z">
              <w:rPr/>
            </w:rPrChange>
          </w:rPr>
          <w:tab/>
        </w:r>
        <w:r w:rsidRPr="00B74DB6">
          <w:rPr>
            <w:rFonts w:asciiTheme="minorHAnsi" w:hAnsiTheme="minorHAnsi" w:cstheme="minorHAnsi"/>
            <w:sz w:val="20"/>
            <w:rPrChange w:id="1102" w:author="Windows User" w:date="2019-04-05T18:43:00Z">
              <w:rPr/>
            </w:rPrChange>
          </w:rPr>
          <w:fldChar w:fldCharType="begin"/>
        </w:r>
        <w:r w:rsidRPr="00B74DB6">
          <w:rPr>
            <w:rFonts w:asciiTheme="minorHAnsi" w:hAnsiTheme="minorHAnsi" w:cstheme="minorHAnsi"/>
            <w:sz w:val="20"/>
            <w:rPrChange w:id="1103" w:author="Windows User" w:date="2019-04-05T18:43:00Z">
              <w:rPr/>
            </w:rPrChange>
          </w:rPr>
          <w:instrText xml:space="preserve"> PAGEREF _Toc5382298 \h </w:instrText>
        </w:r>
        <w:r w:rsidRPr="00B74DB6">
          <w:rPr>
            <w:rFonts w:asciiTheme="minorHAnsi" w:hAnsiTheme="minorHAnsi" w:cstheme="minorHAnsi"/>
            <w:sz w:val="20"/>
            <w:rPrChange w:id="1104" w:author="Windows User" w:date="2019-04-05T18:43:00Z">
              <w:rPr/>
            </w:rPrChange>
          </w:rPr>
        </w:r>
      </w:ins>
      <w:r w:rsidRPr="00B74DB6">
        <w:rPr>
          <w:rFonts w:asciiTheme="minorHAnsi" w:hAnsiTheme="minorHAnsi" w:cstheme="minorHAnsi"/>
          <w:sz w:val="20"/>
          <w:rPrChange w:id="1105" w:author="Windows User" w:date="2019-04-05T18:43:00Z">
            <w:rPr/>
          </w:rPrChange>
        </w:rPr>
        <w:fldChar w:fldCharType="separate"/>
      </w:r>
      <w:ins w:id="1106" w:author="Windows User" w:date="2019-04-05T18:42:00Z">
        <w:r w:rsidRPr="00B74DB6">
          <w:rPr>
            <w:rFonts w:asciiTheme="minorHAnsi" w:hAnsiTheme="minorHAnsi" w:cstheme="minorHAnsi"/>
            <w:sz w:val="20"/>
            <w:rPrChange w:id="1107" w:author="Windows User" w:date="2019-04-05T18:43:00Z">
              <w:rPr/>
            </w:rPrChange>
          </w:rPr>
          <w:t>141</w:t>
        </w:r>
        <w:r w:rsidRPr="00B74DB6">
          <w:rPr>
            <w:rFonts w:asciiTheme="minorHAnsi" w:hAnsiTheme="minorHAnsi" w:cstheme="minorHAnsi"/>
            <w:sz w:val="20"/>
            <w:rPrChange w:id="1108" w:author="Windows User" w:date="2019-04-05T18:43:00Z">
              <w:rPr/>
            </w:rPrChange>
          </w:rPr>
          <w:fldChar w:fldCharType="end"/>
        </w:r>
      </w:ins>
    </w:p>
    <w:p w14:paraId="74D8A607" w14:textId="5361992A" w:rsidR="00B74DB6" w:rsidRPr="00B74DB6" w:rsidRDefault="00B74DB6">
      <w:pPr>
        <w:pStyle w:val="TOC2"/>
        <w:tabs>
          <w:tab w:val="left" w:pos="1040"/>
        </w:tabs>
        <w:rPr>
          <w:ins w:id="1109" w:author="Windows User" w:date="2019-04-05T18:42:00Z"/>
          <w:rFonts w:asciiTheme="minorHAnsi" w:eastAsiaTheme="minorEastAsia" w:hAnsiTheme="minorHAnsi" w:cstheme="minorHAnsi"/>
          <w:i w:val="0"/>
          <w:sz w:val="20"/>
          <w:lang w:eastAsia="en-US"/>
          <w:rPrChange w:id="1110" w:author="Windows User" w:date="2019-04-05T18:43:00Z">
            <w:rPr>
              <w:ins w:id="1111" w:author="Windows User" w:date="2019-04-05T18:42:00Z"/>
              <w:rFonts w:asciiTheme="minorHAnsi" w:eastAsiaTheme="minorEastAsia" w:hAnsiTheme="minorHAnsi" w:cstheme="minorBidi"/>
              <w:i w:val="0"/>
              <w:sz w:val="22"/>
              <w:szCs w:val="22"/>
              <w:lang w:eastAsia="en-US"/>
            </w:rPr>
          </w:rPrChange>
        </w:rPr>
      </w:pPr>
      <w:ins w:id="1112" w:author="Windows User" w:date="2019-04-05T18:42:00Z">
        <w:r w:rsidRPr="00B74DB6">
          <w:rPr>
            <w:rFonts w:asciiTheme="minorHAnsi" w:hAnsiTheme="minorHAnsi" w:cstheme="minorHAnsi"/>
            <w:snapToGrid w:val="0"/>
            <w:w w:val="0"/>
            <w:sz w:val="20"/>
            <w:rPrChange w:id="1113" w:author="Windows User" w:date="2019-04-05T18:43:00Z">
              <w:rPr>
                <w:rFonts w:cs="Noto Sans"/>
                <w:snapToGrid w:val="0"/>
                <w:w w:val="0"/>
              </w:rPr>
            </w:rPrChange>
          </w:rPr>
          <w:t>2.14</w:t>
        </w:r>
        <w:r w:rsidRPr="00B74DB6">
          <w:rPr>
            <w:rFonts w:asciiTheme="minorHAnsi" w:eastAsiaTheme="minorEastAsia" w:hAnsiTheme="minorHAnsi" w:cstheme="minorHAnsi"/>
            <w:i w:val="0"/>
            <w:sz w:val="20"/>
            <w:lang w:eastAsia="en-US"/>
            <w:rPrChange w:id="111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115" w:author="Windows User" w:date="2019-04-05T18:43:00Z">
              <w:rPr/>
            </w:rPrChange>
          </w:rPr>
          <w:t>TÀI KHOẢN</w:t>
        </w:r>
        <w:r w:rsidRPr="00B74DB6">
          <w:rPr>
            <w:rFonts w:asciiTheme="minorHAnsi" w:hAnsiTheme="minorHAnsi" w:cstheme="minorHAnsi"/>
            <w:sz w:val="20"/>
            <w:rPrChange w:id="1116" w:author="Windows User" w:date="2019-04-05T18:43:00Z">
              <w:rPr/>
            </w:rPrChange>
          </w:rPr>
          <w:tab/>
        </w:r>
        <w:r w:rsidRPr="00B74DB6">
          <w:rPr>
            <w:rFonts w:asciiTheme="minorHAnsi" w:hAnsiTheme="minorHAnsi" w:cstheme="minorHAnsi"/>
            <w:sz w:val="20"/>
            <w:rPrChange w:id="1117" w:author="Windows User" w:date="2019-04-05T18:43:00Z">
              <w:rPr/>
            </w:rPrChange>
          </w:rPr>
          <w:fldChar w:fldCharType="begin"/>
        </w:r>
        <w:r w:rsidRPr="00B74DB6">
          <w:rPr>
            <w:rFonts w:asciiTheme="minorHAnsi" w:hAnsiTheme="minorHAnsi" w:cstheme="minorHAnsi"/>
            <w:sz w:val="20"/>
            <w:rPrChange w:id="1118" w:author="Windows User" w:date="2019-04-05T18:43:00Z">
              <w:rPr/>
            </w:rPrChange>
          </w:rPr>
          <w:instrText xml:space="preserve"> PAGEREF _Toc5382299 \h </w:instrText>
        </w:r>
        <w:r w:rsidRPr="00B74DB6">
          <w:rPr>
            <w:rFonts w:asciiTheme="minorHAnsi" w:hAnsiTheme="minorHAnsi" w:cstheme="minorHAnsi"/>
            <w:sz w:val="20"/>
            <w:rPrChange w:id="1119" w:author="Windows User" w:date="2019-04-05T18:43:00Z">
              <w:rPr/>
            </w:rPrChange>
          </w:rPr>
        </w:r>
      </w:ins>
      <w:r w:rsidRPr="00B74DB6">
        <w:rPr>
          <w:rFonts w:asciiTheme="minorHAnsi" w:hAnsiTheme="minorHAnsi" w:cstheme="minorHAnsi"/>
          <w:sz w:val="20"/>
          <w:rPrChange w:id="1120" w:author="Windows User" w:date="2019-04-05T18:43:00Z">
            <w:rPr/>
          </w:rPrChange>
        </w:rPr>
        <w:fldChar w:fldCharType="separate"/>
      </w:r>
      <w:ins w:id="1121" w:author="Windows User" w:date="2019-04-05T18:42:00Z">
        <w:r w:rsidRPr="00B74DB6">
          <w:rPr>
            <w:rFonts w:asciiTheme="minorHAnsi" w:hAnsiTheme="minorHAnsi" w:cstheme="minorHAnsi"/>
            <w:sz w:val="20"/>
            <w:rPrChange w:id="1122" w:author="Windows User" w:date="2019-04-05T18:43:00Z">
              <w:rPr/>
            </w:rPrChange>
          </w:rPr>
          <w:t>142</w:t>
        </w:r>
        <w:r w:rsidRPr="00B74DB6">
          <w:rPr>
            <w:rFonts w:asciiTheme="minorHAnsi" w:hAnsiTheme="minorHAnsi" w:cstheme="minorHAnsi"/>
            <w:sz w:val="20"/>
            <w:rPrChange w:id="1123" w:author="Windows User" w:date="2019-04-05T18:43:00Z">
              <w:rPr/>
            </w:rPrChange>
          </w:rPr>
          <w:fldChar w:fldCharType="end"/>
        </w:r>
      </w:ins>
    </w:p>
    <w:p w14:paraId="36666037" w14:textId="4C3A30E7" w:rsidR="00B74DB6" w:rsidRPr="00B74DB6" w:rsidRDefault="00B74DB6">
      <w:pPr>
        <w:pStyle w:val="TOC3"/>
        <w:rPr>
          <w:ins w:id="1124" w:author="Windows User" w:date="2019-04-05T18:42:00Z"/>
          <w:rFonts w:asciiTheme="minorHAnsi" w:eastAsiaTheme="minorEastAsia" w:hAnsiTheme="minorHAnsi" w:cstheme="minorHAnsi"/>
          <w:i w:val="0"/>
          <w:sz w:val="20"/>
          <w:lang w:eastAsia="en-US"/>
          <w:rPrChange w:id="1125" w:author="Windows User" w:date="2019-04-05T18:43:00Z">
            <w:rPr>
              <w:ins w:id="1126" w:author="Windows User" w:date="2019-04-05T18:42:00Z"/>
              <w:rFonts w:asciiTheme="minorHAnsi" w:eastAsiaTheme="minorEastAsia" w:hAnsiTheme="minorHAnsi" w:cstheme="minorBidi"/>
              <w:i w:val="0"/>
              <w:sz w:val="22"/>
              <w:szCs w:val="22"/>
              <w:lang w:eastAsia="en-US"/>
            </w:rPr>
          </w:rPrChange>
        </w:rPr>
      </w:pPr>
      <w:ins w:id="1127" w:author="Windows User" w:date="2019-04-05T18:42:00Z">
        <w:r w:rsidRPr="00B74DB6">
          <w:rPr>
            <w:rFonts w:asciiTheme="minorHAnsi" w:hAnsiTheme="minorHAnsi" w:cstheme="minorHAnsi"/>
            <w:sz w:val="20"/>
            <w:lang w:val="pt-BR"/>
            <w:rPrChange w:id="1128" w:author="Windows User" w:date="2019-04-05T18:43:00Z">
              <w:rPr>
                <w:rFonts w:asciiTheme="minorHAnsi" w:hAnsiTheme="minorHAnsi" w:cstheme="minorHAnsi"/>
                <w:lang w:val="pt-BR"/>
              </w:rPr>
            </w:rPrChange>
          </w:rPr>
          <w:t>2.14.1</w:t>
        </w:r>
        <w:r w:rsidRPr="00B74DB6">
          <w:rPr>
            <w:rFonts w:asciiTheme="minorHAnsi" w:eastAsiaTheme="minorEastAsia" w:hAnsiTheme="minorHAnsi" w:cstheme="minorHAnsi"/>
            <w:i w:val="0"/>
            <w:sz w:val="20"/>
            <w:lang w:eastAsia="en-US"/>
            <w:rPrChange w:id="112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130" w:author="Windows User" w:date="2019-04-05T18:43:00Z">
              <w:rPr>
                <w:rFonts w:asciiTheme="minorHAnsi" w:hAnsiTheme="minorHAnsi" w:cstheme="minorHAnsi"/>
                <w:lang w:val="pt-BR"/>
              </w:rPr>
            </w:rPrChange>
          </w:rPr>
          <w:t>Mainpage</w:t>
        </w:r>
        <w:r w:rsidRPr="00B74DB6">
          <w:rPr>
            <w:rFonts w:asciiTheme="minorHAnsi" w:hAnsiTheme="minorHAnsi" w:cstheme="minorHAnsi"/>
            <w:sz w:val="20"/>
            <w:rPrChange w:id="1131" w:author="Windows User" w:date="2019-04-05T18:43:00Z">
              <w:rPr/>
            </w:rPrChange>
          </w:rPr>
          <w:tab/>
        </w:r>
        <w:r w:rsidRPr="00B74DB6">
          <w:rPr>
            <w:rFonts w:asciiTheme="minorHAnsi" w:hAnsiTheme="minorHAnsi" w:cstheme="minorHAnsi"/>
            <w:sz w:val="20"/>
            <w:rPrChange w:id="1132" w:author="Windows User" w:date="2019-04-05T18:43:00Z">
              <w:rPr/>
            </w:rPrChange>
          </w:rPr>
          <w:fldChar w:fldCharType="begin"/>
        </w:r>
        <w:r w:rsidRPr="00B74DB6">
          <w:rPr>
            <w:rFonts w:asciiTheme="minorHAnsi" w:hAnsiTheme="minorHAnsi" w:cstheme="minorHAnsi"/>
            <w:sz w:val="20"/>
            <w:rPrChange w:id="1133" w:author="Windows User" w:date="2019-04-05T18:43:00Z">
              <w:rPr/>
            </w:rPrChange>
          </w:rPr>
          <w:instrText xml:space="preserve"> PAGEREF _Toc5382300 \h </w:instrText>
        </w:r>
        <w:r w:rsidRPr="00B74DB6">
          <w:rPr>
            <w:rFonts w:asciiTheme="minorHAnsi" w:hAnsiTheme="minorHAnsi" w:cstheme="minorHAnsi"/>
            <w:sz w:val="20"/>
            <w:rPrChange w:id="1134" w:author="Windows User" w:date="2019-04-05T18:43:00Z">
              <w:rPr/>
            </w:rPrChange>
          </w:rPr>
        </w:r>
      </w:ins>
      <w:r w:rsidRPr="00B74DB6">
        <w:rPr>
          <w:rFonts w:asciiTheme="minorHAnsi" w:hAnsiTheme="minorHAnsi" w:cstheme="minorHAnsi"/>
          <w:sz w:val="20"/>
          <w:rPrChange w:id="1135" w:author="Windows User" w:date="2019-04-05T18:43:00Z">
            <w:rPr/>
          </w:rPrChange>
        </w:rPr>
        <w:fldChar w:fldCharType="separate"/>
      </w:r>
      <w:ins w:id="1136" w:author="Windows User" w:date="2019-04-05T18:42:00Z">
        <w:r w:rsidRPr="00B74DB6">
          <w:rPr>
            <w:rFonts w:asciiTheme="minorHAnsi" w:hAnsiTheme="minorHAnsi" w:cstheme="minorHAnsi"/>
            <w:sz w:val="20"/>
            <w:rPrChange w:id="1137" w:author="Windows User" w:date="2019-04-05T18:43:00Z">
              <w:rPr/>
            </w:rPrChange>
          </w:rPr>
          <w:t>142</w:t>
        </w:r>
        <w:r w:rsidRPr="00B74DB6">
          <w:rPr>
            <w:rFonts w:asciiTheme="minorHAnsi" w:hAnsiTheme="minorHAnsi" w:cstheme="minorHAnsi"/>
            <w:sz w:val="20"/>
            <w:rPrChange w:id="1138" w:author="Windows User" w:date="2019-04-05T18:43:00Z">
              <w:rPr/>
            </w:rPrChange>
          </w:rPr>
          <w:fldChar w:fldCharType="end"/>
        </w:r>
      </w:ins>
    </w:p>
    <w:p w14:paraId="1085F99F" w14:textId="79973C07" w:rsidR="00B74DB6" w:rsidRPr="00B74DB6" w:rsidRDefault="00B74DB6">
      <w:pPr>
        <w:pStyle w:val="TOC3"/>
        <w:rPr>
          <w:ins w:id="1139" w:author="Windows User" w:date="2019-04-05T18:42:00Z"/>
          <w:rFonts w:asciiTheme="minorHAnsi" w:eastAsiaTheme="minorEastAsia" w:hAnsiTheme="minorHAnsi" w:cstheme="minorHAnsi"/>
          <w:i w:val="0"/>
          <w:sz w:val="20"/>
          <w:lang w:eastAsia="en-US"/>
          <w:rPrChange w:id="1140" w:author="Windows User" w:date="2019-04-05T18:43:00Z">
            <w:rPr>
              <w:ins w:id="1141" w:author="Windows User" w:date="2019-04-05T18:42:00Z"/>
              <w:rFonts w:asciiTheme="minorHAnsi" w:eastAsiaTheme="minorEastAsia" w:hAnsiTheme="minorHAnsi" w:cstheme="minorBidi"/>
              <w:i w:val="0"/>
              <w:sz w:val="22"/>
              <w:szCs w:val="22"/>
              <w:lang w:eastAsia="en-US"/>
            </w:rPr>
          </w:rPrChange>
        </w:rPr>
      </w:pPr>
      <w:ins w:id="1142" w:author="Windows User" w:date="2019-04-05T18:42:00Z">
        <w:r w:rsidRPr="00B74DB6">
          <w:rPr>
            <w:rFonts w:asciiTheme="minorHAnsi" w:hAnsiTheme="minorHAnsi" w:cstheme="minorHAnsi"/>
            <w:sz w:val="20"/>
            <w:lang w:val="pt-BR"/>
            <w:rPrChange w:id="1143" w:author="Windows User" w:date="2019-04-05T18:43:00Z">
              <w:rPr>
                <w:rFonts w:asciiTheme="minorHAnsi" w:hAnsiTheme="minorHAnsi" w:cstheme="minorHAnsi"/>
                <w:lang w:val="pt-BR"/>
              </w:rPr>
            </w:rPrChange>
          </w:rPr>
          <w:t>2.14.2</w:t>
        </w:r>
        <w:r w:rsidRPr="00B74DB6">
          <w:rPr>
            <w:rFonts w:asciiTheme="minorHAnsi" w:eastAsiaTheme="minorEastAsia" w:hAnsiTheme="minorHAnsi" w:cstheme="minorHAnsi"/>
            <w:i w:val="0"/>
            <w:sz w:val="20"/>
            <w:lang w:eastAsia="en-US"/>
            <w:rPrChange w:id="1144"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145" w:author="Windows User" w:date="2019-04-05T18:43:00Z">
              <w:rPr>
                <w:rFonts w:asciiTheme="minorHAnsi" w:hAnsiTheme="minorHAnsi" w:cstheme="minorHAnsi"/>
                <w:lang w:val="pt-BR"/>
              </w:rPr>
            </w:rPrChange>
          </w:rPr>
          <w:t>Yêu thích – Theo dõi</w:t>
        </w:r>
        <w:r w:rsidRPr="00B74DB6">
          <w:rPr>
            <w:rFonts w:asciiTheme="minorHAnsi" w:hAnsiTheme="minorHAnsi" w:cstheme="minorHAnsi"/>
            <w:sz w:val="20"/>
            <w:rPrChange w:id="1146" w:author="Windows User" w:date="2019-04-05T18:43:00Z">
              <w:rPr/>
            </w:rPrChange>
          </w:rPr>
          <w:tab/>
        </w:r>
        <w:r w:rsidRPr="00B74DB6">
          <w:rPr>
            <w:rFonts w:asciiTheme="minorHAnsi" w:hAnsiTheme="minorHAnsi" w:cstheme="minorHAnsi"/>
            <w:sz w:val="20"/>
            <w:rPrChange w:id="1147" w:author="Windows User" w:date="2019-04-05T18:43:00Z">
              <w:rPr/>
            </w:rPrChange>
          </w:rPr>
          <w:fldChar w:fldCharType="begin"/>
        </w:r>
        <w:r w:rsidRPr="00B74DB6">
          <w:rPr>
            <w:rFonts w:asciiTheme="minorHAnsi" w:hAnsiTheme="minorHAnsi" w:cstheme="minorHAnsi"/>
            <w:sz w:val="20"/>
            <w:rPrChange w:id="1148" w:author="Windows User" w:date="2019-04-05T18:43:00Z">
              <w:rPr/>
            </w:rPrChange>
          </w:rPr>
          <w:instrText xml:space="preserve"> PAGEREF _Toc5382301 \h </w:instrText>
        </w:r>
        <w:r w:rsidRPr="00B74DB6">
          <w:rPr>
            <w:rFonts w:asciiTheme="minorHAnsi" w:hAnsiTheme="minorHAnsi" w:cstheme="minorHAnsi"/>
            <w:sz w:val="20"/>
            <w:rPrChange w:id="1149" w:author="Windows User" w:date="2019-04-05T18:43:00Z">
              <w:rPr/>
            </w:rPrChange>
          </w:rPr>
        </w:r>
      </w:ins>
      <w:r w:rsidRPr="00B74DB6">
        <w:rPr>
          <w:rFonts w:asciiTheme="minorHAnsi" w:hAnsiTheme="minorHAnsi" w:cstheme="minorHAnsi"/>
          <w:sz w:val="20"/>
          <w:rPrChange w:id="1150" w:author="Windows User" w:date="2019-04-05T18:43:00Z">
            <w:rPr/>
          </w:rPrChange>
        </w:rPr>
        <w:fldChar w:fldCharType="separate"/>
      </w:r>
      <w:ins w:id="1151" w:author="Windows User" w:date="2019-04-05T18:42:00Z">
        <w:r w:rsidRPr="00B74DB6">
          <w:rPr>
            <w:rFonts w:asciiTheme="minorHAnsi" w:hAnsiTheme="minorHAnsi" w:cstheme="minorHAnsi"/>
            <w:sz w:val="20"/>
            <w:rPrChange w:id="1152" w:author="Windows User" w:date="2019-04-05T18:43:00Z">
              <w:rPr/>
            </w:rPrChange>
          </w:rPr>
          <w:t>144</w:t>
        </w:r>
        <w:r w:rsidRPr="00B74DB6">
          <w:rPr>
            <w:rFonts w:asciiTheme="minorHAnsi" w:hAnsiTheme="minorHAnsi" w:cstheme="minorHAnsi"/>
            <w:sz w:val="20"/>
            <w:rPrChange w:id="1153" w:author="Windows User" w:date="2019-04-05T18:43:00Z">
              <w:rPr/>
            </w:rPrChange>
          </w:rPr>
          <w:fldChar w:fldCharType="end"/>
        </w:r>
      </w:ins>
    </w:p>
    <w:p w14:paraId="7EC601DB" w14:textId="06A3C49F" w:rsidR="00B74DB6" w:rsidRPr="00B74DB6" w:rsidRDefault="00B74DB6">
      <w:pPr>
        <w:pStyle w:val="TOC3"/>
        <w:rPr>
          <w:ins w:id="1154" w:author="Windows User" w:date="2019-04-05T18:42:00Z"/>
          <w:rFonts w:asciiTheme="minorHAnsi" w:eastAsiaTheme="minorEastAsia" w:hAnsiTheme="minorHAnsi" w:cstheme="minorHAnsi"/>
          <w:i w:val="0"/>
          <w:sz w:val="20"/>
          <w:lang w:eastAsia="en-US"/>
          <w:rPrChange w:id="1155" w:author="Windows User" w:date="2019-04-05T18:43:00Z">
            <w:rPr>
              <w:ins w:id="1156" w:author="Windows User" w:date="2019-04-05T18:42:00Z"/>
              <w:rFonts w:asciiTheme="minorHAnsi" w:eastAsiaTheme="minorEastAsia" w:hAnsiTheme="minorHAnsi" w:cstheme="minorBidi"/>
              <w:i w:val="0"/>
              <w:sz w:val="22"/>
              <w:szCs w:val="22"/>
              <w:lang w:eastAsia="en-US"/>
            </w:rPr>
          </w:rPrChange>
        </w:rPr>
      </w:pPr>
      <w:ins w:id="1157" w:author="Windows User" w:date="2019-04-05T18:42:00Z">
        <w:r w:rsidRPr="00B74DB6">
          <w:rPr>
            <w:rFonts w:asciiTheme="minorHAnsi" w:hAnsiTheme="minorHAnsi" w:cstheme="minorHAnsi"/>
            <w:sz w:val="20"/>
            <w:lang w:val="pt-BR"/>
            <w:rPrChange w:id="1158" w:author="Windows User" w:date="2019-04-05T18:43:00Z">
              <w:rPr>
                <w:rFonts w:asciiTheme="minorHAnsi" w:hAnsiTheme="minorHAnsi" w:cstheme="minorHAnsi"/>
                <w:lang w:val="pt-BR"/>
              </w:rPr>
            </w:rPrChange>
          </w:rPr>
          <w:t>2.14.3</w:t>
        </w:r>
        <w:r w:rsidRPr="00B74DB6">
          <w:rPr>
            <w:rFonts w:asciiTheme="minorHAnsi" w:eastAsiaTheme="minorEastAsia" w:hAnsiTheme="minorHAnsi" w:cstheme="minorHAnsi"/>
            <w:i w:val="0"/>
            <w:sz w:val="20"/>
            <w:lang w:eastAsia="en-US"/>
            <w:rPrChange w:id="1159"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160" w:author="Windows User" w:date="2019-04-05T18:43:00Z">
              <w:rPr>
                <w:rFonts w:asciiTheme="minorHAnsi" w:hAnsiTheme="minorHAnsi" w:cstheme="minorHAnsi"/>
                <w:lang w:val="pt-BR"/>
              </w:rPr>
            </w:rPrChange>
          </w:rPr>
          <w:t>Danh sách xem gần đây</w:t>
        </w:r>
        <w:r w:rsidRPr="00B74DB6">
          <w:rPr>
            <w:rFonts w:asciiTheme="minorHAnsi" w:hAnsiTheme="minorHAnsi" w:cstheme="minorHAnsi"/>
            <w:sz w:val="20"/>
            <w:rPrChange w:id="1161" w:author="Windows User" w:date="2019-04-05T18:43:00Z">
              <w:rPr/>
            </w:rPrChange>
          </w:rPr>
          <w:tab/>
        </w:r>
        <w:r w:rsidRPr="00B74DB6">
          <w:rPr>
            <w:rFonts w:asciiTheme="minorHAnsi" w:hAnsiTheme="minorHAnsi" w:cstheme="minorHAnsi"/>
            <w:sz w:val="20"/>
            <w:rPrChange w:id="1162" w:author="Windows User" w:date="2019-04-05T18:43:00Z">
              <w:rPr/>
            </w:rPrChange>
          </w:rPr>
          <w:fldChar w:fldCharType="begin"/>
        </w:r>
        <w:r w:rsidRPr="00B74DB6">
          <w:rPr>
            <w:rFonts w:asciiTheme="minorHAnsi" w:hAnsiTheme="minorHAnsi" w:cstheme="minorHAnsi"/>
            <w:sz w:val="20"/>
            <w:rPrChange w:id="1163" w:author="Windows User" w:date="2019-04-05T18:43:00Z">
              <w:rPr/>
            </w:rPrChange>
          </w:rPr>
          <w:instrText xml:space="preserve"> PAGEREF _Toc5382303 \h </w:instrText>
        </w:r>
        <w:r w:rsidRPr="00B74DB6">
          <w:rPr>
            <w:rFonts w:asciiTheme="minorHAnsi" w:hAnsiTheme="minorHAnsi" w:cstheme="minorHAnsi"/>
            <w:sz w:val="20"/>
            <w:rPrChange w:id="1164" w:author="Windows User" w:date="2019-04-05T18:43:00Z">
              <w:rPr/>
            </w:rPrChange>
          </w:rPr>
        </w:r>
      </w:ins>
      <w:r w:rsidRPr="00B74DB6">
        <w:rPr>
          <w:rFonts w:asciiTheme="minorHAnsi" w:hAnsiTheme="minorHAnsi" w:cstheme="minorHAnsi"/>
          <w:sz w:val="20"/>
          <w:rPrChange w:id="1165" w:author="Windows User" w:date="2019-04-05T18:43:00Z">
            <w:rPr/>
          </w:rPrChange>
        </w:rPr>
        <w:fldChar w:fldCharType="separate"/>
      </w:r>
      <w:ins w:id="1166" w:author="Windows User" w:date="2019-04-05T18:42:00Z">
        <w:r w:rsidRPr="00B74DB6">
          <w:rPr>
            <w:rFonts w:asciiTheme="minorHAnsi" w:hAnsiTheme="minorHAnsi" w:cstheme="minorHAnsi"/>
            <w:sz w:val="20"/>
            <w:rPrChange w:id="1167" w:author="Windows User" w:date="2019-04-05T18:43:00Z">
              <w:rPr/>
            </w:rPrChange>
          </w:rPr>
          <w:t>149</w:t>
        </w:r>
        <w:r w:rsidRPr="00B74DB6">
          <w:rPr>
            <w:rFonts w:asciiTheme="minorHAnsi" w:hAnsiTheme="minorHAnsi" w:cstheme="minorHAnsi"/>
            <w:sz w:val="20"/>
            <w:rPrChange w:id="1168" w:author="Windows User" w:date="2019-04-05T18:43:00Z">
              <w:rPr/>
            </w:rPrChange>
          </w:rPr>
          <w:fldChar w:fldCharType="end"/>
        </w:r>
      </w:ins>
    </w:p>
    <w:p w14:paraId="0D421823" w14:textId="19D8B6FF" w:rsidR="00B74DB6" w:rsidRPr="00B74DB6" w:rsidRDefault="00B74DB6">
      <w:pPr>
        <w:pStyle w:val="TOC3"/>
        <w:rPr>
          <w:ins w:id="1169" w:author="Windows User" w:date="2019-04-05T18:42:00Z"/>
          <w:rFonts w:asciiTheme="minorHAnsi" w:eastAsiaTheme="minorEastAsia" w:hAnsiTheme="minorHAnsi" w:cstheme="minorHAnsi"/>
          <w:i w:val="0"/>
          <w:sz w:val="20"/>
          <w:lang w:eastAsia="en-US"/>
          <w:rPrChange w:id="1170" w:author="Windows User" w:date="2019-04-05T18:43:00Z">
            <w:rPr>
              <w:ins w:id="1171" w:author="Windows User" w:date="2019-04-05T18:42:00Z"/>
              <w:rFonts w:asciiTheme="minorHAnsi" w:eastAsiaTheme="minorEastAsia" w:hAnsiTheme="minorHAnsi" w:cstheme="minorBidi"/>
              <w:i w:val="0"/>
              <w:sz w:val="22"/>
              <w:szCs w:val="22"/>
              <w:lang w:eastAsia="en-US"/>
            </w:rPr>
          </w:rPrChange>
        </w:rPr>
      </w:pPr>
      <w:ins w:id="1172" w:author="Windows User" w:date="2019-04-05T18:42:00Z">
        <w:r w:rsidRPr="00B74DB6">
          <w:rPr>
            <w:rFonts w:asciiTheme="minorHAnsi" w:hAnsiTheme="minorHAnsi" w:cstheme="minorHAnsi"/>
            <w:sz w:val="20"/>
            <w:lang w:val="pt-BR"/>
            <w:rPrChange w:id="1173" w:author="Windows User" w:date="2019-04-05T18:43:00Z">
              <w:rPr>
                <w:rFonts w:asciiTheme="minorHAnsi" w:hAnsiTheme="minorHAnsi" w:cstheme="minorHAnsi"/>
                <w:lang w:val="pt-BR"/>
              </w:rPr>
            </w:rPrChange>
          </w:rPr>
          <w:t>2.14.5 Cài đặt</w:t>
        </w:r>
        <w:r w:rsidRPr="00B74DB6">
          <w:rPr>
            <w:rFonts w:asciiTheme="minorHAnsi" w:hAnsiTheme="minorHAnsi" w:cstheme="minorHAnsi"/>
            <w:sz w:val="20"/>
            <w:rPrChange w:id="1174" w:author="Windows User" w:date="2019-04-05T18:43:00Z">
              <w:rPr/>
            </w:rPrChange>
          </w:rPr>
          <w:tab/>
        </w:r>
        <w:r w:rsidRPr="00B74DB6">
          <w:rPr>
            <w:rFonts w:asciiTheme="minorHAnsi" w:hAnsiTheme="minorHAnsi" w:cstheme="minorHAnsi"/>
            <w:sz w:val="20"/>
            <w:rPrChange w:id="1175" w:author="Windows User" w:date="2019-04-05T18:43:00Z">
              <w:rPr/>
            </w:rPrChange>
          </w:rPr>
          <w:fldChar w:fldCharType="begin"/>
        </w:r>
        <w:r w:rsidRPr="00B74DB6">
          <w:rPr>
            <w:rFonts w:asciiTheme="minorHAnsi" w:hAnsiTheme="minorHAnsi" w:cstheme="minorHAnsi"/>
            <w:sz w:val="20"/>
            <w:rPrChange w:id="1176" w:author="Windows User" w:date="2019-04-05T18:43:00Z">
              <w:rPr/>
            </w:rPrChange>
          </w:rPr>
          <w:instrText xml:space="preserve"> PAGEREF _Toc5382304 \h </w:instrText>
        </w:r>
        <w:r w:rsidRPr="00B74DB6">
          <w:rPr>
            <w:rFonts w:asciiTheme="minorHAnsi" w:hAnsiTheme="minorHAnsi" w:cstheme="minorHAnsi"/>
            <w:sz w:val="20"/>
            <w:rPrChange w:id="1177" w:author="Windows User" w:date="2019-04-05T18:43:00Z">
              <w:rPr/>
            </w:rPrChange>
          </w:rPr>
        </w:r>
      </w:ins>
      <w:r w:rsidRPr="00B74DB6">
        <w:rPr>
          <w:rFonts w:asciiTheme="minorHAnsi" w:hAnsiTheme="minorHAnsi" w:cstheme="minorHAnsi"/>
          <w:sz w:val="20"/>
          <w:rPrChange w:id="1178" w:author="Windows User" w:date="2019-04-05T18:43:00Z">
            <w:rPr/>
          </w:rPrChange>
        </w:rPr>
        <w:fldChar w:fldCharType="separate"/>
      </w:r>
      <w:ins w:id="1179" w:author="Windows User" w:date="2019-04-05T18:42:00Z">
        <w:r w:rsidRPr="00B74DB6">
          <w:rPr>
            <w:rFonts w:asciiTheme="minorHAnsi" w:hAnsiTheme="minorHAnsi" w:cstheme="minorHAnsi"/>
            <w:sz w:val="20"/>
            <w:rPrChange w:id="1180" w:author="Windows User" w:date="2019-04-05T18:43:00Z">
              <w:rPr/>
            </w:rPrChange>
          </w:rPr>
          <w:t>155</w:t>
        </w:r>
        <w:r w:rsidRPr="00B74DB6">
          <w:rPr>
            <w:rFonts w:asciiTheme="minorHAnsi" w:hAnsiTheme="minorHAnsi" w:cstheme="minorHAnsi"/>
            <w:sz w:val="20"/>
            <w:rPrChange w:id="1181" w:author="Windows User" w:date="2019-04-05T18:43:00Z">
              <w:rPr/>
            </w:rPrChange>
          </w:rPr>
          <w:fldChar w:fldCharType="end"/>
        </w:r>
      </w:ins>
    </w:p>
    <w:p w14:paraId="3BA4A7A5" w14:textId="658706B0" w:rsidR="00B74DB6" w:rsidRPr="00B74DB6" w:rsidRDefault="00B74DB6">
      <w:pPr>
        <w:pStyle w:val="TOC3"/>
        <w:rPr>
          <w:ins w:id="1182" w:author="Windows User" w:date="2019-04-05T18:42:00Z"/>
          <w:rFonts w:asciiTheme="minorHAnsi" w:eastAsiaTheme="minorEastAsia" w:hAnsiTheme="minorHAnsi" w:cstheme="minorHAnsi"/>
          <w:i w:val="0"/>
          <w:sz w:val="20"/>
          <w:lang w:eastAsia="en-US"/>
          <w:rPrChange w:id="1183" w:author="Windows User" w:date="2019-04-05T18:43:00Z">
            <w:rPr>
              <w:ins w:id="1184" w:author="Windows User" w:date="2019-04-05T18:42:00Z"/>
              <w:rFonts w:asciiTheme="minorHAnsi" w:eastAsiaTheme="minorEastAsia" w:hAnsiTheme="minorHAnsi" w:cstheme="minorBidi"/>
              <w:i w:val="0"/>
              <w:sz w:val="22"/>
              <w:szCs w:val="22"/>
              <w:lang w:eastAsia="en-US"/>
            </w:rPr>
          </w:rPrChange>
        </w:rPr>
      </w:pPr>
      <w:ins w:id="1185" w:author="Windows User" w:date="2019-04-05T18:42:00Z">
        <w:r w:rsidRPr="00B74DB6">
          <w:rPr>
            <w:rFonts w:asciiTheme="minorHAnsi" w:hAnsiTheme="minorHAnsi" w:cstheme="minorHAnsi"/>
            <w:sz w:val="20"/>
            <w:lang w:val="pt-BR"/>
            <w:rPrChange w:id="1186" w:author="Windows User" w:date="2019-04-05T18:43:00Z">
              <w:rPr>
                <w:rFonts w:asciiTheme="minorHAnsi" w:hAnsiTheme="minorHAnsi" w:cstheme="minorHAnsi"/>
                <w:lang w:val="pt-BR"/>
              </w:rPr>
            </w:rPrChange>
          </w:rPr>
          <w:t>2.14.6 Giới thiệu thông tin</w:t>
        </w:r>
        <w:r w:rsidRPr="00B74DB6">
          <w:rPr>
            <w:rFonts w:asciiTheme="minorHAnsi" w:hAnsiTheme="minorHAnsi" w:cstheme="minorHAnsi"/>
            <w:sz w:val="20"/>
            <w:rPrChange w:id="1187" w:author="Windows User" w:date="2019-04-05T18:43:00Z">
              <w:rPr/>
            </w:rPrChange>
          </w:rPr>
          <w:tab/>
        </w:r>
        <w:r w:rsidRPr="00B74DB6">
          <w:rPr>
            <w:rFonts w:asciiTheme="minorHAnsi" w:hAnsiTheme="minorHAnsi" w:cstheme="minorHAnsi"/>
            <w:sz w:val="20"/>
            <w:rPrChange w:id="1188" w:author="Windows User" w:date="2019-04-05T18:43:00Z">
              <w:rPr/>
            </w:rPrChange>
          </w:rPr>
          <w:fldChar w:fldCharType="begin"/>
        </w:r>
        <w:r w:rsidRPr="00B74DB6">
          <w:rPr>
            <w:rFonts w:asciiTheme="minorHAnsi" w:hAnsiTheme="minorHAnsi" w:cstheme="minorHAnsi"/>
            <w:sz w:val="20"/>
            <w:rPrChange w:id="1189" w:author="Windows User" w:date="2019-04-05T18:43:00Z">
              <w:rPr/>
            </w:rPrChange>
          </w:rPr>
          <w:instrText xml:space="preserve"> PAGEREF _Toc5382305 \h </w:instrText>
        </w:r>
        <w:r w:rsidRPr="00B74DB6">
          <w:rPr>
            <w:rFonts w:asciiTheme="minorHAnsi" w:hAnsiTheme="minorHAnsi" w:cstheme="minorHAnsi"/>
            <w:sz w:val="20"/>
            <w:rPrChange w:id="1190" w:author="Windows User" w:date="2019-04-05T18:43:00Z">
              <w:rPr/>
            </w:rPrChange>
          </w:rPr>
        </w:r>
      </w:ins>
      <w:r w:rsidRPr="00B74DB6">
        <w:rPr>
          <w:rFonts w:asciiTheme="minorHAnsi" w:hAnsiTheme="minorHAnsi" w:cstheme="minorHAnsi"/>
          <w:sz w:val="20"/>
          <w:rPrChange w:id="1191" w:author="Windows User" w:date="2019-04-05T18:43:00Z">
            <w:rPr/>
          </w:rPrChange>
        </w:rPr>
        <w:fldChar w:fldCharType="separate"/>
      </w:r>
      <w:ins w:id="1192" w:author="Windows User" w:date="2019-04-05T18:42:00Z">
        <w:r w:rsidRPr="00B74DB6">
          <w:rPr>
            <w:rFonts w:asciiTheme="minorHAnsi" w:hAnsiTheme="minorHAnsi" w:cstheme="minorHAnsi"/>
            <w:sz w:val="20"/>
            <w:rPrChange w:id="1193" w:author="Windows User" w:date="2019-04-05T18:43:00Z">
              <w:rPr/>
            </w:rPrChange>
          </w:rPr>
          <w:t>155</w:t>
        </w:r>
        <w:r w:rsidRPr="00B74DB6">
          <w:rPr>
            <w:rFonts w:asciiTheme="minorHAnsi" w:hAnsiTheme="minorHAnsi" w:cstheme="minorHAnsi"/>
            <w:sz w:val="20"/>
            <w:rPrChange w:id="1194" w:author="Windows User" w:date="2019-04-05T18:43:00Z">
              <w:rPr/>
            </w:rPrChange>
          </w:rPr>
          <w:fldChar w:fldCharType="end"/>
        </w:r>
      </w:ins>
    </w:p>
    <w:p w14:paraId="36C02FDF" w14:textId="1D641851" w:rsidR="00B74DB6" w:rsidRPr="00B74DB6" w:rsidRDefault="00B74DB6">
      <w:pPr>
        <w:pStyle w:val="TOC2"/>
        <w:tabs>
          <w:tab w:val="left" w:pos="1040"/>
        </w:tabs>
        <w:rPr>
          <w:ins w:id="1195" w:author="Windows User" w:date="2019-04-05T18:42:00Z"/>
          <w:rFonts w:asciiTheme="minorHAnsi" w:eastAsiaTheme="minorEastAsia" w:hAnsiTheme="minorHAnsi" w:cstheme="minorHAnsi"/>
          <w:i w:val="0"/>
          <w:sz w:val="20"/>
          <w:lang w:eastAsia="en-US"/>
          <w:rPrChange w:id="1196" w:author="Windows User" w:date="2019-04-05T18:43:00Z">
            <w:rPr>
              <w:ins w:id="1197" w:author="Windows User" w:date="2019-04-05T18:42:00Z"/>
              <w:rFonts w:asciiTheme="minorHAnsi" w:eastAsiaTheme="minorEastAsia" w:hAnsiTheme="minorHAnsi" w:cstheme="minorBidi"/>
              <w:i w:val="0"/>
              <w:sz w:val="22"/>
              <w:szCs w:val="22"/>
              <w:lang w:eastAsia="en-US"/>
            </w:rPr>
          </w:rPrChange>
        </w:rPr>
      </w:pPr>
      <w:ins w:id="1198" w:author="Windows User" w:date="2019-04-05T18:42:00Z">
        <w:r w:rsidRPr="00B74DB6">
          <w:rPr>
            <w:rFonts w:asciiTheme="minorHAnsi" w:hAnsiTheme="minorHAnsi" w:cstheme="minorHAnsi"/>
            <w:snapToGrid w:val="0"/>
            <w:w w:val="0"/>
            <w:sz w:val="20"/>
            <w:rPrChange w:id="1199" w:author="Windows User" w:date="2019-04-05T18:43:00Z">
              <w:rPr>
                <w:rFonts w:cs="Noto Sans"/>
                <w:snapToGrid w:val="0"/>
                <w:w w:val="0"/>
              </w:rPr>
            </w:rPrChange>
          </w:rPr>
          <w:t>2.15</w:t>
        </w:r>
        <w:r w:rsidRPr="00B74DB6">
          <w:rPr>
            <w:rFonts w:asciiTheme="minorHAnsi" w:eastAsiaTheme="minorEastAsia" w:hAnsiTheme="minorHAnsi" w:cstheme="minorHAnsi"/>
            <w:i w:val="0"/>
            <w:sz w:val="20"/>
            <w:lang w:eastAsia="en-US"/>
            <w:rPrChange w:id="120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201" w:author="Windows User" w:date="2019-04-05T18:43:00Z">
              <w:rPr/>
            </w:rPrChange>
          </w:rPr>
          <w:t>CÀI ĐẶT</w:t>
        </w:r>
        <w:r w:rsidRPr="00B74DB6">
          <w:rPr>
            <w:rFonts w:asciiTheme="minorHAnsi" w:hAnsiTheme="minorHAnsi" w:cstheme="minorHAnsi"/>
            <w:sz w:val="20"/>
            <w:rPrChange w:id="1202" w:author="Windows User" w:date="2019-04-05T18:43:00Z">
              <w:rPr/>
            </w:rPrChange>
          </w:rPr>
          <w:tab/>
        </w:r>
        <w:r w:rsidRPr="00B74DB6">
          <w:rPr>
            <w:rFonts w:asciiTheme="minorHAnsi" w:hAnsiTheme="minorHAnsi" w:cstheme="minorHAnsi"/>
            <w:sz w:val="20"/>
            <w:rPrChange w:id="1203" w:author="Windows User" w:date="2019-04-05T18:43:00Z">
              <w:rPr/>
            </w:rPrChange>
          </w:rPr>
          <w:fldChar w:fldCharType="begin"/>
        </w:r>
        <w:r w:rsidRPr="00B74DB6">
          <w:rPr>
            <w:rFonts w:asciiTheme="minorHAnsi" w:hAnsiTheme="minorHAnsi" w:cstheme="minorHAnsi"/>
            <w:sz w:val="20"/>
            <w:rPrChange w:id="1204" w:author="Windows User" w:date="2019-04-05T18:43:00Z">
              <w:rPr/>
            </w:rPrChange>
          </w:rPr>
          <w:instrText xml:space="preserve"> PAGEREF _Toc5382306 \h </w:instrText>
        </w:r>
        <w:r w:rsidRPr="00B74DB6">
          <w:rPr>
            <w:rFonts w:asciiTheme="minorHAnsi" w:hAnsiTheme="minorHAnsi" w:cstheme="minorHAnsi"/>
            <w:sz w:val="20"/>
            <w:rPrChange w:id="1205" w:author="Windows User" w:date="2019-04-05T18:43:00Z">
              <w:rPr/>
            </w:rPrChange>
          </w:rPr>
        </w:r>
      </w:ins>
      <w:r w:rsidRPr="00B74DB6">
        <w:rPr>
          <w:rFonts w:asciiTheme="minorHAnsi" w:hAnsiTheme="minorHAnsi" w:cstheme="minorHAnsi"/>
          <w:sz w:val="20"/>
          <w:rPrChange w:id="1206" w:author="Windows User" w:date="2019-04-05T18:43:00Z">
            <w:rPr/>
          </w:rPrChange>
        </w:rPr>
        <w:fldChar w:fldCharType="separate"/>
      </w:r>
      <w:ins w:id="1207" w:author="Windows User" w:date="2019-04-05T18:42:00Z">
        <w:r w:rsidRPr="00B74DB6">
          <w:rPr>
            <w:rFonts w:asciiTheme="minorHAnsi" w:hAnsiTheme="minorHAnsi" w:cstheme="minorHAnsi"/>
            <w:sz w:val="20"/>
            <w:rPrChange w:id="1208" w:author="Windows User" w:date="2019-04-05T18:43:00Z">
              <w:rPr/>
            </w:rPrChange>
          </w:rPr>
          <w:t>156</w:t>
        </w:r>
        <w:r w:rsidRPr="00B74DB6">
          <w:rPr>
            <w:rFonts w:asciiTheme="minorHAnsi" w:hAnsiTheme="minorHAnsi" w:cstheme="minorHAnsi"/>
            <w:sz w:val="20"/>
            <w:rPrChange w:id="1209" w:author="Windows User" w:date="2019-04-05T18:43:00Z">
              <w:rPr/>
            </w:rPrChange>
          </w:rPr>
          <w:fldChar w:fldCharType="end"/>
        </w:r>
      </w:ins>
    </w:p>
    <w:p w14:paraId="05F94A11" w14:textId="7D212024" w:rsidR="00B74DB6" w:rsidRPr="00B74DB6" w:rsidRDefault="00B74DB6">
      <w:pPr>
        <w:pStyle w:val="TOC3"/>
        <w:rPr>
          <w:ins w:id="1210" w:author="Windows User" w:date="2019-04-05T18:42:00Z"/>
          <w:rFonts w:asciiTheme="minorHAnsi" w:eastAsiaTheme="minorEastAsia" w:hAnsiTheme="minorHAnsi" w:cstheme="minorHAnsi"/>
          <w:i w:val="0"/>
          <w:sz w:val="20"/>
          <w:lang w:eastAsia="en-US"/>
          <w:rPrChange w:id="1211" w:author="Windows User" w:date="2019-04-05T18:43:00Z">
            <w:rPr>
              <w:ins w:id="1212" w:author="Windows User" w:date="2019-04-05T18:42:00Z"/>
              <w:rFonts w:asciiTheme="minorHAnsi" w:eastAsiaTheme="minorEastAsia" w:hAnsiTheme="minorHAnsi" w:cstheme="minorBidi"/>
              <w:i w:val="0"/>
              <w:sz w:val="22"/>
              <w:szCs w:val="22"/>
              <w:lang w:eastAsia="en-US"/>
            </w:rPr>
          </w:rPrChange>
        </w:rPr>
      </w:pPr>
      <w:ins w:id="1213" w:author="Windows User" w:date="2019-04-05T18:42:00Z">
        <w:r w:rsidRPr="00B74DB6">
          <w:rPr>
            <w:rFonts w:asciiTheme="minorHAnsi" w:hAnsiTheme="minorHAnsi" w:cstheme="minorHAnsi"/>
            <w:sz w:val="20"/>
            <w:lang w:val="pt-BR"/>
            <w:rPrChange w:id="1214" w:author="Windows User" w:date="2019-04-05T18:43:00Z">
              <w:rPr>
                <w:rFonts w:asciiTheme="minorHAnsi" w:hAnsiTheme="minorHAnsi" w:cstheme="minorHAnsi"/>
                <w:lang w:val="pt-BR"/>
              </w:rPr>
            </w:rPrChange>
          </w:rPr>
          <w:t>2.15.1</w:t>
        </w:r>
        <w:r w:rsidRPr="00B74DB6">
          <w:rPr>
            <w:rFonts w:asciiTheme="minorHAnsi" w:eastAsiaTheme="minorEastAsia" w:hAnsiTheme="minorHAnsi" w:cstheme="minorHAnsi"/>
            <w:i w:val="0"/>
            <w:sz w:val="20"/>
            <w:lang w:eastAsia="en-US"/>
            <w:rPrChange w:id="121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216" w:author="Windows User" w:date="2019-04-05T18:43:00Z">
              <w:rPr>
                <w:rFonts w:asciiTheme="minorHAnsi" w:hAnsiTheme="minorHAnsi" w:cstheme="minorHAnsi"/>
                <w:lang w:val="pt-BR"/>
              </w:rPr>
            </w:rPrChange>
          </w:rPr>
          <w:t>Main page</w:t>
        </w:r>
        <w:r w:rsidRPr="00B74DB6">
          <w:rPr>
            <w:rFonts w:asciiTheme="minorHAnsi" w:hAnsiTheme="minorHAnsi" w:cstheme="minorHAnsi"/>
            <w:sz w:val="20"/>
            <w:rPrChange w:id="1217" w:author="Windows User" w:date="2019-04-05T18:43:00Z">
              <w:rPr/>
            </w:rPrChange>
          </w:rPr>
          <w:tab/>
        </w:r>
        <w:r w:rsidRPr="00B74DB6">
          <w:rPr>
            <w:rFonts w:asciiTheme="minorHAnsi" w:hAnsiTheme="minorHAnsi" w:cstheme="minorHAnsi"/>
            <w:sz w:val="20"/>
            <w:rPrChange w:id="1218" w:author="Windows User" w:date="2019-04-05T18:43:00Z">
              <w:rPr/>
            </w:rPrChange>
          </w:rPr>
          <w:fldChar w:fldCharType="begin"/>
        </w:r>
        <w:r w:rsidRPr="00B74DB6">
          <w:rPr>
            <w:rFonts w:asciiTheme="minorHAnsi" w:hAnsiTheme="minorHAnsi" w:cstheme="minorHAnsi"/>
            <w:sz w:val="20"/>
            <w:rPrChange w:id="1219" w:author="Windows User" w:date="2019-04-05T18:43:00Z">
              <w:rPr/>
            </w:rPrChange>
          </w:rPr>
          <w:instrText xml:space="preserve"> PAGEREF _Toc5382307 \h </w:instrText>
        </w:r>
        <w:r w:rsidRPr="00B74DB6">
          <w:rPr>
            <w:rFonts w:asciiTheme="minorHAnsi" w:hAnsiTheme="minorHAnsi" w:cstheme="minorHAnsi"/>
            <w:sz w:val="20"/>
            <w:rPrChange w:id="1220" w:author="Windows User" w:date="2019-04-05T18:43:00Z">
              <w:rPr/>
            </w:rPrChange>
          </w:rPr>
        </w:r>
      </w:ins>
      <w:r w:rsidRPr="00B74DB6">
        <w:rPr>
          <w:rFonts w:asciiTheme="minorHAnsi" w:hAnsiTheme="minorHAnsi" w:cstheme="minorHAnsi"/>
          <w:sz w:val="20"/>
          <w:rPrChange w:id="1221" w:author="Windows User" w:date="2019-04-05T18:43:00Z">
            <w:rPr/>
          </w:rPrChange>
        </w:rPr>
        <w:fldChar w:fldCharType="separate"/>
      </w:r>
      <w:ins w:id="1222" w:author="Windows User" w:date="2019-04-05T18:42:00Z">
        <w:r w:rsidRPr="00B74DB6">
          <w:rPr>
            <w:rFonts w:asciiTheme="minorHAnsi" w:hAnsiTheme="minorHAnsi" w:cstheme="minorHAnsi"/>
            <w:sz w:val="20"/>
            <w:rPrChange w:id="1223" w:author="Windows User" w:date="2019-04-05T18:43:00Z">
              <w:rPr/>
            </w:rPrChange>
          </w:rPr>
          <w:t>156</w:t>
        </w:r>
        <w:r w:rsidRPr="00B74DB6">
          <w:rPr>
            <w:rFonts w:asciiTheme="minorHAnsi" w:hAnsiTheme="minorHAnsi" w:cstheme="minorHAnsi"/>
            <w:sz w:val="20"/>
            <w:rPrChange w:id="1224" w:author="Windows User" w:date="2019-04-05T18:43:00Z">
              <w:rPr/>
            </w:rPrChange>
          </w:rPr>
          <w:fldChar w:fldCharType="end"/>
        </w:r>
      </w:ins>
    </w:p>
    <w:p w14:paraId="479B2FAA" w14:textId="289035C0" w:rsidR="00B74DB6" w:rsidRPr="00B74DB6" w:rsidRDefault="00B74DB6">
      <w:pPr>
        <w:pStyle w:val="TOC3"/>
        <w:rPr>
          <w:ins w:id="1225" w:author="Windows User" w:date="2019-04-05T18:42:00Z"/>
          <w:rFonts w:asciiTheme="minorHAnsi" w:eastAsiaTheme="minorEastAsia" w:hAnsiTheme="minorHAnsi" w:cstheme="minorHAnsi"/>
          <w:i w:val="0"/>
          <w:sz w:val="20"/>
          <w:lang w:eastAsia="en-US"/>
          <w:rPrChange w:id="1226" w:author="Windows User" w:date="2019-04-05T18:43:00Z">
            <w:rPr>
              <w:ins w:id="1227" w:author="Windows User" w:date="2019-04-05T18:42:00Z"/>
              <w:rFonts w:asciiTheme="minorHAnsi" w:eastAsiaTheme="minorEastAsia" w:hAnsiTheme="minorHAnsi" w:cstheme="minorBidi"/>
              <w:i w:val="0"/>
              <w:sz w:val="22"/>
              <w:szCs w:val="22"/>
              <w:lang w:eastAsia="en-US"/>
            </w:rPr>
          </w:rPrChange>
        </w:rPr>
      </w:pPr>
      <w:ins w:id="1228" w:author="Windows User" w:date="2019-04-05T18:42:00Z">
        <w:r w:rsidRPr="00B74DB6">
          <w:rPr>
            <w:rFonts w:asciiTheme="minorHAnsi" w:hAnsiTheme="minorHAnsi" w:cstheme="minorHAnsi"/>
            <w:sz w:val="20"/>
            <w:lang w:val="pt-BR"/>
            <w:rPrChange w:id="1229" w:author="Windows User" w:date="2019-04-05T18:43:00Z">
              <w:rPr>
                <w:rFonts w:asciiTheme="minorHAnsi" w:hAnsiTheme="minorHAnsi" w:cstheme="minorHAnsi"/>
                <w:lang w:val="pt-BR"/>
              </w:rPr>
            </w:rPrChange>
          </w:rPr>
          <w:t>2.15.2</w:t>
        </w:r>
        <w:r w:rsidRPr="00B74DB6">
          <w:rPr>
            <w:rFonts w:asciiTheme="minorHAnsi" w:eastAsiaTheme="minorEastAsia" w:hAnsiTheme="minorHAnsi" w:cstheme="minorHAnsi"/>
            <w:i w:val="0"/>
            <w:sz w:val="20"/>
            <w:lang w:eastAsia="en-US"/>
            <w:rPrChange w:id="123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231" w:author="Windows User" w:date="2019-04-05T18:43:00Z">
              <w:rPr>
                <w:rFonts w:asciiTheme="minorHAnsi" w:hAnsiTheme="minorHAnsi" w:cstheme="minorHAnsi"/>
                <w:lang w:val="pt-BR"/>
              </w:rPr>
            </w:rPrChange>
          </w:rPr>
          <w:t>Tài khoản</w:t>
        </w:r>
        <w:r w:rsidRPr="00B74DB6">
          <w:rPr>
            <w:rFonts w:asciiTheme="minorHAnsi" w:hAnsiTheme="minorHAnsi" w:cstheme="minorHAnsi"/>
            <w:sz w:val="20"/>
            <w:rPrChange w:id="1232" w:author="Windows User" w:date="2019-04-05T18:43:00Z">
              <w:rPr/>
            </w:rPrChange>
          </w:rPr>
          <w:tab/>
        </w:r>
        <w:r w:rsidRPr="00B74DB6">
          <w:rPr>
            <w:rFonts w:asciiTheme="minorHAnsi" w:hAnsiTheme="minorHAnsi" w:cstheme="minorHAnsi"/>
            <w:sz w:val="20"/>
            <w:rPrChange w:id="1233" w:author="Windows User" w:date="2019-04-05T18:43:00Z">
              <w:rPr/>
            </w:rPrChange>
          </w:rPr>
          <w:fldChar w:fldCharType="begin"/>
        </w:r>
        <w:r w:rsidRPr="00B74DB6">
          <w:rPr>
            <w:rFonts w:asciiTheme="minorHAnsi" w:hAnsiTheme="minorHAnsi" w:cstheme="minorHAnsi"/>
            <w:sz w:val="20"/>
            <w:rPrChange w:id="1234" w:author="Windows User" w:date="2019-04-05T18:43:00Z">
              <w:rPr/>
            </w:rPrChange>
          </w:rPr>
          <w:instrText xml:space="preserve"> PAGEREF _Toc5382308 \h </w:instrText>
        </w:r>
        <w:r w:rsidRPr="00B74DB6">
          <w:rPr>
            <w:rFonts w:asciiTheme="minorHAnsi" w:hAnsiTheme="minorHAnsi" w:cstheme="minorHAnsi"/>
            <w:sz w:val="20"/>
            <w:rPrChange w:id="1235" w:author="Windows User" w:date="2019-04-05T18:43:00Z">
              <w:rPr/>
            </w:rPrChange>
          </w:rPr>
        </w:r>
      </w:ins>
      <w:r w:rsidRPr="00B74DB6">
        <w:rPr>
          <w:rFonts w:asciiTheme="minorHAnsi" w:hAnsiTheme="minorHAnsi" w:cstheme="minorHAnsi"/>
          <w:sz w:val="20"/>
          <w:rPrChange w:id="1236" w:author="Windows User" w:date="2019-04-05T18:43:00Z">
            <w:rPr/>
          </w:rPrChange>
        </w:rPr>
        <w:fldChar w:fldCharType="separate"/>
      </w:r>
      <w:ins w:id="1237" w:author="Windows User" w:date="2019-04-05T18:42:00Z">
        <w:r w:rsidRPr="00B74DB6">
          <w:rPr>
            <w:rFonts w:asciiTheme="minorHAnsi" w:hAnsiTheme="minorHAnsi" w:cstheme="minorHAnsi"/>
            <w:sz w:val="20"/>
            <w:rPrChange w:id="1238" w:author="Windows User" w:date="2019-04-05T18:43:00Z">
              <w:rPr/>
            </w:rPrChange>
          </w:rPr>
          <w:t>157</w:t>
        </w:r>
        <w:r w:rsidRPr="00B74DB6">
          <w:rPr>
            <w:rFonts w:asciiTheme="minorHAnsi" w:hAnsiTheme="minorHAnsi" w:cstheme="minorHAnsi"/>
            <w:sz w:val="20"/>
            <w:rPrChange w:id="1239" w:author="Windows User" w:date="2019-04-05T18:43:00Z">
              <w:rPr/>
            </w:rPrChange>
          </w:rPr>
          <w:fldChar w:fldCharType="end"/>
        </w:r>
      </w:ins>
    </w:p>
    <w:p w14:paraId="27805D28" w14:textId="5561F241" w:rsidR="00B74DB6" w:rsidRPr="00B74DB6" w:rsidRDefault="00B74DB6">
      <w:pPr>
        <w:pStyle w:val="TOC4"/>
        <w:rPr>
          <w:ins w:id="1240" w:author="Windows User" w:date="2019-04-05T18:42:00Z"/>
          <w:rFonts w:asciiTheme="minorHAnsi" w:eastAsiaTheme="minorEastAsia" w:hAnsiTheme="minorHAnsi" w:cstheme="minorHAnsi"/>
          <w:i w:val="0"/>
          <w:sz w:val="20"/>
          <w:lang w:eastAsia="en-US"/>
          <w:rPrChange w:id="1241" w:author="Windows User" w:date="2019-04-05T18:43:00Z">
            <w:rPr>
              <w:ins w:id="1242" w:author="Windows User" w:date="2019-04-05T18:42:00Z"/>
              <w:rFonts w:asciiTheme="minorHAnsi" w:eastAsiaTheme="minorEastAsia" w:hAnsiTheme="minorHAnsi" w:cstheme="minorBidi"/>
              <w:i w:val="0"/>
              <w:sz w:val="22"/>
              <w:szCs w:val="22"/>
              <w:lang w:eastAsia="en-US"/>
            </w:rPr>
          </w:rPrChange>
        </w:rPr>
      </w:pPr>
      <w:ins w:id="1243" w:author="Windows User" w:date="2019-04-05T18:42:00Z">
        <w:r w:rsidRPr="00B74DB6">
          <w:rPr>
            <w:rFonts w:asciiTheme="minorHAnsi" w:hAnsiTheme="minorHAnsi" w:cstheme="minorHAnsi"/>
            <w:sz w:val="20"/>
            <w:lang w:val="pt-BR"/>
            <w:rPrChange w:id="1244" w:author="Windows User" w:date="2019-04-05T18:43:00Z">
              <w:rPr>
                <w:rFonts w:asciiTheme="minorHAnsi" w:hAnsiTheme="minorHAnsi" w:cstheme="minorHAnsi"/>
                <w:lang w:val="pt-BR"/>
              </w:rPr>
            </w:rPrChange>
          </w:rPr>
          <w:t>2.15.2.1</w:t>
        </w:r>
        <w:r w:rsidRPr="00B74DB6">
          <w:rPr>
            <w:rFonts w:asciiTheme="minorHAnsi" w:eastAsiaTheme="minorEastAsia" w:hAnsiTheme="minorHAnsi" w:cstheme="minorHAnsi"/>
            <w:i w:val="0"/>
            <w:sz w:val="20"/>
            <w:lang w:eastAsia="en-US"/>
            <w:rPrChange w:id="124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246" w:author="Windows User" w:date="2019-04-05T18:43:00Z">
              <w:rPr>
                <w:rFonts w:asciiTheme="minorHAnsi" w:hAnsiTheme="minorHAnsi" w:cstheme="minorHAnsi"/>
                <w:lang w:val="pt-BR"/>
              </w:rPr>
            </w:rPrChange>
          </w:rPr>
          <w:t>Popup Thay đổi avatar</w:t>
        </w:r>
        <w:r w:rsidRPr="00B74DB6">
          <w:rPr>
            <w:rFonts w:asciiTheme="minorHAnsi" w:hAnsiTheme="minorHAnsi" w:cstheme="minorHAnsi"/>
            <w:sz w:val="20"/>
            <w:rPrChange w:id="1247" w:author="Windows User" w:date="2019-04-05T18:43:00Z">
              <w:rPr/>
            </w:rPrChange>
          </w:rPr>
          <w:tab/>
        </w:r>
        <w:r w:rsidRPr="00B74DB6">
          <w:rPr>
            <w:rFonts w:asciiTheme="minorHAnsi" w:hAnsiTheme="minorHAnsi" w:cstheme="minorHAnsi"/>
            <w:sz w:val="20"/>
            <w:rPrChange w:id="1248" w:author="Windows User" w:date="2019-04-05T18:43:00Z">
              <w:rPr/>
            </w:rPrChange>
          </w:rPr>
          <w:fldChar w:fldCharType="begin"/>
        </w:r>
        <w:r w:rsidRPr="00B74DB6">
          <w:rPr>
            <w:rFonts w:asciiTheme="minorHAnsi" w:hAnsiTheme="minorHAnsi" w:cstheme="minorHAnsi"/>
            <w:sz w:val="20"/>
            <w:rPrChange w:id="1249" w:author="Windows User" w:date="2019-04-05T18:43:00Z">
              <w:rPr/>
            </w:rPrChange>
          </w:rPr>
          <w:instrText xml:space="preserve"> PAGEREF _Toc5382309 \h </w:instrText>
        </w:r>
        <w:r w:rsidRPr="00B74DB6">
          <w:rPr>
            <w:rFonts w:asciiTheme="minorHAnsi" w:hAnsiTheme="minorHAnsi" w:cstheme="minorHAnsi"/>
            <w:sz w:val="20"/>
            <w:rPrChange w:id="1250" w:author="Windows User" w:date="2019-04-05T18:43:00Z">
              <w:rPr/>
            </w:rPrChange>
          </w:rPr>
        </w:r>
      </w:ins>
      <w:r w:rsidRPr="00B74DB6">
        <w:rPr>
          <w:rFonts w:asciiTheme="minorHAnsi" w:hAnsiTheme="minorHAnsi" w:cstheme="minorHAnsi"/>
          <w:sz w:val="20"/>
          <w:rPrChange w:id="1251" w:author="Windows User" w:date="2019-04-05T18:43:00Z">
            <w:rPr/>
          </w:rPrChange>
        </w:rPr>
        <w:fldChar w:fldCharType="separate"/>
      </w:r>
      <w:ins w:id="1252" w:author="Windows User" w:date="2019-04-05T18:42:00Z">
        <w:r w:rsidRPr="00B74DB6">
          <w:rPr>
            <w:rFonts w:asciiTheme="minorHAnsi" w:hAnsiTheme="minorHAnsi" w:cstheme="minorHAnsi"/>
            <w:sz w:val="20"/>
            <w:rPrChange w:id="1253" w:author="Windows User" w:date="2019-04-05T18:43:00Z">
              <w:rPr/>
            </w:rPrChange>
          </w:rPr>
          <w:t>158</w:t>
        </w:r>
        <w:r w:rsidRPr="00B74DB6">
          <w:rPr>
            <w:rFonts w:asciiTheme="minorHAnsi" w:hAnsiTheme="minorHAnsi" w:cstheme="minorHAnsi"/>
            <w:sz w:val="20"/>
            <w:rPrChange w:id="1254" w:author="Windows User" w:date="2019-04-05T18:43:00Z">
              <w:rPr/>
            </w:rPrChange>
          </w:rPr>
          <w:fldChar w:fldCharType="end"/>
        </w:r>
      </w:ins>
    </w:p>
    <w:p w14:paraId="02829D8E" w14:textId="76EA1237" w:rsidR="00B74DB6" w:rsidRPr="00B74DB6" w:rsidRDefault="00B74DB6">
      <w:pPr>
        <w:pStyle w:val="TOC4"/>
        <w:rPr>
          <w:ins w:id="1255" w:author="Windows User" w:date="2019-04-05T18:42:00Z"/>
          <w:rFonts w:asciiTheme="minorHAnsi" w:eastAsiaTheme="minorEastAsia" w:hAnsiTheme="minorHAnsi" w:cstheme="minorHAnsi"/>
          <w:i w:val="0"/>
          <w:sz w:val="20"/>
          <w:lang w:eastAsia="en-US"/>
          <w:rPrChange w:id="1256" w:author="Windows User" w:date="2019-04-05T18:43:00Z">
            <w:rPr>
              <w:ins w:id="1257" w:author="Windows User" w:date="2019-04-05T18:42:00Z"/>
              <w:rFonts w:asciiTheme="minorHAnsi" w:eastAsiaTheme="minorEastAsia" w:hAnsiTheme="minorHAnsi" w:cstheme="minorBidi"/>
              <w:i w:val="0"/>
              <w:sz w:val="22"/>
              <w:szCs w:val="22"/>
              <w:lang w:eastAsia="en-US"/>
            </w:rPr>
          </w:rPrChange>
        </w:rPr>
      </w:pPr>
      <w:ins w:id="1258" w:author="Windows User" w:date="2019-04-05T18:42:00Z">
        <w:r w:rsidRPr="00B74DB6">
          <w:rPr>
            <w:rFonts w:asciiTheme="minorHAnsi" w:hAnsiTheme="minorHAnsi" w:cstheme="minorHAnsi"/>
            <w:sz w:val="20"/>
            <w:lang w:val="pt-BR"/>
            <w:rPrChange w:id="1259" w:author="Windows User" w:date="2019-04-05T18:43:00Z">
              <w:rPr>
                <w:rFonts w:asciiTheme="minorHAnsi" w:hAnsiTheme="minorHAnsi" w:cstheme="minorHAnsi"/>
                <w:lang w:val="pt-BR"/>
              </w:rPr>
            </w:rPrChange>
          </w:rPr>
          <w:t>2.15.2.2</w:t>
        </w:r>
        <w:r w:rsidRPr="00B74DB6">
          <w:rPr>
            <w:rFonts w:asciiTheme="minorHAnsi" w:eastAsiaTheme="minorEastAsia" w:hAnsiTheme="minorHAnsi" w:cstheme="minorHAnsi"/>
            <w:i w:val="0"/>
            <w:sz w:val="20"/>
            <w:lang w:eastAsia="en-US"/>
            <w:rPrChange w:id="126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261" w:author="Windows User" w:date="2019-04-05T18:43:00Z">
              <w:rPr>
                <w:rFonts w:asciiTheme="minorHAnsi" w:hAnsiTheme="minorHAnsi" w:cstheme="minorHAnsi"/>
                <w:lang w:val="pt-BR"/>
              </w:rPr>
            </w:rPrChange>
          </w:rPr>
          <w:t>Edit thông tin tài khoản</w:t>
        </w:r>
        <w:r w:rsidRPr="00B74DB6">
          <w:rPr>
            <w:rFonts w:asciiTheme="minorHAnsi" w:hAnsiTheme="minorHAnsi" w:cstheme="minorHAnsi"/>
            <w:sz w:val="20"/>
            <w:rPrChange w:id="1262" w:author="Windows User" w:date="2019-04-05T18:43:00Z">
              <w:rPr/>
            </w:rPrChange>
          </w:rPr>
          <w:tab/>
        </w:r>
        <w:r w:rsidRPr="00B74DB6">
          <w:rPr>
            <w:rFonts w:asciiTheme="minorHAnsi" w:hAnsiTheme="minorHAnsi" w:cstheme="minorHAnsi"/>
            <w:sz w:val="20"/>
            <w:rPrChange w:id="1263" w:author="Windows User" w:date="2019-04-05T18:43:00Z">
              <w:rPr/>
            </w:rPrChange>
          </w:rPr>
          <w:fldChar w:fldCharType="begin"/>
        </w:r>
        <w:r w:rsidRPr="00B74DB6">
          <w:rPr>
            <w:rFonts w:asciiTheme="minorHAnsi" w:hAnsiTheme="minorHAnsi" w:cstheme="minorHAnsi"/>
            <w:sz w:val="20"/>
            <w:rPrChange w:id="1264" w:author="Windows User" w:date="2019-04-05T18:43:00Z">
              <w:rPr/>
            </w:rPrChange>
          </w:rPr>
          <w:instrText xml:space="preserve"> PAGEREF _Toc5382310 \h </w:instrText>
        </w:r>
        <w:r w:rsidRPr="00B74DB6">
          <w:rPr>
            <w:rFonts w:asciiTheme="minorHAnsi" w:hAnsiTheme="minorHAnsi" w:cstheme="minorHAnsi"/>
            <w:sz w:val="20"/>
            <w:rPrChange w:id="1265" w:author="Windows User" w:date="2019-04-05T18:43:00Z">
              <w:rPr/>
            </w:rPrChange>
          </w:rPr>
        </w:r>
      </w:ins>
      <w:r w:rsidRPr="00B74DB6">
        <w:rPr>
          <w:rFonts w:asciiTheme="minorHAnsi" w:hAnsiTheme="minorHAnsi" w:cstheme="minorHAnsi"/>
          <w:sz w:val="20"/>
          <w:rPrChange w:id="1266" w:author="Windows User" w:date="2019-04-05T18:43:00Z">
            <w:rPr/>
          </w:rPrChange>
        </w:rPr>
        <w:fldChar w:fldCharType="separate"/>
      </w:r>
      <w:ins w:id="1267" w:author="Windows User" w:date="2019-04-05T18:42:00Z">
        <w:r w:rsidRPr="00B74DB6">
          <w:rPr>
            <w:rFonts w:asciiTheme="minorHAnsi" w:hAnsiTheme="minorHAnsi" w:cstheme="minorHAnsi"/>
            <w:sz w:val="20"/>
            <w:rPrChange w:id="1268" w:author="Windows User" w:date="2019-04-05T18:43:00Z">
              <w:rPr/>
            </w:rPrChange>
          </w:rPr>
          <w:t>158</w:t>
        </w:r>
        <w:r w:rsidRPr="00B74DB6">
          <w:rPr>
            <w:rFonts w:asciiTheme="minorHAnsi" w:hAnsiTheme="minorHAnsi" w:cstheme="minorHAnsi"/>
            <w:sz w:val="20"/>
            <w:rPrChange w:id="1269" w:author="Windows User" w:date="2019-04-05T18:43:00Z">
              <w:rPr/>
            </w:rPrChange>
          </w:rPr>
          <w:fldChar w:fldCharType="end"/>
        </w:r>
      </w:ins>
    </w:p>
    <w:p w14:paraId="67E2F1C7" w14:textId="50C160EE" w:rsidR="00B74DB6" w:rsidRPr="00B74DB6" w:rsidRDefault="00B74DB6">
      <w:pPr>
        <w:pStyle w:val="TOC3"/>
        <w:rPr>
          <w:ins w:id="1270" w:author="Windows User" w:date="2019-04-05T18:42:00Z"/>
          <w:rFonts w:asciiTheme="minorHAnsi" w:eastAsiaTheme="minorEastAsia" w:hAnsiTheme="minorHAnsi" w:cstheme="minorHAnsi"/>
          <w:i w:val="0"/>
          <w:sz w:val="20"/>
          <w:lang w:eastAsia="en-US"/>
          <w:rPrChange w:id="1271" w:author="Windows User" w:date="2019-04-05T18:43:00Z">
            <w:rPr>
              <w:ins w:id="1272" w:author="Windows User" w:date="2019-04-05T18:42:00Z"/>
              <w:rFonts w:asciiTheme="minorHAnsi" w:eastAsiaTheme="minorEastAsia" w:hAnsiTheme="minorHAnsi" w:cstheme="minorBidi"/>
              <w:i w:val="0"/>
              <w:sz w:val="22"/>
              <w:szCs w:val="22"/>
              <w:lang w:eastAsia="en-US"/>
            </w:rPr>
          </w:rPrChange>
        </w:rPr>
      </w:pPr>
      <w:ins w:id="1273" w:author="Windows User" w:date="2019-04-05T18:42:00Z">
        <w:r w:rsidRPr="00B74DB6">
          <w:rPr>
            <w:rFonts w:asciiTheme="minorHAnsi" w:hAnsiTheme="minorHAnsi" w:cstheme="minorHAnsi"/>
            <w:sz w:val="20"/>
            <w:lang w:val="pt-BR"/>
            <w:rPrChange w:id="1274" w:author="Windows User" w:date="2019-04-05T18:43:00Z">
              <w:rPr>
                <w:rFonts w:asciiTheme="minorHAnsi" w:hAnsiTheme="minorHAnsi" w:cstheme="minorHAnsi"/>
                <w:lang w:val="pt-BR"/>
              </w:rPr>
            </w:rPrChange>
          </w:rPr>
          <w:t>2.15.3</w:t>
        </w:r>
        <w:r w:rsidRPr="00B74DB6">
          <w:rPr>
            <w:rFonts w:asciiTheme="minorHAnsi" w:eastAsiaTheme="minorEastAsia" w:hAnsiTheme="minorHAnsi" w:cstheme="minorHAnsi"/>
            <w:i w:val="0"/>
            <w:sz w:val="20"/>
            <w:lang w:eastAsia="en-US"/>
            <w:rPrChange w:id="127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276" w:author="Windows User" w:date="2019-04-05T18:43:00Z">
              <w:rPr>
                <w:rFonts w:asciiTheme="minorHAnsi" w:hAnsiTheme="minorHAnsi" w:cstheme="minorHAnsi"/>
                <w:lang w:val="pt-BR"/>
              </w:rPr>
            </w:rPrChange>
          </w:rPr>
          <w:t>Đổi mật khẩu</w:t>
        </w:r>
        <w:r w:rsidRPr="00B74DB6">
          <w:rPr>
            <w:rFonts w:asciiTheme="minorHAnsi" w:hAnsiTheme="minorHAnsi" w:cstheme="minorHAnsi"/>
            <w:sz w:val="20"/>
            <w:rPrChange w:id="1277" w:author="Windows User" w:date="2019-04-05T18:43:00Z">
              <w:rPr/>
            </w:rPrChange>
          </w:rPr>
          <w:tab/>
        </w:r>
        <w:r w:rsidRPr="00B74DB6">
          <w:rPr>
            <w:rFonts w:asciiTheme="minorHAnsi" w:hAnsiTheme="minorHAnsi" w:cstheme="minorHAnsi"/>
            <w:sz w:val="20"/>
            <w:rPrChange w:id="1278" w:author="Windows User" w:date="2019-04-05T18:43:00Z">
              <w:rPr/>
            </w:rPrChange>
          </w:rPr>
          <w:fldChar w:fldCharType="begin"/>
        </w:r>
        <w:r w:rsidRPr="00B74DB6">
          <w:rPr>
            <w:rFonts w:asciiTheme="minorHAnsi" w:hAnsiTheme="minorHAnsi" w:cstheme="minorHAnsi"/>
            <w:sz w:val="20"/>
            <w:rPrChange w:id="1279" w:author="Windows User" w:date="2019-04-05T18:43:00Z">
              <w:rPr/>
            </w:rPrChange>
          </w:rPr>
          <w:instrText xml:space="preserve"> PAGEREF _Toc5382311 \h </w:instrText>
        </w:r>
        <w:r w:rsidRPr="00B74DB6">
          <w:rPr>
            <w:rFonts w:asciiTheme="minorHAnsi" w:hAnsiTheme="minorHAnsi" w:cstheme="minorHAnsi"/>
            <w:sz w:val="20"/>
            <w:rPrChange w:id="1280" w:author="Windows User" w:date="2019-04-05T18:43:00Z">
              <w:rPr/>
            </w:rPrChange>
          </w:rPr>
        </w:r>
      </w:ins>
      <w:r w:rsidRPr="00B74DB6">
        <w:rPr>
          <w:rFonts w:asciiTheme="minorHAnsi" w:hAnsiTheme="minorHAnsi" w:cstheme="minorHAnsi"/>
          <w:sz w:val="20"/>
          <w:rPrChange w:id="1281" w:author="Windows User" w:date="2019-04-05T18:43:00Z">
            <w:rPr/>
          </w:rPrChange>
        </w:rPr>
        <w:fldChar w:fldCharType="separate"/>
      </w:r>
      <w:ins w:id="1282" w:author="Windows User" w:date="2019-04-05T18:42:00Z">
        <w:r w:rsidRPr="00B74DB6">
          <w:rPr>
            <w:rFonts w:asciiTheme="minorHAnsi" w:hAnsiTheme="minorHAnsi" w:cstheme="minorHAnsi"/>
            <w:sz w:val="20"/>
            <w:rPrChange w:id="1283" w:author="Windows User" w:date="2019-04-05T18:43:00Z">
              <w:rPr/>
            </w:rPrChange>
          </w:rPr>
          <w:t>160</w:t>
        </w:r>
        <w:r w:rsidRPr="00B74DB6">
          <w:rPr>
            <w:rFonts w:asciiTheme="minorHAnsi" w:hAnsiTheme="minorHAnsi" w:cstheme="minorHAnsi"/>
            <w:sz w:val="20"/>
            <w:rPrChange w:id="1284" w:author="Windows User" w:date="2019-04-05T18:43:00Z">
              <w:rPr/>
            </w:rPrChange>
          </w:rPr>
          <w:fldChar w:fldCharType="end"/>
        </w:r>
      </w:ins>
    </w:p>
    <w:p w14:paraId="08624B0C" w14:textId="757CE76E" w:rsidR="00B74DB6" w:rsidRPr="00B74DB6" w:rsidRDefault="00B74DB6">
      <w:pPr>
        <w:pStyle w:val="TOC3"/>
        <w:rPr>
          <w:ins w:id="1285" w:author="Windows User" w:date="2019-04-05T18:42:00Z"/>
          <w:rFonts w:asciiTheme="minorHAnsi" w:eastAsiaTheme="minorEastAsia" w:hAnsiTheme="minorHAnsi" w:cstheme="minorHAnsi"/>
          <w:i w:val="0"/>
          <w:sz w:val="20"/>
          <w:lang w:eastAsia="en-US"/>
          <w:rPrChange w:id="1286" w:author="Windows User" w:date="2019-04-05T18:43:00Z">
            <w:rPr>
              <w:ins w:id="1287" w:author="Windows User" w:date="2019-04-05T18:42:00Z"/>
              <w:rFonts w:asciiTheme="minorHAnsi" w:eastAsiaTheme="minorEastAsia" w:hAnsiTheme="minorHAnsi" w:cstheme="minorBidi"/>
              <w:i w:val="0"/>
              <w:sz w:val="22"/>
              <w:szCs w:val="22"/>
              <w:lang w:eastAsia="en-US"/>
            </w:rPr>
          </w:rPrChange>
        </w:rPr>
      </w:pPr>
      <w:ins w:id="1288" w:author="Windows User" w:date="2019-04-05T18:42:00Z">
        <w:r w:rsidRPr="00B74DB6">
          <w:rPr>
            <w:rFonts w:asciiTheme="minorHAnsi" w:hAnsiTheme="minorHAnsi" w:cstheme="minorHAnsi"/>
            <w:sz w:val="20"/>
            <w:lang w:val="pt-BR"/>
            <w:rPrChange w:id="1289" w:author="Windows User" w:date="2019-04-05T18:43:00Z">
              <w:rPr>
                <w:rFonts w:asciiTheme="minorHAnsi" w:hAnsiTheme="minorHAnsi" w:cstheme="minorHAnsi"/>
                <w:lang w:val="pt-BR"/>
              </w:rPr>
            </w:rPrChange>
          </w:rPr>
          <w:t>2.15.4</w:t>
        </w:r>
        <w:r w:rsidRPr="00B74DB6">
          <w:rPr>
            <w:rFonts w:asciiTheme="minorHAnsi" w:eastAsiaTheme="minorEastAsia" w:hAnsiTheme="minorHAnsi" w:cstheme="minorHAnsi"/>
            <w:i w:val="0"/>
            <w:sz w:val="20"/>
            <w:lang w:eastAsia="en-US"/>
            <w:rPrChange w:id="129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291" w:author="Windows User" w:date="2019-04-05T18:43:00Z">
              <w:rPr>
                <w:rFonts w:asciiTheme="minorHAnsi" w:hAnsiTheme="minorHAnsi" w:cstheme="minorHAnsi"/>
                <w:lang w:val="pt-BR"/>
              </w:rPr>
            </w:rPrChange>
          </w:rPr>
          <w:t>Ngôn ngữ</w:t>
        </w:r>
        <w:r w:rsidRPr="00B74DB6">
          <w:rPr>
            <w:rFonts w:asciiTheme="minorHAnsi" w:hAnsiTheme="minorHAnsi" w:cstheme="minorHAnsi"/>
            <w:sz w:val="20"/>
            <w:rPrChange w:id="1292" w:author="Windows User" w:date="2019-04-05T18:43:00Z">
              <w:rPr/>
            </w:rPrChange>
          </w:rPr>
          <w:tab/>
        </w:r>
        <w:r w:rsidRPr="00B74DB6">
          <w:rPr>
            <w:rFonts w:asciiTheme="minorHAnsi" w:hAnsiTheme="minorHAnsi" w:cstheme="minorHAnsi"/>
            <w:sz w:val="20"/>
            <w:rPrChange w:id="1293" w:author="Windows User" w:date="2019-04-05T18:43:00Z">
              <w:rPr/>
            </w:rPrChange>
          </w:rPr>
          <w:fldChar w:fldCharType="begin"/>
        </w:r>
        <w:r w:rsidRPr="00B74DB6">
          <w:rPr>
            <w:rFonts w:asciiTheme="minorHAnsi" w:hAnsiTheme="minorHAnsi" w:cstheme="minorHAnsi"/>
            <w:sz w:val="20"/>
            <w:rPrChange w:id="1294" w:author="Windows User" w:date="2019-04-05T18:43:00Z">
              <w:rPr/>
            </w:rPrChange>
          </w:rPr>
          <w:instrText xml:space="preserve"> PAGEREF _Toc5382312 \h </w:instrText>
        </w:r>
        <w:r w:rsidRPr="00B74DB6">
          <w:rPr>
            <w:rFonts w:asciiTheme="minorHAnsi" w:hAnsiTheme="minorHAnsi" w:cstheme="minorHAnsi"/>
            <w:sz w:val="20"/>
            <w:rPrChange w:id="1295" w:author="Windows User" w:date="2019-04-05T18:43:00Z">
              <w:rPr/>
            </w:rPrChange>
          </w:rPr>
        </w:r>
      </w:ins>
      <w:r w:rsidRPr="00B74DB6">
        <w:rPr>
          <w:rFonts w:asciiTheme="minorHAnsi" w:hAnsiTheme="minorHAnsi" w:cstheme="minorHAnsi"/>
          <w:sz w:val="20"/>
          <w:rPrChange w:id="1296" w:author="Windows User" w:date="2019-04-05T18:43:00Z">
            <w:rPr/>
          </w:rPrChange>
        </w:rPr>
        <w:fldChar w:fldCharType="separate"/>
      </w:r>
      <w:ins w:id="1297" w:author="Windows User" w:date="2019-04-05T18:42:00Z">
        <w:r w:rsidRPr="00B74DB6">
          <w:rPr>
            <w:rFonts w:asciiTheme="minorHAnsi" w:hAnsiTheme="minorHAnsi" w:cstheme="minorHAnsi"/>
            <w:sz w:val="20"/>
            <w:rPrChange w:id="1298" w:author="Windows User" w:date="2019-04-05T18:43:00Z">
              <w:rPr/>
            </w:rPrChange>
          </w:rPr>
          <w:t>161</w:t>
        </w:r>
        <w:r w:rsidRPr="00B74DB6">
          <w:rPr>
            <w:rFonts w:asciiTheme="minorHAnsi" w:hAnsiTheme="minorHAnsi" w:cstheme="minorHAnsi"/>
            <w:sz w:val="20"/>
            <w:rPrChange w:id="1299" w:author="Windows User" w:date="2019-04-05T18:43:00Z">
              <w:rPr/>
            </w:rPrChange>
          </w:rPr>
          <w:fldChar w:fldCharType="end"/>
        </w:r>
      </w:ins>
    </w:p>
    <w:p w14:paraId="3DE5B71E" w14:textId="0534F10A" w:rsidR="00B74DB6" w:rsidRPr="00B74DB6" w:rsidRDefault="00B74DB6">
      <w:pPr>
        <w:pStyle w:val="TOC3"/>
        <w:rPr>
          <w:ins w:id="1300" w:author="Windows User" w:date="2019-04-05T18:42:00Z"/>
          <w:rFonts w:asciiTheme="minorHAnsi" w:eastAsiaTheme="minorEastAsia" w:hAnsiTheme="minorHAnsi" w:cstheme="minorHAnsi"/>
          <w:i w:val="0"/>
          <w:sz w:val="20"/>
          <w:lang w:eastAsia="en-US"/>
          <w:rPrChange w:id="1301" w:author="Windows User" w:date="2019-04-05T18:43:00Z">
            <w:rPr>
              <w:ins w:id="1302" w:author="Windows User" w:date="2019-04-05T18:42:00Z"/>
              <w:rFonts w:asciiTheme="minorHAnsi" w:eastAsiaTheme="minorEastAsia" w:hAnsiTheme="minorHAnsi" w:cstheme="minorBidi"/>
              <w:i w:val="0"/>
              <w:sz w:val="22"/>
              <w:szCs w:val="22"/>
              <w:lang w:eastAsia="en-US"/>
            </w:rPr>
          </w:rPrChange>
        </w:rPr>
      </w:pPr>
      <w:ins w:id="1303" w:author="Windows User" w:date="2019-04-05T18:42:00Z">
        <w:r w:rsidRPr="00B74DB6">
          <w:rPr>
            <w:rFonts w:asciiTheme="minorHAnsi" w:hAnsiTheme="minorHAnsi" w:cstheme="minorHAnsi"/>
            <w:sz w:val="20"/>
            <w:lang w:val="pt-BR"/>
            <w:rPrChange w:id="1304" w:author="Windows User" w:date="2019-04-05T18:43:00Z">
              <w:rPr>
                <w:rFonts w:asciiTheme="minorHAnsi" w:hAnsiTheme="minorHAnsi" w:cstheme="minorHAnsi"/>
                <w:lang w:val="pt-BR"/>
              </w:rPr>
            </w:rPrChange>
          </w:rPr>
          <w:lastRenderedPageBreak/>
          <w:t>2.15.5</w:t>
        </w:r>
        <w:r w:rsidRPr="00B74DB6">
          <w:rPr>
            <w:rFonts w:asciiTheme="minorHAnsi" w:eastAsiaTheme="minorEastAsia" w:hAnsiTheme="minorHAnsi" w:cstheme="minorHAnsi"/>
            <w:i w:val="0"/>
            <w:sz w:val="20"/>
            <w:lang w:eastAsia="en-US"/>
            <w:rPrChange w:id="130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306" w:author="Windows User" w:date="2019-04-05T18:43:00Z">
              <w:rPr>
                <w:rFonts w:asciiTheme="minorHAnsi" w:hAnsiTheme="minorHAnsi" w:cstheme="minorHAnsi"/>
                <w:lang w:val="pt-BR"/>
              </w:rPr>
            </w:rPrChange>
          </w:rPr>
          <w:t>Bảo mật và quyền riêng tư</w:t>
        </w:r>
        <w:r w:rsidRPr="00B74DB6">
          <w:rPr>
            <w:rFonts w:asciiTheme="minorHAnsi" w:hAnsiTheme="minorHAnsi" w:cstheme="minorHAnsi"/>
            <w:sz w:val="20"/>
            <w:rPrChange w:id="1307" w:author="Windows User" w:date="2019-04-05T18:43:00Z">
              <w:rPr/>
            </w:rPrChange>
          </w:rPr>
          <w:tab/>
        </w:r>
        <w:r w:rsidRPr="00B74DB6">
          <w:rPr>
            <w:rFonts w:asciiTheme="minorHAnsi" w:hAnsiTheme="minorHAnsi" w:cstheme="minorHAnsi"/>
            <w:sz w:val="20"/>
            <w:rPrChange w:id="1308" w:author="Windows User" w:date="2019-04-05T18:43:00Z">
              <w:rPr/>
            </w:rPrChange>
          </w:rPr>
          <w:fldChar w:fldCharType="begin"/>
        </w:r>
        <w:r w:rsidRPr="00B74DB6">
          <w:rPr>
            <w:rFonts w:asciiTheme="minorHAnsi" w:hAnsiTheme="minorHAnsi" w:cstheme="minorHAnsi"/>
            <w:sz w:val="20"/>
            <w:rPrChange w:id="1309" w:author="Windows User" w:date="2019-04-05T18:43:00Z">
              <w:rPr/>
            </w:rPrChange>
          </w:rPr>
          <w:instrText xml:space="preserve"> PAGEREF _Toc5382313 \h </w:instrText>
        </w:r>
        <w:r w:rsidRPr="00B74DB6">
          <w:rPr>
            <w:rFonts w:asciiTheme="minorHAnsi" w:hAnsiTheme="minorHAnsi" w:cstheme="minorHAnsi"/>
            <w:sz w:val="20"/>
            <w:rPrChange w:id="1310" w:author="Windows User" w:date="2019-04-05T18:43:00Z">
              <w:rPr/>
            </w:rPrChange>
          </w:rPr>
        </w:r>
      </w:ins>
      <w:r w:rsidRPr="00B74DB6">
        <w:rPr>
          <w:rFonts w:asciiTheme="minorHAnsi" w:hAnsiTheme="minorHAnsi" w:cstheme="minorHAnsi"/>
          <w:sz w:val="20"/>
          <w:rPrChange w:id="1311" w:author="Windows User" w:date="2019-04-05T18:43:00Z">
            <w:rPr/>
          </w:rPrChange>
        </w:rPr>
        <w:fldChar w:fldCharType="separate"/>
      </w:r>
      <w:ins w:id="1312" w:author="Windows User" w:date="2019-04-05T18:42:00Z">
        <w:r w:rsidRPr="00B74DB6">
          <w:rPr>
            <w:rFonts w:asciiTheme="minorHAnsi" w:hAnsiTheme="minorHAnsi" w:cstheme="minorHAnsi"/>
            <w:sz w:val="20"/>
            <w:rPrChange w:id="1313" w:author="Windows User" w:date="2019-04-05T18:43:00Z">
              <w:rPr/>
            </w:rPrChange>
          </w:rPr>
          <w:t>162</w:t>
        </w:r>
        <w:r w:rsidRPr="00B74DB6">
          <w:rPr>
            <w:rFonts w:asciiTheme="minorHAnsi" w:hAnsiTheme="minorHAnsi" w:cstheme="minorHAnsi"/>
            <w:sz w:val="20"/>
            <w:rPrChange w:id="1314" w:author="Windows User" w:date="2019-04-05T18:43:00Z">
              <w:rPr/>
            </w:rPrChange>
          </w:rPr>
          <w:fldChar w:fldCharType="end"/>
        </w:r>
      </w:ins>
    </w:p>
    <w:p w14:paraId="30AED6BC" w14:textId="60ABBD64" w:rsidR="00B74DB6" w:rsidRPr="00B74DB6" w:rsidRDefault="00B74DB6">
      <w:pPr>
        <w:pStyle w:val="TOC3"/>
        <w:rPr>
          <w:ins w:id="1315" w:author="Windows User" w:date="2019-04-05T18:42:00Z"/>
          <w:rFonts w:asciiTheme="minorHAnsi" w:eastAsiaTheme="minorEastAsia" w:hAnsiTheme="minorHAnsi" w:cstheme="minorHAnsi"/>
          <w:i w:val="0"/>
          <w:sz w:val="20"/>
          <w:lang w:eastAsia="en-US"/>
          <w:rPrChange w:id="1316" w:author="Windows User" w:date="2019-04-05T18:43:00Z">
            <w:rPr>
              <w:ins w:id="1317" w:author="Windows User" w:date="2019-04-05T18:42:00Z"/>
              <w:rFonts w:asciiTheme="minorHAnsi" w:eastAsiaTheme="minorEastAsia" w:hAnsiTheme="minorHAnsi" w:cstheme="minorBidi"/>
              <w:i w:val="0"/>
              <w:sz w:val="22"/>
              <w:szCs w:val="22"/>
              <w:lang w:eastAsia="en-US"/>
            </w:rPr>
          </w:rPrChange>
        </w:rPr>
      </w:pPr>
      <w:ins w:id="1318" w:author="Windows User" w:date="2019-04-05T18:42:00Z">
        <w:r w:rsidRPr="00B74DB6">
          <w:rPr>
            <w:rFonts w:asciiTheme="minorHAnsi" w:hAnsiTheme="minorHAnsi" w:cstheme="minorHAnsi"/>
            <w:sz w:val="20"/>
            <w:lang w:val="pt-BR"/>
            <w:rPrChange w:id="1319" w:author="Windows User" w:date="2019-04-05T18:43:00Z">
              <w:rPr>
                <w:rFonts w:asciiTheme="minorHAnsi" w:hAnsiTheme="minorHAnsi" w:cstheme="minorHAnsi"/>
                <w:lang w:val="pt-BR"/>
              </w:rPr>
            </w:rPrChange>
          </w:rPr>
          <w:t>2.15.6</w:t>
        </w:r>
        <w:r w:rsidRPr="00B74DB6">
          <w:rPr>
            <w:rFonts w:asciiTheme="minorHAnsi" w:eastAsiaTheme="minorEastAsia" w:hAnsiTheme="minorHAnsi" w:cstheme="minorHAnsi"/>
            <w:i w:val="0"/>
            <w:sz w:val="20"/>
            <w:lang w:eastAsia="en-US"/>
            <w:rPrChange w:id="132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321" w:author="Windows User" w:date="2019-04-05T18:43:00Z">
              <w:rPr>
                <w:rFonts w:asciiTheme="minorHAnsi" w:hAnsiTheme="minorHAnsi" w:cstheme="minorHAnsi"/>
                <w:lang w:val="pt-BR"/>
              </w:rPr>
            </w:rPrChange>
          </w:rPr>
          <w:t>Đăng xuất</w:t>
        </w:r>
        <w:r w:rsidRPr="00B74DB6">
          <w:rPr>
            <w:rFonts w:asciiTheme="minorHAnsi" w:hAnsiTheme="minorHAnsi" w:cstheme="minorHAnsi"/>
            <w:sz w:val="20"/>
            <w:rPrChange w:id="1322" w:author="Windows User" w:date="2019-04-05T18:43:00Z">
              <w:rPr/>
            </w:rPrChange>
          </w:rPr>
          <w:tab/>
        </w:r>
        <w:r w:rsidRPr="00B74DB6">
          <w:rPr>
            <w:rFonts w:asciiTheme="minorHAnsi" w:hAnsiTheme="minorHAnsi" w:cstheme="minorHAnsi"/>
            <w:sz w:val="20"/>
            <w:rPrChange w:id="1323" w:author="Windows User" w:date="2019-04-05T18:43:00Z">
              <w:rPr/>
            </w:rPrChange>
          </w:rPr>
          <w:fldChar w:fldCharType="begin"/>
        </w:r>
        <w:r w:rsidRPr="00B74DB6">
          <w:rPr>
            <w:rFonts w:asciiTheme="minorHAnsi" w:hAnsiTheme="minorHAnsi" w:cstheme="minorHAnsi"/>
            <w:sz w:val="20"/>
            <w:rPrChange w:id="1324" w:author="Windows User" w:date="2019-04-05T18:43:00Z">
              <w:rPr/>
            </w:rPrChange>
          </w:rPr>
          <w:instrText xml:space="preserve"> PAGEREF _Toc5382314 \h </w:instrText>
        </w:r>
        <w:r w:rsidRPr="00B74DB6">
          <w:rPr>
            <w:rFonts w:asciiTheme="minorHAnsi" w:hAnsiTheme="minorHAnsi" w:cstheme="minorHAnsi"/>
            <w:sz w:val="20"/>
            <w:rPrChange w:id="1325" w:author="Windows User" w:date="2019-04-05T18:43:00Z">
              <w:rPr/>
            </w:rPrChange>
          </w:rPr>
        </w:r>
      </w:ins>
      <w:r w:rsidRPr="00B74DB6">
        <w:rPr>
          <w:rFonts w:asciiTheme="minorHAnsi" w:hAnsiTheme="minorHAnsi" w:cstheme="minorHAnsi"/>
          <w:sz w:val="20"/>
          <w:rPrChange w:id="1326" w:author="Windows User" w:date="2019-04-05T18:43:00Z">
            <w:rPr/>
          </w:rPrChange>
        </w:rPr>
        <w:fldChar w:fldCharType="separate"/>
      </w:r>
      <w:ins w:id="1327" w:author="Windows User" w:date="2019-04-05T18:42:00Z">
        <w:r w:rsidRPr="00B74DB6">
          <w:rPr>
            <w:rFonts w:asciiTheme="minorHAnsi" w:hAnsiTheme="minorHAnsi" w:cstheme="minorHAnsi"/>
            <w:sz w:val="20"/>
            <w:rPrChange w:id="1328" w:author="Windows User" w:date="2019-04-05T18:43:00Z">
              <w:rPr/>
            </w:rPrChange>
          </w:rPr>
          <w:t>163</w:t>
        </w:r>
        <w:r w:rsidRPr="00B74DB6">
          <w:rPr>
            <w:rFonts w:asciiTheme="minorHAnsi" w:hAnsiTheme="minorHAnsi" w:cstheme="minorHAnsi"/>
            <w:sz w:val="20"/>
            <w:rPrChange w:id="1329" w:author="Windows User" w:date="2019-04-05T18:43:00Z">
              <w:rPr/>
            </w:rPrChange>
          </w:rPr>
          <w:fldChar w:fldCharType="end"/>
        </w:r>
      </w:ins>
    </w:p>
    <w:p w14:paraId="3E70C629" w14:textId="0F067040" w:rsidR="00B74DB6" w:rsidRPr="00B74DB6" w:rsidRDefault="00B74DB6">
      <w:pPr>
        <w:pStyle w:val="TOC2"/>
        <w:tabs>
          <w:tab w:val="left" w:pos="1040"/>
        </w:tabs>
        <w:rPr>
          <w:ins w:id="1330" w:author="Windows User" w:date="2019-04-05T18:42:00Z"/>
          <w:rFonts w:asciiTheme="minorHAnsi" w:eastAsiaTheme="minorEastAsia" w:hAnsiTheme="minorHAnsi" w:cstheme="minorHAnsi"/>
          <w:i w:val="0"/>
          <w:sz w:val="20"/>
          <w:lang w:eastAsia="en-US"/>
          <w:rPrChange w:id="1331" w:author="Windows User" w:date="2019-04-05T18:43:00Z">
            <w:rPr>
              <w:ins w:id="1332" w:author="Windows User" w:date="2019-04-05T18:42:00Z"/>
              <w:rFonts w:asciiTheme="minorHAnsi" w:eastAsiaTheme="minorEastAsia" w:hAnsiTheme="minorHAnsi" w:cstheme="minorBidi"/>
              <w:i w:val="0"/>
              <w:sz w:val="22"/>
              <w:szCs w:val="22"/>
              <w:lang w:eastAsia="en-US"/>
            </w:rPr>
          </w:rPrChange>
        </w:rPr>
      </w:pPr>
      <w:ins w:id="1333" w:author="Windows User" w:date="2019-04-05T18:42:00Z">
        <w:r w:rsidRPr="00B74DB6">
          <w:rPr>
            <w:rFonts w:asciiTheme="minorHAnsi" w:hAnsiTheme="minorHAnsi" w:cstheme="minorHAnsi"/>
            <w:snapToGrid w:val="0"/>
            <w:w w:val="0"/>
            <w:sz w:val="20"/>
            <w:rPrChange w:id="1334" w:author="Windows User" w:date="2019-04-05T18:43:00Z">
              <w:rPr>
                <w:rFonts w:cs="Noto Sans"/>
                <w:snapToGrid w:val="0"/>
                <w:w w:val="0"/>
              </w:rPr>
            </w:rPrChange>
          </w:rPr>
          <w:t>2.16</w:t>
        </w:r>
        <w:r w:rsidRPr="00B74DB6">
          <w:rPr>
            <w:rFonts w:asciiTheme="minorHAnsi" w:eastAsiaTheme="minorEastAsia" w:hAnsiTheme="minorHAnsi" w:cstheme="minorHAnsi"/>
            <w:i w:val="0"/>
            <w:sz w:val="20"/>
            <w:lang w:eastAsia="en-US"/>
            <w:rPrChange w:id="133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336" w:author="Windows User" w:date="2019-04-05T18:43:00Z">
              <w:rPr/>
            </w:rPrChange>
          </w:rPr>
          <w:t>TÌM KIẾM TOÀN BỘ</w:t>
        </w:r>
        <w:r w:rsidRPr="00B74DB6">
          <w:rPr>
            <w:rFonts w:asciiTheme="minorHAnsi" w:hAnsiTheme="minorHAnsi" w:cstheme="minorHAnsi"/>
            <w:sz w:val="20"/>
            <w:rPrChange w:id="1337" w:author="Windows User" w:date="2019-04-05T18:43:00Z">
              <w:rPr/>
            </w:rPrChange>
          </w:rPr>
          <w:tab/>
        </w:r>
        <w:r w:rsidRPr="00B74DB6">
          <w:rPr>
            <w:rFonts w:asciiTheme="minorHAnsi" w:hAnsiTheme="minorHAnsi" w:cstheme="minorHAnsi"/>
            <w:sz w:val="20"/>
            <w:rPrChange w:id="1338" w:author="Windows User" w:date="2019-04-05T18:43:00Z">
              <w:rPr/>
            </w:rPrChange>
          </w:rPr>
          <w:fldChar w:fldCharType="begin"/>
        </w:r>
        <w:r w:rsidRPr="00B74DB6">
          <w:rPr>
            <w:rFonts w:asciiTheme="minorHAnsi" w:hAnsiTheme="minorHAnsi" w:cstheme="minorHAnsi"/>
            <w:sz w:val="20"/>
            <w:rPrChange w:id="1339" w:author="Windows User" w:date="2019-04-05T18:43:00Z">
              <w:rPr/>
            </w:rPrChange>
          </w:rPr>
          <w:instrText xml:space="preserve"> PAGEREF _Toc5382315 \h </w:instrText>
        </w:r>
        <w:r w:rsidRPr="00B74DB6">
          <w:rPr>
            <w:rFonts w:asciiTheme="minorHAnsi" w:hAnsiTheme="minorHAnsi" w:cstheme="minorHAnsi"/>
            <w:sz w:val="20"/>
            <w:rPrChange w:id="1340" w:author="Windows User" w:date="2019-04-05T18:43:00Z">
              <w:rPr/>
            </w:rPrChange>
          </w:rPr>
        </w:r>
      </w:ins>
      <w:r w:rsidRPr="00B74DB6">
        <w:rPr>
          <w:rFonts w:asciiTheme="minorHAnsi" w:hAnsiTheme="minorHAnsi" w:cstheme="minorHAnsi"/>
          <w:sz w:val="20"/>
          <w:rPrChange w:id="1341" w:author="Windows User" w:date="2019-04-05T18:43:00Z">
            <w:rPr/>
          </w:rPrChange>
        </w:rPr>
        <w:fldChar w:fldCharType="separate"/>
      </w:r>
      <w:ins w:id="1342" w:author="Windows User" w:date="2019-04-05T18:42:00Z">
        <w:r w:rsidRPr="00B74DB6">
          <w:rPr>
            <w:rFonts w:asciiTheme="minorHAnsi" w:hAnsiTheme="minorHAnsi" w:cstheme="minorHAnsi"/>
            <w:sz w:val="20"/>
            <w:rPrChange w:id="1343" w:author="Windows User" w:date="2019-04-05T18:43:00Z">
              <w:rPr/>
            </w:rPrChange>
          </w:rPr>
          <w:t>163</w:t>
        </w:r>
        <w:r w:rsidRPr="00B74DB6">
          <w:rPr>
            <w:rFonts w:asciiTheme="minorHAnsi" w:hAnsiTheme="minorHAnsi" w:cstheme="minorHAnsi"/>
            <w:sz w:val="20"/>
            <w:rPrChange w:id="1344" w:author="Windows User" w:date="2019-04-05T18:43:00Z">
              <w:rPr/>
            </w:rPrChange>
          </w:rPr>
          <w:fldChar w:fldCharType="end"/>
        </w:r>
      </w:ins>
    </w:p>
    <w:p w14:paraId="076EE0E6" w14:textId="6CEB17EC" w:rsidR="00B74DB6" w:rsidRPr="00B74DB6" w:rsidRDefault="00B74DB6">
      <w:pPr>
        <w:pStyle w:val="TOC3"/>
        <w:rPr>
          <w:ins w:id="1345" w:author="Windows User" w:date="2019-04-05T18:42:00Z"/>
          <w:rFonts w:asciiTheme="minorHAnsi" w:eastAsiaTheme="minorEastAsia" w:hAnsiTheme="minorHAnsi" w:cstheme="minorHAnsi"/>
          <w:i w:val="0"/>
          <w:sz w:val="20"/>
          <w:lang w:eastAsia="en-US"/>
          <w:rPrChange w:id="1346" w:author="Windows User" w:date="2019-04-05T18:43:00Z">
            <w:rPr>
              <w:ins w:id="1347" w:author="Windows User" w:date="2019-04-05T18:42:00Z"/>
              <w:rFonts w:asciiTheme="minorHAnsi" w:eastAsiaTheme="minorEastAsia" w:hAnsiTheme="minorHAnsi" w:cstheme="minorBidi"/>
              <w:i w:val="0"/>
              <w:sz w:val="22"/>
              <w:szCs w:val="22"/>
              <w:lang w:eastAsia="en-US"/>
            </w:rPr>
          </w:rPrChange>
        </w:rPr>
      </w:pPr>
      <w:ins w:id="1348" w:author="Windows User" w:date="2019-04-05T18:42:00Z">
        <w:r w:rsidRPr="00B74DB6">
          <w:rPr>
            <w:rFonts w:asciiTheme="minorHAnsi" w:hAnsiTheme="minorHAnsi" w:cstheme="minorHAnsi"/>
            <w:sz w:val="20"/>
            <w:lang w:val="pt-BR"/>
            <w:rPrChange w:id="1349" w:author="Windows User" w:date="2019-04-05T18:43:00Z">
              <w:rPr>
                <w:rFonts w:asciiTheme="minorHAnsi" w:hAnsiTheme="minorHAnsi" w:cstheme="minorHAnsi"/>
                <w:lang w:val="pt-BR"/>
              </w:rPr>
            </w:rPrChange>
          </w:rPr>
          <w:t>2.16.1</w:t>
        </w:r>
        <w:r w:rsidRPr="00B74DB6">
          <w:rPr>
            <w:rFonts w:asciiTheme="minorHAnsi" w:eastAsiaTheme="minorEastAsia" w:hAnsiTheme="minorHAnsi" w:cstheme="minorHAnsi"/>
            <w:i w:val="0"/>
            <w:sz w:val="20"/>
            <w:lang w:eastAsia="en-US"/>
            <w:rPrChange w:id="135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351" w:author="Windows User" w:date="2019-04-05T18:43:00Z">
              <w:rPr>
                <w:rFonts w:asciiTheme="minorHAnsi" w:hAnsiTheme="minorHAnsi" w:cstheme="minorHAnsi"/>
                <w:lang w:val="pt-BR"/>
              </w:rPr>
            </w:rPrChange>
          </w:rPr>
          <w:t>Giao diện chi tiết trang Search</w:t>
        </w:r>
        <w:r w:rsidRPr="00B74DB6">
          <w:rPr>
            <w:rFonts w:asciiTheme="minorHAnsi" w:hAnsiTheme="minorHAnsi" w:cstheme="minorHAnsi"/>
            <w:sz w:val="20"/>
            <w:rPrChange w:id="1352" w:author="Windows User" w:date="2019-04-05T18:43:00Z">
              <w:rPr/>
            </w:rPrChange>
          </w:rPr>
          <w:tab/>
        </w:r>
        <w:r w:rsidRPr="00B74DB6">
          <w:rPr>
            <w:rFonts w:asciiTheme="minorHAnsi" w:hAnsiTheme="minorHAnsi" w:cstheme="minorHAnsi"/>
            <w:sz w:val="20"/>
            <w:rPrChange w:id="1353" w:author="Windows User" w:date="2019-04-05T18:43:00Z">
              <w:rPr/>
            </w:rPrChange>
          </w:rPr>
          <w:fldChar w:fldCharType="begin"/>
        </w:r>
        <w:r w:rsidRPr="00B74DB6">
          <w:rPr>
            <w:rFonts w:asciiTheme="minorHAnsi" w:hAnsiTheme="minorHAnsi" w:cstheme="minorHAnsi"/>
            <w:sz w:val="20"/>
            <w:rPrChange w:id="1354" w:author="Windows User" w:date="2019-04-05T18:43:00Z">
              <w:rPr/>
            </w:rPrChange>
          </w:rPr>
          <w:instrText xml:space="preserve"> PAGEREF _Toc5382316 \h </w:instrText>
        </w:r>
        <w:r w:rsidRPr="00B74DB6">
          <w:rPr>
            <w:rFonts w:asciiTheme="minorHAnsi" w:hAnsiTheme="minorHAnsi" w:cstheme="minorHAnsi"/>
            <w:sz w:val="20"/>
            <w:rPrChange w:id="1355" w:author="Windows User" w:date="2019-04-05T18:43:00Z">
              <w:rPr/>
            </w:rPrChange>
          </w:rPr>
        </w:r>
      </w:ins>
      <w:r w:rsidRPr="00B74DB6">
        <w:rPr>
          <w:rFonts w:asciiTheme="minorHAnsi" w:hAnsiTheme="minorHAnsi" w:cstheme="minorHAnsi"/>
          <w:sz w:val="20"/>
          <w:rPrChange w:id="1356" w:author="Windows User" w:date="2019-04-05T18:43:00Z">
            <w:rPr/>
          </w:rPrChange>
        </w:rPr>
        <w:fldChar w:fldCharType="separate"/>
      </w:r>
      <w:ins w:id="1357" w:author="Windows User" w:date="2019-04-05T18:42:00Z">
        <w:r w:rsidRPr="00B74DB6">
          <w:rPr>
            <w:rFonts w:asciiTheme="minorHAnsi" w:hAnsiTheme="minorHAnsi" w:cstheme="minorHAnsi"/>
            <w:sz w:val="20"/>
            <w:rPrChange w:id="1358" w:author="Windows User" w:date="2019-04-05T18:43:00Z">
              <w:rPr/>
            </w:rPrChange>
          </w:rPr>
          <w:t>164</w:t>
        </w:r>
        <w:r w:rsidRPr="00B74DB6">
          <w:rPr>
            <w:rFonts w:asciiTheme="minorHAnsi" w:hAnsiTheme="minorHAnsi" w:cstheme="minorHAnsi"/>
            <w:sz w:val="20"/>
            <w:rPrChange w:id="1359" w:author="Windows User" w:date="2019-04-05T18:43:00Z">
              <w:rPr/>
            </w:rPrChange>
          </w:rPr>
          <w:fldChar w:fldCharType="end"/>
        </w:r>
      </w:ins>
    </w:p>
    <w:p w14:paraId="43B68E67" w14:textId="36C04D43" w:rsidR="00B74DB6" w:rsidRPr="00B74DB6" w:rsidRDefault="00B74DB6">
      <w:pPr>
        <w:pStyle w:val="TOC3"/>
        <w:rPr>
          <w:ins w:id="1360" w:author="Windows User" w:date="2019-04-05T18:42:00Z"/>
          <w:rFonts w:asciiTheme="minorHAnsi" w:eastAsiaTheme="minorEastAsia" w:hAnsiTheme="minorHAnsi" w:cstheme="minorHAnsi"/>
          <w:i w:val="0"/>
          <w:sz w:val="20"/>
          <w:lang w:eastAsia="en-US"/>
          <w:rPrChange w:id="1361" w:author="Windows User" w:date="2019-04-05T18:43:00Z">
            <w:rPr>
              <w:ins w:id="1362" w:author="Windows User" w:date="2019-04-05T18:42:00Z"/>
              <w:rFonts w:asciiTheme="minorHAnsi" w:eastAsiaTheme="minorEastAsia" w:hAnsiTheme="minorHAnsi" w:cstheme="minorBidi"/>
              <w:i w:val="0"/>
              <w:sz w:val="22"/>
              <w:szCs w:val="22"/>
              <w:lang w:eastAsia="en-US"/>
            </w:rPr>
          </w:rPrChange>
        </w:rPr>
      </w:pPr>
      <w:ins w:id="1363" w:author="Windows User" w:date="2019-04-05T18:42:00Z">
        <w:r w:rsidRPr="00B74DB6">
          <w:rPr>
            <w:rFonts w:asciiTheme="minorHAnsi" w:hAnsiTheme="minorHAnsi" w:cstheme="minorHAnsi"/>
            <w:sz w:val="20"/>
            <w:lang w:val="pt-BR"/>
            <w:rPrChange w:id="1364" w:author="Windows User" w:date="2019-04-05T18:43:00Z">
              <w:rPr>
                <w:rFonts w:asciiTheme="minorHAnsi" w:hAnsiTheme="minorHAnsi" w:cstheme="minorHAnsi"/>
                <w:lang w:val="pt-BR"/>
              </w:rPr>
            </w:rPrChange>
          </w:rPr>
          <w:t>2.16.2</w:t>
        </w:r>
        <w:r w:rsidRPr="00B74DB6">
          <w:rPr>
            <w:rFonts w:asciiTheme="minorHAnsi" w:eastAsiaTheme="minorEastAsia" w:hAnsiTheme="minorHAnsi" w:cstheme="minorHAnsi"/>
            <w:i w:val="0"/>
            <w:sz w:val="20"/>
            <w:lang w:eastAsia="en-US"/>
            <w:rPrChange w:id="136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lang w:val="pt-BR"/>
            <w:rPrChange w:id="1366" w:author="Windows User" w:date="2019-04-05T18:43:00Z">
              <w:rPr>
                <w:rFonts w:asciiTheme="minorHAnsi" w:hAnsiTheme="minorHAnsi" w:cstheme="minorHAnsi"/>
                <w:lang w:val="pt-BR"/>
              </w:rPr>
            </w:rPrChange>
          </w:rPr>
          <w:t>Giao diện kết quả Search</w:t>
        </w:r>
        <w:r w:rsidRPr="00B74DB6">
          <w:rPr>
            <w:rFonts w:asciiTheme="minorHAnsi" w:hAnsiTheme="minorHAnsi" w:cstheme="minorHAnsi"/>
            <w:sz w:val="20"/>
            <w:rPrChange w:id="1367" w:author="Windows User" w:date="2019-04-05T18:43:00Z">
              <w:rPr/>
            </w:rPrChange>
          </w:rPr>
          <w:tab/>
        </w:r>
        <w:r w:rsidRPr="00B74DB6">
          <w:rPr>
            <w:rFonts w:asciiTheme="minorHAnsi" w:hAnsiTheme="minorHAnsi" w:cstheme="minorHAnsi"/>
            <w:sz w:val="20"/>
            <w:rPrChange w:id="1368" w:author="Windows User" w:date="2019-04-05T18:43:00Z">
              <w:rPr/>
            </w:rPrChange>
          </w:rPr>
          <w:fldChar w:fldCharType="begin"/>
        </w:r>
        <w:r w:rsidRPr="00B74DB6">
          <w:rPr>
            <w:rFonts w:asciiTheme="minorHAnsi" w:hAnsiTheme="minorHAnsi" w:cstheme="minorHAnsi"/>
            <w:sz w:val="20"/>
            <w:rPrChange w:id="1369" w:author="Windows User" w:date="2019-04-05T18:43:00Z">
              <w:rPr/>
            </w:rPrChange>
          </w:rPr>
          <w:instrText xml:space="preserve"> PAGEREF _Toc5382317 \h </w:instrText>
        </w:r>
        <w:r w:rsidRPr="00B74DB6">
          <w:rPr>
            <w:rFonts w:asciiTheme="minorHAnsi" w:hAnsiTheme="minorHAnsi" w:cstheme="minorHAnsi"/>
            <w:sz w:val="20"/>
            <w:rPrChange w:id="1370" w:author="Windows User" w:date="2019-04-05T18:43:00Z">
              <w:rPr/>
            </w:rPrChange>
          </w:rPr>
        </w:r>
      </w:ins>
      <w:r w:rsidRPr="00B74DB6">
        <w:rPr>
          <w:rFonts w:asciiTheme="minorHAnsi" w:hAnsiTheme="minorHAnsi" w:cstheme="minorHAnsi"/>
          <w:sz w:val="20"/>
          <w:rPrChange w:id="1371" w:author="Windows User" w:date="2019-04-05T18:43:00Z">
            <w:rPr/>
          </w:rPrChange>
        </w:rPr>
        <w:fldChar w:fldCharType="separate"/>
      </w:r>
      <w:ins w:id="1372" w:author="Windows User" w:date="2019-04-05T18:42:00Z">
        <w:r w:rsidRPr="00B74DB6">
          <w:rPr>
            <w:rFonts w:asciiTheme="minorHAnsi" w:hAnsiTheme="minorHAnsi" w:cstheme="minorHAnsi"/>
            <w:sz w:val="20"/>
            <w:rPrChange w:id="1373" w:author="Windows User" w:date="2019-04-05T18:43:00Z">
              <w:rPr/>
            </w:rPrChange>
          </w:rPr>
          <w:t>169</w:t>
        </w:r>
        <w:r w:rsidRPr="00B74DB6">
          <w:rPr>
            <w:rFonts w:asciiTheme="minorHAnsi" w:hAnsiTheme="minorHAnsi" w:cstheme="minorHAnsi"/>
            <w:sz w:val="20"/>
            <w:rPrChange w:id="1374" w:author="Windows User" w:date="2019-04-05T18:43:00Z">
              <w:rPr/>
            </w:rPrChange>
          </w:rPr>
          <w:fldChar w:fldCharType="end"/>
        </w:r>
      </w:ins>
    </w:p>
    <w:p w14:paraId="4D81DDC2" w14:textId="338AA2B5" w:rsidR="00B74DB6" w:rsidRPr="00B74DB6" w:rsidRDefault="00B74DB6">
      <w:pPr>
        <w:pStyle w:val="TOC4"/>
        <w:rPr>
          <w:ins w:id="1375" w:author="Windows User" w:date="2019-04-05T18:42:00Z"/>
          <w:rFonts w:asciiTheme="minorHAnsi" w:eastAsiaTheme="minorEastAsia" w:hAnsiTheme="minorHAnsi" w:cstheme="minorHAnsi"/>
          <w:i w:val="0"/>
          <w:sz w:val="20"/>
          <w:lang w:eastAsia="en-US"/>
          <w:rPrChange w:id="1376" w:author="Windows User" w:date="2019-04-05T18:43:00Z">
            <w:rPr>
              <w:ins w:id="1377" w:author="Windows User" w:date="2019-04-05T18:42:00Z"/>
              <w:rFonts w:asciiTheme="minorHAnsi" w:eastAsiaTheme="minorEastAsia" w:hAnsiTheme="minorHAnsi" w:cstheme="minorBidi"/>
              <w:i w:val="0"/>
              <w:sz w:val="22"/>
              <w:szCs w:val="22"/>
              <w:lang w:eastAsia="en-US"/>
            </w:rPr>
          </w:rPrChange>
        </w:rPr>
      </w:pPr>
      <w:ins w:id="1378" w:author="Windows User" w:date="2019-04-05T18:42:00Z">
        <w:r w:rsidRPr="00B74DB6">
          <w:rPr>
            <w:rFonts w:asciiTheme="minorHAnsi" w:hAnsiTheme="minorHAnsi" w:cstheme="minorHAnsi"/>
            <w:sz w:val="20"/>
            <w:rPrChange w:id="1379" w:author="Windows User" w:date="2019-04-05T18:43:00Z">
              <w:rPr>
                <w:rFonts w:asciiTheme="minorHAnsi" w:hAnsiTheme="minorHAnsi" w:cstheme="minorHAnsi"/>
              </w:rPr>
            </w:rPrChange>
          </w:rPr>
          <w:t>2.16.2.1</w:t>
        </w:r>
        <w:r w:rsidRPr="00B74DB6">
          <w:rPr>
            <w:rFonts w:asciiTheme="minorHAnsi" w:eastAsiaTheme="minorEastAsia" w:hAnsiTheme="minorHAnsi" w:cstheme="minorHAnsi"/>
            <w:i w:val="0"/>
            <w:sz w:val="20"/>
            <w:lang w:eastAsia="en-US"/>
            <w:rPrChange w:id="138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381" w:author="Windows User" w:date="2019-04-05T18:43:00Z">
              <w:rPr>
                <w:rFonts w:asciiTheme="minorHAnsi" w:hAnsiTheme="minorHAnsi" w:cstheme="minorHAnsi"/>
              </w:rPr>
            </w:rPrChange>
          </w:rPr>
          <w:t>Không có kết quả tìm kiếm</w:t>
        </w:r>
        <w:r w:rsidRPr="00B74DB6">
          <w:rPr>
            <w:rFonts w:asciiTheme="minorHAnsi" w:hAnsiTheme="minorHAnsi" w:cstheme="minorHAnsi"/>
            <w:sz w:val="20"/>
            <w:rPrChange w:id="1382" w:author="Windows User" w:date="2019-04-05T18:43:00Z">
              <w:rPr/>
            </w:rPrChange>
          </w:rPr>
          <w:tab/>
        </w:r>
        <w:r w:rsidRPr="00B74DB6">
          <w:rPr>
            <w:rFonts w:asciiTheme="minorHAnsi" w:hAnsiTheme="minorHAnsi" w:cstheme="minorHAnsi"/>
            <w:sz w:val="20"/>
            <w:rPrChange w:id="1383" w:author="Windows User" w:date="2019-04-05T18:43:00Z">
              <w:rPr/>
            </w:rPrChange>
          </w:rPr>
          <w:fldChar w:fldCharType="begin"/>
        </w:r>
        <w:r w:rsidRPr="00B74DB6">
          <w:rPr>
            <w:rFonts w:asciiTheme="minorHAnsi" w:hAnsiTheme="minorHAnsi" w:cstheme="minorHAnsi"/>
            <w:sz w:val="20"/>
            <w:rPrChange w:id="1384" w:author="Windows User" w:date="2019-04-05T18:43:00Z">
              <w:rPr/>
            </w:rPrChange>
          </w:rPr>
          <w:instrText xml:space="preserve"> PAGEREF _Toc5382318 \h </w:instrText>
        </w:r>
        <w:r w:rsidRPr="00B74DB6">
          <w:rPr>
            <w:rFonts w:asciiTheme="minorHAnsi" w:hAnsiTheme="minorHAnsi" w:cstheme="minorHAnsi"/>
            <w:sz w:val="20"/>
            <w:rPrChange w:id="1385" w:author="Windows User" w:date="2019-04-05T18:43:00Z">
              <w:rPr/>
            </w:rPrChange>
          </w:rPr>
        </w:r>
      </w:ins>
      <w:r w:rsidRPr="00B74DB6">
        <w:rPr>
          <w:rFonts w:asciiTheme="minorHAnsi" w:hAnsiTheme="minorHAnsi" w:cstheme="minorHAnsi"/>
          <w:sz w:val="20"/>
          <w:rPrChange w:id="1386" w:author="Windows User" w:date="2019-04-05T18:43:00Z">
            <w:rPr/>
          </w:rPrChange>
        </w:rPr>
        <w:fldChar w:fldCharType="separate"/>
      </w:r>
      <w:ins w:id="1387" w:author="Windows User" w:date="2019-04-05T18:42:00Z">
        <w:r w:rsidRPr="00B74DB6">
          <w:rPr>
            <w:rFonts w:asciiTheme="minorHAnsi" w:hAnsiTheme="minorHAnsi" w:cstheme="minorHAnsi"/>
            <w:sz w:val="20"/>
            <w:rPrChange w:id="1388" w:author="Windows User" w:date="2019-04-05T18:43:00Z">
              <w:rPr/>
            </w:rPrChange>
          </w:rPr>
          <w:t>169</w:t>
        </w:r>
        <w:r w:rsidRPr="00B74DB6">
          <w:rPr>
            <w:rFonts w:asciiTheme="minorHAnsi" w:hAnsiTheme="minorHAnsi" w:cstheme="minorHAnsi"/>
            <w:sz w:val="20"/>
            <w:rPrChange w:id="1389" w:author="Windows User" w:date="2019-04-05T18:43:00Z">
              <w:rPr/>
            </w:rPrChange>
          </w:rPr>
          <w:fldChar w:fldCharType="end"/>
        </w:r>
      </w:ins>
    </w:p>
    <w:p w14:paraId="0A253B3D" w14:textId="6794E3C2" w:rsidR="00B74DB6" w:rsidRPr="00B74DB6" w:rsidRDefault="00B74DB6">
      <w:pPr>
        <w:pStyle w:val="TOC4"/>
        <w:rPr>
          <w:ins w:id="1390" w:author="Windows User" w:date="2019-04-05T18:42:00Z"/>
          <w:rFonts w:asciiTheme="minorHAnsi" w:eastAsiaTheme="minorEastAsia" w:hAnsiTheme="minorHAnsi" w:cstheme="minorHAnsi"/>
          <w:i w:val="0"/>
          <w:sz w:val="20"/>
          <w:lang w:eastAsia="en-US"/>
          <w:rPrChange w:id="1391" w:author="Windows User" w:date="2019-04-05T18:43:00Z">
            <w:rPr>
              <w:ins w:id="1392" w:author="Windows User" w:date="2019-04-05T18:42:00Z"/>
              <w:rFonts w:asciiTheme="minorHAnsi" w:eastAsiaTheme="minorEastAsia" w:hAnsiTheme="minorHAnsi" w:cstheme="minorBidi"/>
              <w:i w:val="0"/>
              <w:sz w:val="22"/>
              <w:szCs w:val="22"/>
              <w:lang w:eastAsia="en-US"/>
            </w:rPr>
          </w:rPrChange>
        </w:rPr>
      </w:pPr>
      <w:ins w:id="1393" w:author="Windows User" w:date="2019-04-05T18:42:00Z">
        <w:r w:rsidRPr="00B74DB6">
          <w:rPr>
            <w:rFonts w:asciiTheme="minorHAnsi" w:hAnsiTheme="minorHAnsi" w:cstheme="minorHAnsi"/>
            <w:sz w:val="20"/>
            <w:rPrChange w:id="1394" w:author="Windows User" w:date="2019-04-05T18:43:00Z">
              <w:rPr>
                <w:rFonts w:asciiTheme="minorHAnsi" w:hAnsiTheme="minorHAnsi" w:cstheme="minorHAnsi"/>
              </w:rPr>
            </w:rPrChange>
          </w:rPr>
          <w:t>2.16.2.2</w:t>
        </w:r>
        <w:r w:rsidRPr="00B74DB6">
          <w:rPr>
            <w:rFonts w:asciiTheme="minorHAnsi" w:eastAsiaTheme="minorEastAsia" w:hAnsiTheme="minorHAnsi" w:cstheme="minorHAnsi"/>
            <w:i w:val="0"/>
            <w:sz w:val="20"/>
            <w:lang w:eastAsia="en-US"/>
            <w:rPrChange w:id="139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396" w:author="Windows User" w:date="2019-04-05T18:43:00Z">
              <w:rPr>
                <w:rFonts w:asciiTheme="minorHAnsi" w:hAnsiTheme="minorHAnsi" w:cstheme="minorHAnsi"/>
              </w:rPr>
            </w:rPrChange>
          </w:rPr>
          <w:t>Khi tìm được kết quả</w:t>
        </w:r>
        <w:r w:rsidRPr="00B74DB6">
          <w:rPr>
            <w:rFonts w:asciiTheme="minorHAnsi" w:hAnsiTheme="minorHAnsi" w:cstheme="minorHAnsi"/>
            <w:sz w:val="20"/>
            <w:rPrChange w:id="1397" w:author="Windows User" w:date="2019-04-05T18:43:00Z">
              <w:rPr/>
            </w:rPrChange>
          </w:rPr>
          <w:tab/>
        </w:r>
        <w:r w:rsidRPr="00B74DB6">
          <w:rPr>
            <w:rFonts w:asciiTheme="minorHAnsi" w:hAnsiTheme="minorHAnsi" w:cstheme="minorHAnsi"/>
            <w:sz w:val="20"/>
            <w:rPrChange w:id="1398" w:author="Windows User" w:date="2019-04-05T18:43:00Z">
              <w:rPr/>
            </w:rPrChange>
          </w:rPr>
          <w:fldChar w:fldCharType="begin"/>
        </w:r>
        <w:r w:rsidRPr="00B74DB6">
          <w:rPr>
            <w:rFonts w:asciiTheme="minorHAnsi" w:hAnsiTheme="minorHAnsi" w:cstheme="minorHAnsi"/>
            <w:sz w:val="20"/>
            <w:rPrChange w:id="1399" w:author="Windows User" w:date="2019-04-05T18:43:00Z">
              <w:rPr/>
            </w:rPrChange>
          </w:rPr>
          <w:instrText xml:space="preserve"> PAGEREF _Toc5382319 \h </w:instrText>
        </w:r>
        <w:r w:rsidRPr="00B74DB6">
          <w:rPr>
            <w:rFonts w:asciiTheme="minorHAnsi" w:hAnsiTheme="minorHAnsi" w:cstheme="minorHAnsi"/>
            <w:sz w:val="20"/>
            <w:rPrChange w:id="1400" w:author="Windows User" w:date="2019-04-05T18:43:00Z">
              <w:rPr/>
            </w:rPrChange>
          </w:rPr>
        </w:r>
      </w:ins>
      <w:r w:rsidRPr="00B74DB6">
        <w:rPr>
          <w:rFonts w:asciiTheme="minorHAnsi" w:hAnsiTheme="minorHAnsi" w:cstheme="minorHAnsi"/>
          <w:sz w:val="20"/>
          <w:rPrChange w:id="1401" w:author="Windows User" w:date="2019-04-05T18:43:00Z">
            <w:rPr/>
          </w:rPrChange>
        </w:rPr>
        <w:fldChar w:fldCharType="separate"/>
      </w:r>
      <w:ins w:id="1402" w:author="Windows User" w:date="2019-04-05T18:42:00Z">
        <w:r w:rsidRPr="00B74DB6">
          <w:rPr>
            <w:rFonts w:asciiTheme="minorHAnsi" w:hAnsiTheme="minorHAnsi" w:cstheme="minorHAnsi"/>
            <w:sz w:val="20"/>
            <w:rPrChange w:id="1403" w:author="Windows User" w:date="2019-04-05T18:43:00Z">
              <w:rPr/>
            </w:rPrChange>
          </w:rPr>
          <w:t>169</w:t>
        </w:r>
        <w:r w:rsidRPr="00B74DB6">
          <w:rPr>
            <w:rFonts w:asciiTheme="minorHAnsi" w:hAnsiTheme="minorHAnsi" w:cstheme="minorHAnsi"/>
            <w:sz w:val="20"/>
            <w:rPrChange w:id="1404" w:author="Windows User" w:date="2019-04-05T18:43:00Z">
              <w:rPr/>
            </w:rPrChange>
          </w:rPr>
          <w:fldChar w:fldCharType="end"/>
        </w:r>
      </w:ins>
    </w:p>
    <w:p w14:paraId="515E4BE1" w14:textId="5302B62A" w:rsidR="00B74DB6" w:rsidRPr="00B74DB6" w:rsidRDefault="00B74DB6">
      <w:pPr>
        <w:pStyle w:val="TOC2"/>
        <w:tabs>
          <w:tab w:val="left" w:pos="1040"/>
        </w:tabs>
        <w:rPr>
          <w:ins w:id="1405" w:author="Windows User" w:date="2019-04-05T18:42:00Z"/>
          <w:rFonts w:asciiTheme="minorHAnsi" w:eastAsiaTheme="minorEastAsia" w:hAnsiTheme="minorHAnsi" w:cstheme="minorHAnsi"/>
          <w:i w:val="0"/>
          <w:sz w:val="20"/>
          <w:lang w:eastAsia="en-US"/>
          <w:rPrChange w:id="1406" w:author="Windows User" w:date="2019-04-05T18:43:00Z">
            <w:rPr>
              <w:ins w:id="1407" w:author="Windows User" w:date="2019-04-05T18:42:00Z"/>
              <w:rFonts w:asciiTheme="minorHAnsi" w:eastAsiaTheme="minorEastAsia" w:hAnsiTheme="minorHAnsi" w:cstheme="minorBidi"/>
              <w:i w:val="0"/>
              <w:sz w:val="22"/>
              <w:szCs w:val="22"/>
              <w:lang w:eastAsia="en-US"/>
            </w:rPr>
          </w:rPrChange>
        </w:rPr>
      </w:pPr>
      <w:ins w:id="1408" w:author="Windows User" w:date="2019-04-05T18:42:00Z">
        <w:r w:rsidRPr="00B74DB6">
          <w:rPr>
            <w:rFonts w:asciiTheme="minorHAnsi" w:hAnsiTheme="minorHAnsi" w:cstheme="minorHAnsi"/>
            <w:snapToGrid w:val="0"/>
            <w:w w:val="0"/>
            <w:sz w:val="20"/>
            <w:rPrChange w:id="1409" w:author="Windows User" w:date="2019-04-05T18:43:00Z">
              <w:rPr>
                <w:rFonts w:cs="Noto Sans"/>
                <w:snapToGrid w:val="0"/>
                <w:w w:val="0"/>
              </w:rPr>
            </w:rPrChange>
          </w:rPr>
          <w:t>2.17</w:t>
        </w:r>
        <w:r w:rsidRPr="00B74DB6">
          <w:rPr>
            <w:rFonts w:asciiTheme="minorHAnsi" w:eastAsiaTheme="minorEastAsia" w:hAnsiTheme="minorHAnsi" w:cstheme="minorHAnsi"/>
            <w:i w:val="0"/>
            <w:sz w:val="20"/>
            <w:lang w:eastAsia="en-US"/>
            <w:rPrChange w:id="141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411" w:author="Windows User" w:date="2019-04-05T18:43:00Z">
              <w:rPr/>
            </w:rPrChange>
          </w:rPr>
          <w:t>SUB SEARCH</w:t>
        </w:r>
        <w:r w:rsidRPr="00B74DB6">
          <w:rPr>
            <w:rFonts w:asciiTheme="minorHAnsi" w:hAnsiTheme="minorHAnsi" w:cstheme="minorHAnsi"/>
            <w:sz w:val="20"/>
            <w:rPrChange w:id="1412" w:author="Windows User" w:date="2019-04-05T18:43:00Z">
              <w:rPr/>
            </w:rPrChange>
          </w:rPr>
          <w:tab/>
        </w:r>
        <w:r w:rsidRPr="00B74DB6">
          <w:rPr>
            <w:rFonts w:asciiTheme="minorHAnsi" w:hAnsiTheme="minorHAnsi" w:cstheme="minorHAnsi"/>
            <w:sz w:val="20"/>
            <w:rPrChange w:id="1413" w:author="Windows User" w:date="2019-04-05T18:43:00Z">
              <w:rPr/>
            </w:rPrChange>
          </w:rPr>
          <w:fldChar w:fldCharType="begin"/>
        </w:r>
        <w:r w:rsidRPr="00B74DB6">
          <w:rPr>
            <w:rFonts w:asciiTheme="minorHAnsi" w:hAnsiTheme="minorHAnsi" w:cstheme="minorHAnsi"/>
            <w:sz w:val="20"/>
            <w:rPrChange w:id="1414" w:author="Windows User" w:date="2019-04-05T18:43:00Z">
              <w:rPr/>
            </w:rPrChange>
          </w:rPr>
          <w:instrText xml:space="preserve"> PAGEREF _Toc5382320 \h </w:instrText>
        </w:r>
        <w:r w:rsidRPr="00B74DB6">
          <w:rPr>
            <w:rFonts w:asciiTheme="minorHAnsi" w:hAnsiTheme="minorHAnsi" w:cstheme="minorHAnsi"/>
            <w:sz w:val="20"/>
            <w:rPrChange w:id="1415" w:author="Windows User" w:date="2019-04-05T18:43:00Z">
              <w:rPr/>
            </w:rPrChange>
          </w:rPr>
        </w:r>
      </w:ins>
      <w:r w:rsidRPr="00B74DB6">
        <w:rPr>
          <w:rFonts w:asciiTheme="minorHAnsi" w:hAnsiTheme="minorHAnsi" w:cstheme="minorHAnsi"/>
          <w:sz w:val="20"/>
          <w:rPrChange w:id="1416" w:author="Windows User" w:date="2019-04-05T18:43:00Z">
            <w:rPr/>
          </w:rPrChange>
        </w:rPr>
        <w:fldChar w:fldCharType="separate"/>
      </w:r>
      <w:ins w:id="1417" w:author="Windows User" w:date="2019-04-05T18:42:00Z">
        <w:r w:rsidRPr="00B74DB6">
          <w:rPr>
            <w:rFonts w:asciiTheme="minorHAnsi" w:hAnsiTheme="minorHAnsi" w:cstheme="minorHAnsi"/>
            <w:sz w:val="20"/>
            <w:rPrChange w:id="1418" w:author="Windows User" w:date="2019-04-05T18:43:00Z">
              <w:rPr/>
            </w:rPrChange>
          </w:rPr>
          <w:t>171</w:t>
        </w:r>
        <w:r w:rsidRPr="00B74DB6">
          <w:rPr>
            <w:rFonts w:asciiTheme="minorHAnsi" w:hAnsiTheme="minorHAnsi" w:cstheme="minorHAnsi"/>
            <w:sz w:val="20"/>
            <w:rPrChange w:id="1419" w:author="Windows User" w:date="2019-04-05T18:43:00Z">
              <w:rPr/>
            </w:rPrChange>
          </w:rPr>
          <w:fldChar w:fldCharType="end"/>
        </w:r>
      </w:ins>
    </w:p>
    <w:p w14:paraId="2991E3D6" w14:textId="333CB3E8" w:rsidR="00B74DB6" w:rsidRPr="00B74DB6" w:rsidRDefault="00B74DB6">
      <w:pPr>
        <w:pStyle w:val="TOC2"/>
        <w:tabs>
          <w:tab w:val="left" w:pos="1040"/>
        </w:tabs>
        <w:rPr>
          <w:ins w:id="1420" w:author="Windows User" w:date="2019-04-05T18:42:00Z"/>
          <w:rFonts w:asciiTheme="minorHAnsi" w:eastAsiaTheme="minorEastAsia" w:hAnsiTheme="minorHAnsi" w:cstheme="minorHAnsi"/>
          <w:i w:val="0"/>
          <w:sz w:val="20"/>
          <w:lang w:eastAsia="en-US"/>
          <w:rPrChange w:id="1421" w:author="Windows User" w:date="2019-04-05T18:43:00Z">
            <w:rPr>
              <w:ins w:id="1422" w:author="Windows User" w:date="2019-04-05T18:42:00Z"/>
              <w:rFonts w:asciiTheme="minorHAnsi" w:eastAsiaTheme="minorEastAsia" w:hAnsiTheme="minorHAnsi" w:cstheme="minorBidi"/>
              <w:i w:val="0"/>
              <w:sz w:val="22"/>
              <w:szCs w:val="22"/>
              <w:lang w:eastAsia="en-US"/>
            </w:rPr>
          </w:rPrChange>
        </w:rPr>
      </w:pPr>
      <w:ins w:id="1423" w:author="Windows User" w:date="2019-04-05T18:42:00Z">
        <w:r w:rsidRPr="00B74DB6">
          <w:rPr>
            <w:rFonts w:asciiTheme="minorHAnsi" w:hAnsiTheme="minorHAnsi" w:cstheme="minorHAnsi"/>
            <w:snapToGrid w:val="0"/>
            <w:w w:val="0"/>
            <w:sz w:val="20"/>
            <w:highlight w:val="yellow"/>
            <w:rPrChange w:id="1424" w:author="Windows User" w:date="2019-04-05T18:43:00Z">
              <w:rPr>
                <w:rFonts w:cs="Noto Sans"/>
                <w:snapToGrid w:val="0"/>
                <w:w w:val="0"/>
                <w:highlight w:val="yellow"/>
              </w:rPr>
            </w:rPrChange>
          </w:rPr>
          <w:t>2.18</w:t>
        </w:r>
        <w:r w:rsidRPr="00B74DB6">
          <w:rPr>
            <w:rFonts w:asciiTheme="minorHAnsi" w:eastAsiaTheme="minorEastAsia" w:hAnsiTheme="minorHAnsi" w:cstheme="minorHAnsi"/>
            <w:i w:val="0"/>
            <w:sz w:val="20"/>
            <w:lang w:eastAsia="en-US"/>
            <w:rPrChange w:id="142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highlight w:val="yellow"/>
            <w:rPrChange w:id="1426" w:author="Windows User" w:date="2019-04-05T18:43:00Z">
              <w:rPr>
                <w:highlight w:val="yellow"/>
              </w:rPr>
            </w:rPrChange>
          </w:rPr>
          <w:t>EXPLORE</w:t>
        </w:r>
        <w:r w:rsidRPr="00B74DB6">
          <w:rPr>
            <w:rFonts w:asciiTheme="minorHAnsi" w:hAnsiTheme="minorHAnsi" w:cstheme="minorHAnsi"/>
            <w:sz w:val="20"/>
            <w:rPrChange w:id="1427" w:author="Windows User" w:date="2019-04-05T18:43:00Z">
              <w:rPr/>
            </w:rPrChange>
          </w:rPr>
          <w:tab/>
        </w:r>
        <w:r w:rsidRPr="00B74DB6">
          <w:rPr>
            <w:rFonts w:asciiTheme="minorHAnsi" w:hAnsiTheme="minorHAnsi" w:cstheme="minorHAnsi"/>
            <w:sz w:val="20"/>
            <w:rPrChange w:id="1428" w:author="Windows User" w:date="2019-04-05T18:43:00Z">
              <w:rPr/>
            </w:rPrChange>
          </w:rPr>
          <w:fldChar w:fldCharType="begin"/>
        </w:r>
        <w:r w:rsidRPr="00B74DB6">
          <w:rPr>
            <w:rFonts w:asciiTheme="minorHAnsi" w:hAnsiTheme="minorHAnsi" w:cstheme="minorHAnsi"/>
            <w:sz w:val="20"/>
            <w:rPrChange w:id="1429" w:author="Windows User" w:date="2019-04-05T18:43:00Z">
              <w:rPr/>
            </w:rPrChange>
          </w:rPr>
          <w:instrText xml:space="preserve"> PAGEREF _Toc5382321 \h </w:instrText>
        </w:r>
        <w:r w:rsidRPr="00B74DB6">
          <w:rPr>
            <w:rFonts w:asciiTheme="minorHAnsi" w:hAnsiTheme="minorHAnsi" w:cstheme="minorHAnsi"/>
            <w:sz w:val="20"/>
            <w:rPrChange w:id="1430" w:author="Windows User" w:date="2019-04-05T18:43:00Z">
              <w:rPr/>
            </w:rPrChange>
          </w:rPr>
        </w:r>
      </w:ins>
      <w:r w:rsidRPr="00B74DB6">
        <w:rPr>
          <w:rFonts w:asciiTheme="minorHAnsi" w:hAnsiTheme="minorHAnsi" w:cstheme="minorHAnsi"/>
          <w:sz w:val="20"/>
          <w:rPrChange w:id="1431" w:author="Windows User" w:date="2019-04-05T18:43:00Z">
            <w:rPr/>
          </w:rPrChange>
        </w:rPr>
        <w:fldChar w:fldCharType="separate"/>
      </w:r>
      <w:ins w:id="1432" w:author="Windows User" w:date="2019-04-05T18:42:00Z">
        <w:r w:rsidRPr="00B74DB6">
          <w:rPr>
            <w:rFonts w:asciiTheme="minorHAnsi" w:hAnsiTheme="minorHAnsi" w:cstheme="minorHAnsi"/>
            <w:sz w:val="20"/>
            <w:rPrChange w:id="1433" w:author="Windows User" w:date="2019-04-05T18:43:00Z">
              <w:rPr/>
            </w:rPrChange>
          </w:rPr>
          <w:t>172</w:t>
        </w:r>
        <w:r w:rsidRPr="00B74DB6">
          <w:rPr>
            <w:rFonts w:asciiTheme="minorHAnsi" w:hAnsiTheme="minorHAnsi" w:cstheme="minorHAnsi"/>
            <w:sz w:val="20"/>
            <w:rPrChange w:id="1434" w:author="Windows User" w:date="2019-04-05T18:43:00Z">
              <w:rPr/>
            </w:rPrChange>
          </w:rPr>
          <w:fldChar w:fldCharType="end"/>
        </w:r>
      </w:ins>
    </w:p>
    <w:p w14:paraId="5CDE4E33" w14:textId="3F77B120" w:rsidR="00B74DB6" w:rsidRPr="00B74DB6" w:rsidRDefault="00B74DB6">
      <w:pPr>
        <w:pStyle w:val="TOC2"/>
        <w:tabs>
          <w:tab w:val="left" w:pos="1040"/>
        </w:tabs>
        <w:rPr>
          <w:ins w:id="1435" w:author="Windows User" w:date="2019-04-05T18:42:00Z"/>
          <w:rFonts w:asciiTheme="minorHAnsi" w:eastAsiaTheme="minorEastAsia" w:hAnsiTheme="minorHAnsi" w:cstheme="minorHAnsi"/>
          <w:i w:val="0"/>
          <w:sz w:val="20"/>
          <w:lang w:eastAsia="en-US"/>
          <w:rPrChange w:id="1436" w:author="Windows User" w:date="2019-04-05T18:43:00Z">
            <w:rPr>
              <w:ins w:id="1437" w:author="Windows User" w:date="2019-04-05T18:42:00Z"/>
              <w:rFonts w:asciiTheme="minorHAnsi" w:eastAsiaTheme="minorEastAsia" w:hAnsiTheme="minorHAnsi" w:cstheme="minorBidi"/>
              <w:i w:val="0"/>
              <w:sz w:val="22"/>
              <w:szCs w:val="22"/>
              <w:lang w:eastAsia="en-US"/>
            </w:rPr>
          </w:rPrChange>
        </w:rPr>
      </w:pPr>
      <w:ins w:id="1438" w:author="Windows User" w:date="2019-04-05T18:42:00Z">
        <w:r w:rsidRPr="00B74DB6">
          <w:rPr>
            <w:rFonts w:asciiTheme="minorHAnsi" w:hAnsiTheme="minorHAnsi" w:cstheme="minorHAnsi"/>
            <w:snapToGrid w:val="0"/>
            <w:w w:val="0"/>
            <w:sz w:val="20"/>
            <w:rPrChange w:id="1439" w:author="Windows User" w:date="2019-04-05T18:43:00Z">
              <w:rPr>
                <w:rFonts w:cs="Noto Sans"/>
                <w:snapToGrid w:val="0"/>
                <w:w w:val="0"/>
              </w:rPr>
            </w:rPrChange>
          </w:rPr>
          <w:t>2.19</w:t>
        </w:r>
        <w:r w:rsidRPr="00B74DB6">
          <w:rPr>
            <w:rFonts w:asciiTheme="minorHAnsi" w:eastAsiaTheme="minorEastAsia" w:hAnsiTheme="minorHAnsi" w:cstheme="minorHAnsi"/>
            <w:i w:val="0"/>
            <w:sz w:val="20"/>
            <w:lang w:eastAsia="en-US"/>
            <w:rPrChange w:id="144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441" w:author="Windows User" w:date="2019-04-05T18:43:00Z">
              <w:rPr/>
            </w:rPrChange>
          </w:rPr>
          <w:t>TEXT CASE</w:t>
        </w:r>
        <w:r w:rsidRPr="00B74DB6">
          <w:rPr>
            <w:rFonts w:asciiTheme="minorHAnsi" w:hAnsiTheme="minorHAnsi" w:cstheme="minorHAnsi"/>
            <w:sz w:val="20"/>
            <w:rPrChange w:id="1442" w:author="Windows User" w:date="2019-04-05T18:43:00Z">
              <w:rPr/>
            </w:rPrChange>
          </w:rPr>
          <w:tab/>
        </w:r>
        <w:r w:rsidRPr="00B74DB6">
          <w:rPr>
            <w:rFonts w:asciiTheme="minorHAnsi" w:hAnsiTheme="minorHAnsi" w:cstheme="minorHAnsi"/>
            <w:sz w:val="20"/>
            <w:rPrChange w:id="1443" w:author="Windows User" w:date="2019-04-05T18:43:00Z">
              <w:rPr/>
            </w:rPrChange>
          </w:rPr>
          <w:fldChar w:fldCharType="begin"/>
        </w:r>
        <w:r w:rsidRPr="00B74DB6">
          <w:rPr>
            <w:rFonts w:asciiTheme="minorHAnsi" w:hAnsiTheme="minorHAnsi" w:cstheme="minorHAnsi"/>
            <w:sz w:val="20"/>
            <w:rPrChange w:id="1444" w:author="Windows User" w:date="2019-04-05T18:43:00Z">
              <w:rPr/>
            </w:rPrChange>
          </w:rPr>
          <w:instrText xml:space="preserve"> PAGEREF _Toc5382322 \h </w:instrText>
        </w:r>
        <w:r w:rsidRPr="00B74DB6">
          <w:rPr>
            <w:rFonts w:asciiTheme="minorHAnsi" w:hAnsiTheme="minorHAnsi" w:cstheme="minorHAnsi"/>
            <w:sz w:val="20"/>
            <w:rPrChange w:id="1445" w:author="Windows User" w:date="2019-04-05T18:43:00Z">
              <w:rPr/>
            </w:rPrChange>
          </w:rPr>
        </w:r>
      </w:ins>
      <w:r w:rsidRPr="00B74DB6">
        <w:rPr>
          <w:rFonts w:asciiTheme="minorHAnsi" w:hAnsiTheme="minorHAnsi" w:cstheme="minorHAnsi"/>
          <w:sz w:val="20"/>
          <w:rPrChange w:id="1446" w:author="Windows User" w:date="2019-04-05T18:43:00Z">
            <w:rPr/>
          </w:rPrChange>
        </w:rPr>
        <w:fldChar w:fldCharType="separate"/>
      </w:r>
      <w:ins w:id="1447" w:author="Windows User" w:date="2019-04-05T18:42:00Z">
        <w:r w:rsidRPr="00B74DB6">
          <w:rPr>
            <w:rFonts w:asciiTheme="minorHAnsi" w:hAnsiTheme="minorHAnsi" w:cstheme="minorHAnsi"/>
            <w:sz w:val="20"/>
            <w:rPrChange w:id="1448" w:author="Windows User" w:date="2019-04-05T18:43:00Z">
              <w:rPr/>
            </w:rPrChange>
          </w:rPr>
          <w:t>172</w:t>
        </w:r>
        <w:r w:rsidRPr="00B74DB6">
          <w:rPr>
            <w:rFonts w:asciiTheme="minorHAnsi" w:hAnsiTheme="minorHAnsi" w:cstheme="minorHAnsi"/>
            <w:sz w:val="20"/>
            <w:rPrChange w:id="1449" w:author="Windows User" w:date="2019-04-05T18:43:00Z">
              <w:rPr/>
            </w:rPrChange>
          </w:rPr>
          <w:fldChar w:fldCharType="end"/>
        </w:r>
      </w:ins>
    </w:p>
    <w:p w14:paraId="576AE2FA" w14:textId="178EEDDC" w:rsidR="00B74DB6" w:rsidRPr="00B74DB6" w:rsidRDefault="00B74DB6">
      <w:pPr>
        <w:pStyle w:val="TOC2"/>
        <w:tabs>
          <w:tab w:val="left" w:pos="1040"/>
        </w:tabs>
        <w:rPr>
          <w:ins w:id="1450" w:author="Windows User" w:date="2019-04-05T18:42:00Z"/>
          <w:rFonts w:asciiTheme="minorHAnsi" w:eastAsiaTheme="minorEastAsia" w:hAnsiTheme="minorHAnsi" w:cstheme="minorHAnsi"/>
          <w:i w:val="0"/>
          <w:sz w:val="20"/>
          <w:lang w:eastAsia="en-US"/>
          <w:rPrChange w:id="1451" w:author="Windows User" w:date="2019-04-05T18:43:00Z">
            <w:rPr>
              <w:ins w:id="1452" w:author="Windows User" w:date="2019-04-05T18:42:00Z"/>
              <w:rFonts w:asciiTheme="minorHAnsi" w:eastAsiaTheme="minorEastAsia" w:hAnsiTheme="minorHAnsi" w:cstheme="minorBidi"/>
              <w:i w:val="0"/>
              <w:sz w:val="22"/>
              <w:szCs w:val="22"/>
              <w:lang w:eastAsia="en-US"/>
            </w:rPr>
          </w:rPrChange>
        </w:rPr>
      </w:pPr>
      <w:ins w:id="1453" w:author="Windows User" w:date="2019-04-05T18:42:00Z">
        <w:r w:rsidRPr="00B74DB6">
          <w:rPr>
            <w:rFonts w:asciiTheme="minorHAnsi" w:hAnsiTheme="minorHAnsi" w:cstheme="minorHAnsi"/>
            <w:snapToGrid w:val="0"/>
            <w:w w:val="0"/>
            <w:sz w:val="20"/>
            <w:highlight w:val="yellow"/>
            <w:rPrChange w:id="1454" w:author="Windows User" w:date="2019-04-05T18:43:00Z">
              <w:rPr>
                <w:rFonts w:cs="Noto Sans"/>
                <w:snapToGrid w:val="0"/>
                <w:w w:val="0"/>
                <w:highlight w:val="yellow"/>
              </w:rPr>
            </w:rPrChange>
          </w:rPr>
          <w:t>2.20</w:t>
        </w:r>
        <w:r w:rsidRPr="00B74DB6">
          <w:rPr>
            <w:rFonts w:asciiTheme="minorHAnsi" w:eastAsiaTheme="minorEastAsia" w:hAnsiTheme="minorHAnsi" w:cstheme="minorHAnsi"/>
            <w:i w:val="0"/>
            <w:sz w:val="20"/>
            <w:lang w:eastAsia="en-US"/>
            <w:rPrChange w:id="1455"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highlight w:val="yellow"/>
            <w:rPrChange w:id="1456" w:author="Windows User" w:date="2019-04-05T18:43:00Z">
              <w:rPr>
                <w:highlight w:val="yellow"/>
              </w:rPr>
            </w:rPrChange>
          </w:rPr>
          <w:t>XỬ LÝ NGOẠI LỆ</w:t>
        </w:r>
        <w:r w:rsidRPr="00B74DB6">
          <w:rPr>
            <w:rFonts w:asciiTheme="minorHAnsi" w:hAnsiTheme="minorHAnsi" w:cstheme="minorHAnsi"/>
            <w:sz w:val="20"/>
            <w:rPrChange w:id="1457" w:author="Windows User" w:date="2019-04-05T18:43:00Z">
              <w:rPr/>
            </w:rPrChange>
          </w:rPr>
          <w:tab/>
        </w:r>
        <w:r w:rsidRPr="00B74DB6">
          <w:rPr>
            <w:rFonts w:asciiTheme="minorHAnsi" w:hAnsiTheme="minorHAnsi" w:cstheme="minorHAnsi"/>
            <w:sz w:val="20"/>
            <w:rPrChange w:id="1458" w:author="Windows User" w:date="2019-04-05T18:43:00Z">
              <w:rPr/>
            </w:rPrChange>
          </w:rPr>
          <w:fldChar w:fldCharType="begin"/>
        </w:r>
        <w:r w:rsidRPr="00B74DB6">
          <w:rPr>
            <w:rFonts w:asciiTheme="minorHAnsi" w:hAnsiTheme="minorHAnsi" w:cstheme="minorHAnsi"/>
            <w:sz w:val="20"/>
            <w:rPrChange w:id="1459" w:author="Windows User" w:date="2019-04-05T18:43:00Z">
              <w:rPr/>
            </w:rPrChange>
          </w:rPr>
          <w:instrText xml:space="preserve"> PAGEREF _Toc5382323 \h </w:instrText>
        </w:r>
        <w:r w:rsidRPr="00B74DB6">
          <w:rPr>
            <w:rFonts w:asciiTheme="minorHAnsi" w:hAnsiTheme="minorHAnsi" w:cstheme="minorHAnsi"/>
            <w:sz w:val="20"/>
            <w:rPrChange w:id="1460" w:author="Windows User" w:date="2019-04-05T18:43:00Z">
              <w:rPr/>
            </w:rPrChange>
          </w:rPr>
        </w:r>
      </w:ins>
      <w:r w:rsidRPr="00B74DB6">
        <w:rPr>
          <w:rFonts w:asciiTheme="minorHAnsi" w:hAnsiTheme="minorHAnsi" w:cstheme="minorHAnsi"/>
          <w:sz w:val="20"/>
          <w:rPrChange w:id="1461" w:author="Windows User" w:date="2019-04-05T18:43:00Z">
            <w:rPr/>
          </w:rPrChange>
        </w:rPr>
        <w:fldChar w:fldCharType="separate"/>
      </w:r>
      <w:ins w:id="1462" w:author="Windows User" w:date="2019-04-05T18:42:00Z">
        <w:r w:rsidRPr="00B74DB6">
          <w:rPr>
            <w:rFonts w:asciiTheme="minorHAnsi" w:hAnsiTheme="minorHAnsi" w:cstheme="minorHAnsi"/>
            <w:sz w:val="20"/>
            <w:rPrChange w:id="1463" w:author="Windows User" w:date="2019-04-05T18:43:00Z">
              <w:rPr/>
            </w:rPrChange>
          </w:rPr>
          <w:t>172</w:t>
        </w:r>
        <w:r w:rsidRPr="00B74DB6">
          <w:rPr>
            <w:rFonts w:asciiTheme="minorHAnsi" w:hAnsiTheme="minorHAnsi" w:cstheme="minorHAnsi"/>
            <w:sz w:val="20"/>
            <w:rPrChange w:id="1464" w:author="Windows User" w:date="2019-04-05T18:43:00Z">
              <w:rPr/>
            </w:rPrChange>
          </w:rPr>
          <w:fldChar w:fldCharType="end"/>
        </w:r>
      </w:ins>
    </w:p>
    <w:p w14:paraId="3A92729A" w14:textId="7C408229" w:rsidR="00B74DB6" w:rsidRPr="00B74DB6" w:rsidRDefault="00B74DB6">
      <w:pPr>
        <w:pStyle w:val="TOC1"/>
        <w:rPr>
          <w:ins w:id="1465" w:author="Windows User" w:date="2019-04-05T18:42:00Z"/>
          <w:rFonts w:asciiTheme="minorHAnsi" w:eastAsiaTheme="minorEastAsia" w:hAnsiTheme="minorHAnsi" w:cstheme="minorHAnsi"/>
          <w:noProof/>
          <w:sz w:val="20"/>
          <w:lang w:eastAsia="en-US"/>
          <w:rPrChange w:id="1466" w:author="Windows User" w:date="2019-04-05T18:43:00Z">
            <w:rPr>
              <w:ins w:id="1467" w:author="Windows User" w:date="2019-04-05T18:42:00Z"/>
              <w:rFonts w:asciiTheme="minorHAnsi" w:eastAsiaTheme="minorEastAsia" w:hAnsiTheme="minorHAnsi" w:cstheme="minorBidi"/>
              <w:noProof/>
              <w:sz w:val="22"/>
              <w:szCs w:val="22"/>
              <w:lang w:eastAsia="en-US"/>
            </w:rPr>
          </w:rPrChange>
        </w:rPr>
      </w:pPr>
      <w:ins w:id="1468" w:author="Windows User" w:date="2019-04-05T18:42:00Z">
        <w:r w:rsidRPr="00B74DB6">
          <w:rPr>
            <w:rFonts w:asciiTheme="minorHAnsi" w:hAnsiTheme="minorHAnsi" w:cstheme="minorHAnsi"/>
            <w:noProof/>
            <w:snapToGrid w:val="0"/>
            <w:w w:val="0"/>
            <w:sz w:val="20"/>
            <w:rPrChange w:id="1469" w:author="Windows User" w:date="2019-04-05T18:43:00Z">
              <w:rPr>
                <w:rFonts w:cs="Noto Sans"/>
                <w:noProof/>
                <w:snapToGrid w:val="0"/>
                <w:w w:val="0"/>
              </w:rPr>
            </w:rPrChange>
          </w:rPr>
          <w:t>3.</w:t>
        </w:r>
        <w:r w:rsidRPr="00B74DB6">
          <w:rPr>
            <w:rFonts w:asciiTheme="minorHAnsi" w:eastAsiaTheme="minorEastAsia" w:hAnsiTheme="minorHAnsi" w:cstheme="minorHAnsi"/>
            <w:noProof/>
            <w:sz w:val="20"/>
            <w:lang w:eastAsia="en-US"/>
            <w:rPrChange w:id="1470" w:author="Windows User" w:date="2019-04-05T18:43:00Z">
              <w:rPr>
                <w:rFonts w:asciiTheme="minorHAnsi" w:eastAsiaTheme="minorEastAsia" w:hAnsiTheme="minorHAnsi" w:cstheme="minorBidi"/>
                <w:noProof/>
                <w:sz w:val="22"/>
                <w:szCs w:val="22"/>
                <w:lang w:eastAsia="en-US"/>
              </w:rPr>
            </w:rPrChange>
          </w:rPr>
          <w:tab/>
        </w:r>
        <w:r w:rsidRPr="00B74DB6">
          <w:rPr>
            <w:rFonts w:asciiTheme="minorHAnsi" w:hAnsiTheme="minorHAnsi" w:cstheme="minorHAnsi"/>
            <w:noProof/>
            <w:sz w:val="20"/>
            <w:rPrChange w:id="1471" w:author="Windows User" w:date="2019-04-05T18:43:00Z">
              <w:rPr>
                <w:rFonts w:asciiTheme="minorHAnsi" w:hAnsiTheme="minorHAnsi" w:cstheme="minorHAnsi"/>
                <w:noProof/>
              </w:rPr>
            </w:rPrChange>
          </w:rPr>
          <w:t>THAM KHẢO (LIST OF REFERENCES)</w:t>
        </w:r>
        <w:r w:rsidRPr="00B74DB6">
          <w:rPr>
            <w:rFonts w:asciiTheme="minorHAnsi" w:hAnsiTheme="minorHAnsi" w:cstheme="minorHAnsi"/>
            <w:noProof/>
            <w:sz w:val="20"/>
            <w:rPrChange w:id="1472" w:author="Windows User" w:date="2019-04-05T18:43:00Z">
              <w:rPr>
                <w:noProof/>
              </w:rPr>
            </w:rPrChange>
          </w:rPr>
          <w:tab/>
        </w:r>
        <w:r w:rsidRPr="00B74DB6">
          <w:rPr>
            <w:rFonts w:asciiTheme="minorHAnsi" w:hAnsiTheme="minorHAnsi" w:cstheme="minorHAnsi"/>
            <w:noProof/>
            <w:sz w:val="20"/>
            <w:rPrChange w:id="1473" w:author="Windows User" w:date="2019-04-05T18:43:00Z">
              <w:rPr>
                <w:noProof/>
              </w:rPr>
            </w:rPrChange>
          </w:rPr>
          <w:fldChar w:fldCharType="begin"/>
        </w:r>
        <w:r w:rsidRPr="00B74DB6">
          <w:rPr>
            <w:rFonts w:asciiTheme="minorHAnsi" w:hAnsiTheme="minorHAnsi" w:cstheme="minorHAnsi"/>
            <w:noProof/>
            <w:sz w:val="20"/>
            <w:rPrChange w:id="1474" w:author="Windows User" w:date="2019-04-05T18:43:00Z">
              <w:rPr>
                <w:noProof/>
              </w:rPr>
            </w:rPrChange>
          </w:rPr>
          <w:instrText xml:space="preserve"> PAGEREF _Toc5382324 \h </w:instrText>
        </w:r>
        <w:r w:rsidRPr="00B74DB6">
          <w:rPr>
            <w:rFonts w:asciiTheme="minorHAnsi" w:hAnsiTheme="minorHAnsi" w:cstheme="minorHAnsi"/>
            <w:noProof/>
            <w:sz w:val="20"/>
            <w:rPrChange w:id="1475" w:author="Windows User" w:date="2019-04-05T18:43:00Z">
              <w:rPr>
                <w:noProof/>
              </w:rPr>
            </w:rPrChange>
          </w:rPr>
        </w:r>
      </w:ins>
      <w:r w:rsidRPr="00B74DB6">
        <w:rPr>
          <w:rFonts w:asciiTheme="minorHAnsi" w:hAnsiTheme="minorHAnsi" w:cstheme="minorHAnsi"/>
          <w:noProof/>
          <w:sz w:val="20"/>
          <w:rPrChange w:id="1476" w:author="Windows User" w:date="2019-04-05T18:43:00Z">
            <w:rPr>
              <w:noProof/>
            </w:rPr>
          </w:rPrChange>
        </w:rPr>
        <w:fldChar w:fldCharType="separate"/>
      </w:r>
      <w:ins w:id="1477" w:author="Windows User" w:date="2019-04-05T18:42:00Z">
        <w:r w:rsidRPr="00B74DB6">
          <w:rPr>
            <w:rFonts w:asciiTheme="minorHAnsi" w:hAnsiTheme="minorHAnsi" w:cstheme="minorHAnsi"/>
            <w:noProof/>
            <w:sz w:val="20"/>
            <w:rPrChange w:id="1478" w:author="Windows User" w:date="2019-04-05T18:43:00Z">
              <w:rPr>
                <w:noProof/>
              </w:rPr>
            </w:rPrChange>
          </w:rPr>
          <w:t>173</w:t>
        </w:r>
        <w:r w:rsidRPr="00B74DB6">
          <w:rPr>
            <w:rFonts w:asciiTheme="minorHAnsi" w:hAnsiTheme="minorHAnsi" w:cstheme="minorHAnsi"/>
            <w:noProof/>
            <w:sz w:val="20"/>
            <w:rPrChange w:id="1479" w:author="Windows User" w:date="2019-04-05T18:43:00Z">
              <w:rPr>
                <w:noProof/>
              </w:rPr>
            </w:rPrChange>
          </w:rPr>
          <w:fldChar w:fldCharType="end"/>
        </w:r>
      </w:ins>
    </w:p>
    <w:p w14:paraId="1F43595C" w14:textId="67F9AF55" w:rsidR="00B74DB6" w:rsidRPr="00B74DB6" w:rsidRDefault="00B74DB6">
      <w:pPr>
        <w:pStyle w:val="TOC1"/>
        <w:rPr>
          <w:ins w:id="1480" w:author="Windows User" w:date="2019-04-05T18:42:00Z"/>
          <w:rFonts w:asciiTheme="minorHAnsi" w:eastAsiaTheme="minorEastAsia" w:hAnsiTheme="minorHAnsi" w:cstheme="minorHAnsi"/>
          <w:noProof/>
          <w:sz w:val="20"/>
          <w:lang w:eastAsia="en-US"/>
          <w:rPrChange w:id="1481" w:author="Windows User" w:date="2019-04-05T18:43:00Z">
            <w:rPr>
              <w:ins w:id="1482" w:author="Windows User" w:date="2019-04-05T18:42:00Z"/>
              <w:rFonts w:asciiTheme="minorHAnsi" w:eastAsiaTheme="minorEastAsia" w:hAnsiTheme="minorHAnsi" w:cstheme="minorBidi"/>
              <w:noProof/>
              <w:sz w:val="22"/>
              <w:szCs w:val="22"/>
              <w:lang w:eastAsia="en-US"/>
            </w:rPr>
          </w:rPrChange>
        </w:rPr>
      </w:pPr>
      <w:ins w:id="1483" w:author="Windows User" w:date="2019-04-05T18:42:00Z">
        <w:r w:rsidRPr="00B74DB6">
          <w:rPr>
            <w:rFonts w:asciiTheme="minorHAnsi" w:hAnsiTheme="minorHAnsi" w:cstheme="minorHAnsi"/>
            <w:noProof/>
            <w:snapToGrid w:val="0"/>
            <w:w w:val="0"/>
            <w:sz w:val="20"/>
            <w:rPrChange w:id="1484" w:author="Windows User" w:date="2019-04-05T18:43:00Z">
              <w:rPr>
                <w:rFonts w:cs="Noto Sans"/>
                <w:noProof/>
                <w:snapToGrid w:val="0"/>
                <w:w w:val="0"/>
              </w:rPr>
            </w:rPrChange>
          </w:rPr>
          <w:t>4.</w:t>
        </w:r>
        <w:r w:rsidRPr="00B74DB6">
          <w:rPr>
            <w:rFonts w:asciiTheme="minorHAnsi" w:eastAsiaTheme="minorEastAsia" w:hAnsiTheme="minorHAnsi" w:cstheme="minorHAnsi"/>
            <w:noProof/>
            <w:sz w:val="20"/>
            <w:lang w:eastAsia="en-US"/>
            <w:rPrChange w:id="1485" w:author="Windows User" w:date="2019-04-05T18:43:00Z">
              <w:rPr>
                <w:rFonts w:asciiTheme="minorHAnsi" w:eastAsiaTheme="minorEastAsia" w:hAnsiTheme="minorHAnsi" w:cstheme="minorBidi"/>
                <w:noProof/>
                <w:sz w:val="22"/>
                <w:szCs w:val="22"/>
                <w:lang w:eastAsia="en-US"/>
              </w:rPr>
            </w:rPrChange>
          </w:rPr>
          <w:tab/>
        </w:r>
        <w:r w:rsidRPr="00B74DB6">
          <w:rPr>
            <w:rFonts w:asciiTheme="minorHAnsi" w:hAnsiTheme="minorHAnsi" w:cstheme="minorHAnsi"/>
            <w:noProof/>
            <w:sz w:val="20"/>
            <w:rPrChange w:id="1486" w:author="Windows User" w:date="2019-04-05T18:43:00Z">
              <w:rPr>
                <w:rFonts w:asciiTheme="minorHAnsi" w:hAnsiTheme="minorHAnsi" w:cstheme="minorHAnsi"/>
                <w:noProof/>
              </w:rPr>
            </w:rPrChange>
          </w:rPr>
          <w:t>PHỤ LỤC (APPENDIX)</w:t>
        </w:r>
        <w:r w:rsidRPr="00B74DB6">
          <w:rPr>
            <w:rFonts w:asciiTheme="minorHAnsi" w:hAnsiTheme="minorHAnsi" w:cstheme="minorHAnsi"/>
            <w:noProof/>
            <w:sz w:val="20"/>
            <w:rPrChange w:id="1487" w:author="Windows User" w:date="2019-04-05T18:43:00Z">
              <w:rPr>
                <w:noProof/>
              </w:rPr>
            </w:rPrChange>
          </w:rPr>
          <w:tab/>
        </w:r>
        <w:r w:rsidRPr="00B74DB6">
          <w:rPr>
            <w:rFonts w:asciiTheme="minorHAnsi" w:hAnsiTheme="minorHAnsi" w:cstheme="minorHAnsi"/>
            <w:noProof/>
            <w:sz w:val="20"/>
            <w:rPrChange w:id="1488" w:author="Windows User" w:date="2019-04-05T18:43:00Z">
              <w:rPr>
                <w:noProof/>
              </w:rPr>
            </w:rPrChange>
          </w:rPr>
          <w:fldChar w:fldCharType="begin"/>
        </w:r>
        <w:r w:rsidRPr="00B74DB6">
          <w:rPr>
            <w:rFonts w:asciiTheme="minorHAnsi" w:hAnsiTheme="minorHAnsi" w:cstheme="minorHAnsi"/>
            <w:noProof/>
            <w:sz w:val="20"/>
            <w:rPrChange w:id="1489" w:author="Windows User" w:date="2019-04-05T18:43:00Z">
              <w:rPr>
                <w:noProof/>
              </w:rPr>
            </w:rPrChange>
          </w:rPr>
          <w:instrText xml:space="preserve"> PAGEREF _Toc5382325 \h </w:instrText>
        </w:r>
        <w:r w:rsidRPr="00B74DB6">
          <w:rPr>
            <w:rFonts w:asciiTheme="minorHAnsi" w:hAnsiTheme="minorHAnsi" w:cstheme="minorHAnsi"/>
            <w:noProof/>
            <w:sz w:val="20"/>
            <w:rPrChange w:id="1490" w:author="Windows User" w:date="2019-04-05T18:43:00Z">
              <w:rPr>
                <w:noProof/>
              </w:rPr>
            </w:rPrChange>
          </w:rPr>
        </w:r>
      </w:ins>
      <w:r w:rsidRPr="00B74DB6">
        <w:rPr>
          <w:rFonts w:asciiTheme="minorHAnsi" w:hAnsiTheme="minorHAnsi" w:cstheme="minorHAnsi"/>
          <w:noProof/>
          <w:sz w:val="20"/>
          <w:rPrChange w:id="1491" w:author="Windows User" w:date="2019-04-05T18:43:00Z">
            <w:rPr>
              <w:noProof/>
            </w:rPr>
          </w:rPrChange>
        </w:rPr>
        <w:fldChar w:fldCharType="separate"/>
      </w:r>
      <w:ins w:id="1492" w:author="Windows User" w:date="2019-04-05T18:42:00Z">
        <w:r w:rsidRPr="00B74DB6">
          <w:rPr>
            <w:rFonts w:asciiTheme="minorHAnsi" w:hAnsiTheme="minorHAnsi" w:cstheme="minorHAnsi"/>
            <w:noProof/>
            <w:sz w:val="20"/>
            <w:rPrChange w:id="1493" w:author="Windows User" w:date="2019-04-05T18:43:00Z">
              <w:rPr>
                <w:noProof/>
              </w:rPr>
            </w:rPrChange>
          </w:rPr>
          <w:t>174</w:t>
        </w:r>
        <w:r w:rsidRPr="00B74DB6">
          <w:rPr>
            <w:rFonts w:asciiTheme="minorHAnsi" w:hAnsiTheme="minorHAnsi" w:cstheme="minorHAnsi"/>
            <w:noProof/>
            <w:sz w:val="20"/>
            <w:rPrChange w:id="1494" w:author="Windows User" w:date="2019-04-05T18:43:00Z">
              <w:rPr>
                <w:noProof/>
              </w:rPr>
            </w:rPrChange>
          </w:rPr>
          <w:fldChar w:fldCharType="end"/>
        </w:r>
      </w:ins>
    </w:p>
    <w:p w14:paraId="75C7E8F9" w14:textId="45FC5051" w:rsidR="00B74DB6" w:rsidRPr="00B74DB6" w:rsidRDefault="00B74DB6">
      <w:pPr>
        <w:pStyle w:val="TOC2"/>
        <w:rPr>
          <w:ins w:id="1495" w:author="Windows User" w:date="2019-04-05T18:42:00Z"/>
          <w:rFonts w:asciiTheme="minorHAnsi" w:eastAsiaTheme="minorEastAsia" w:hAnsiTheme="minorHAnsi" w:cstheme="minorHAnsi"/>
          <w:i w:val="0"/>
          <w:sz w:val="20"/>
          <w:lang w:eastAsia="en-US"/>
          <w:rPrChange w:id="1496" w:author="Windows User" w:date="2019-04-05T18:43:00Z">
            <w:rPr>
              <w:ins w:id="1497" w:author="Windows User" w:date="2019-04-05T18:42:00Z"/>
              <w:rFonts w:asciiTheme="minorHAnsi" w:eastAsiaTheme="minorEastAsia" w:hAnsiTheme="minorHAnsi" w:cstheme="minorBidi"/>
              <w:i w:val="0"/>
              <w:sz w:val="22"/>
              <w:szCs w:val="22"/>
              <w:lang w:eastAsia="en-US"/>
            </w:rPr>
          </w:rPrChange>
        </w:rPr>
      </w:pPr>
      <w:ins w:id="1498" w:author="Windows User" w:date="2019-04-05T18:42:00Z">
        <w:r w:rsidRPr="00B74DB6">
          <w:rPr>
            <w:rFonts w:asciiTheme="minorHAnsi" w:hAnsiTheme="minorHAnsi" w:cstheme="minorHAnsi"/>
            <w:snapToGrid w:val="0"/>
            <w:w w:val="0"/>
            <w:sz w:val="20"/>
            <w:rPrChange w:id="1499" w:author="Windows User" w:date="2019-04-05T18:43:00Z">
              <w:rPr>
                <w:rFonts w:cs="Noto Sans"/>
                <w:snapToGrid w:val="0"/>
                <w:w w:val="0"/>
              </w:rPr>
            </w:rPrChange>
          </w:rPr>
          <w:t>4.1</w:t>
        </w:r>
        <w:r w:rsidRPr="00B74DB6">
          <w:rPr>
            <w:rFonts w:asciiTheme="minorHAnsi" w:eastAsiaTheme="minorEastAsia" w:hAnsiTheme="minorHAnsi" w:cstheme="minorHAnsi"/>
            <w:i w:val="0"/>
            <w:sz w:val="20"/>
            <w:lang w:eastAsia="en-US"/>
            <w:rPrChange w:id="1500" w:author="Windows User" w:date="2019-04-05T18:43:00Z">
              <w:rPr>
                <w:rFonts w:asciiTheme="minorHAnsi" w:eastAsiaTheme="minorEastAsia" w:hAnsiTheme="minorHAnsi" w:cstheme="minorBidi"/>
                <w:i w:val="0"/>
                <w:sz w:val="22"/>
                <w:szCs w:val="22"/>
                <w:lang w:eastAsia="en-US"/>
              </w:rPr>
            </w:rPrChange>
          </w:rPr>
          <w:tab/>
        </w:r>
        <w:r w:rsidRPr="00B74DB6">
          <w:rPr>
            <w:rFonts w:asciiTheme="minorHAnsi" w:hAnsiTheme="minorHAnsi" w:cstheme="minorHAnsi"/>
            <w:sz w:val="20"/>
            <w:rPrChange w:id="1501" w:author="Windows User" w:date="2019-04-05T18:43:00Z">
              <w:rPr/>
            </w:rPrChange>
          </w:rPr>
          <w:t>Thực hiện liên kết hợp đồng và liên kết gói trên Box</w:t>
        </w:r>
        <w:r w:rsidRPr="00B74DB6">
          <w:rPr>
            <w:rFonts w:asciiTheme="minorHAnsi" w:hAnsiTheme="minorHAnsi" w:cstheme="minorHAnsi"/>
            <w:sz w:val="20"/>
            <w:rPrChange w:id="1502" w:author="Windows User" w:date="2019-04-05T18:43:00Z">
              <w:rPr/>
            </w:rPrChange>
          </w:rPr>
          <w:tab/>
        </w:r>
        <w:r w:rsidRPr="00B74DB6">
          <w:rPr>
            <w:rFonts w:asciiTheme="minorHAnsi" w:hAnsiTheme="minorHAnsi" w:cstheme="minorHAnsi"/>
            <w:sz w:val="20"/>
            <w:rPrChange w:id="1503" w:author="Windows User" w:date="2019-04-05T18:43:00Z">
              <w:rPr/>
            </w:rPrChange>
          </w:rPr>
          <w:fldChar w:fldCharType="begin"/>
        </w:r>
        <w:r w:rsidRPr="00B74DB6">
          <w:rPr>
            <w:rFonts w:asciiTheme="minorHAnsi" w:hAnsiTheme="minorHAnsi" w:cstheme="minorHAnsi"/>
            <w:sz w:val="20"/>
            <w:rPrChange w:id="1504" w:author="Windows User" w:date="2019-04-05T18:43:00Z">
              <w:rPr/>
            </w:rPrChange>
          </w:rPr>
          <w:instrText xml:space="preserve"> PAGEREF _Toc5382326 \h </w:instrText>
        </w:r>
        <w:r w:rsidRPr="00B74DB6">
          <w:rPr>
            <w:rFonts w:asciiTheme="minorHAnsi" w:hAnsiTheme="minorHAnsi" w:cstheme="minorHAnsi"/>
            <w:sz w:val="20"/>
            <w:rPrChange w:id="1505" w:author="Windows User" w:date="2019-04-05T18:43:00Z">
              <w:rPr/>
            </w:rPrChange>
          </w:rPr>
        </w:r>
      </w:ins>
      <w:r w:rsidRPr="00B74DB6">
        <w:rPr>
          <w:rFonts w:asciiTheme="minorHAnsi" w:hAnsiTheme="minorHAnsi" w:cstheme="minorHAnsi"/>
          <w:sz w:val="20"/>
          <w:rPrChange w:id="1506" w:author="Windows User" w:date="2019-04-05T18:43:00Z">
            <w:rPr/>
          </w:rPrChange>
        </w:rPr>
        <w:fldChar w:fldCharType="separate"/>
      </w:r>
      <w:ins w:id="1507" w:author="Windows User" w:date="2019-04-05T18:42:00Z">
        <w:r w:rsidRPr="00B74DB6">
          <w:rPr>
            <w:rFonts w:asciiTheme="minorHAnsi" w:hAnsiTheme="minorHAnsi" w:cstheme="minorHAnsi"/>
            <w:sz w:val="20"/>
            <w:rPrChange w:id="1508" w:author="Windows User" w:date="2019-04-05T18:43:00Z">
              <w:rPr/>
            </w:rPrChange>
          </w:rPr>
          <w:t>174</w:t>
        </w:r>
        <w:r w:rsidRPr="00B74DB6">
          <w:rPr>
            <w:rFonts w:asciiTheme="minorHAnsi" w:hAnsiTheme="minorHAnsi" w:cstheme="minorHAnsi"/>
            <w:sz w:val="20"/>
            <w:rPrChange w:id="1509" w:author="Windows User" w:date="2019-04-05T18:43:00Z">
              <w:rPr/>
            </w:rPrChange>
          </w:rPr>
          <w:fldChar w:fldCharType="end"/>
        </w:r>
      </w:ins>
    </w:p>
    <w:p w14:paraId="3D9BDB44" w14:textId="0F8CC42E" w:rsidR="00F40A44" w:rsidRPr="00B74DB6" w:rsidDel="00B74DB6" w:rsidRDefault="00F40A44">
      <w:pPr>
        <w:pStyle w:val="TOC1"/>
        <w:rPr>
          <w:del w:id="1510" w:author="Windows User" w:date="2019-04-05T18:42:00Z"/>
          <w:rFonts w:asciiTheme="minorHAnsi" w:eastAsiaTheme="minorEastAsia" w:hAnsiTheme="minorHAnsi" w:cstheme="minorHAnsi"/>
          <w:noProof/>
          <w:sz w:val="20"/>
          <w:lang w:eastAsia="en-US"/>
          <w:rPrChange w:id="1511" w:author="Windows User" w:date="2019-04-05T18:43:00Z">
            <w:rPr>
              <w:del w:id="1512" w:author="Windows User" w:date="2019-04-05T18:42:00Z"/>
              <w:rFonts w:asciiTheme="minorHAnsi" w:eastAsiaTheme="minorEastAsia" w:hAnsiTheme="minorHAnsi" w:cstheme="minorHAnsi"/>
              <w:noProof/>
              <w:sz w:val="20"/>
              <w:lang w:eastAsia="en-US"/>
            </w:rPr>
          </w:rPrChange>
        </w:rPr>
      </w:pPr>
      <w:del w:id="1513" w:author="Windows User" w:date="2019-04-05T18:42:00Z">
        <w:r w:rsidRPr="00B74DB6" w:rsidDel="00B74DB6">
          <w:rPr>
            <w:rFonts w:asciiTheme="minorHAnsi" w:hAnsiTheme="minorHAnsi" w:cstheme="minorHAnsi"/>
            <w:noProof/>
            <w:sz w:val="20"/>
            <w:rPrChange w:id="1514" w:author="Windows User" w:date="2019-04-05T18:43:00Z">
              <w:rPr>
                <w:rFonts w:asciiTheme="minorHAnsi" w:hAnsiTheme="minorHAnsi" w:cstheme="minorHAnsi"/>
                <w:noProof/>
                <w:sz w:val="20"/>
              </w:rPr>
            </w:rPrChange>
          </w:rPr>
          <w:delText>NỘI DUNG (CONTENTS)</w:delText>
        </w:r>
        <w:r w:rsidRPr="00B74DB6" w:rsidDel="00B74DB6">
          <w:rPr>
            <w:rFonts w:asciiTheme="minorHAnsi" w:hAnsiTheme="minorHAnsi" w:cstheme="minorHAnsi"/>
            <w:noProof/>
            <w:sz w:val="20"/>
            <w:rPrChange w:id="1515" w:author="Windows User" w:date="2019-04-05T18:43:00Z">
              <w:rPr>
                <w:rFonts w:asciiTheme="minorHAnsi" w:hAnsiTheme="minorHAnsi" w:cstheme="minorHAnsi"/>
                <w:noProof/>
                <w:sz w:val="20"/>
              </w:rPr>
            </w:rPrChange>
          </w:rPr>
          <w:tab/>
          <w:delText>iv</w:delText>
        </w:r>
      </w:del>
    </w:p>
    <w:p w14:paraId="1F37A289" w14:textId="73DFEA0F" w:rsidR="00F40A44" w:rsidRPr="00B74DB6" w:rsidDel="00B74DB6" w:rsidRDefault="00F40A44">
      <w:pPr>
        <w:pStyle w:val="TOC1"/>
        <w:rPr>
          <w:del w:id="1516" w:author="Windows User" w:date="2019-04-05T18:42:00Z"/>
          <w:rFonts w:asciiTheme="minorHAnsi" w:eastAsiaTheme="minorEastAsia" w:hAnsiTheme="minorHAnsi" w:cstheme="minorHAnsi"/>
          <w:noProof/>
          <w:sz w:val="20"/>
          <w:lang w:eastAsia="en-US"/>
          <w:rPrChange w:id="1517" w:author="Windows User" w:date="2019-04-05T18:43:00Z">
            <w:rPr>
              <w:del w:id="1518" w:author="Windows User" w:date="2019-04-05T18:42:00Z"/>
              <w:rFonts w:asciiTheme="minorHAnsi" w:eastAsiaTheme="minorEastAsia" w:hAnsiTheme="minorHAnsi" w:cstheme="minorHAnsi"/>
              <w:noProof/>
              <w:sz w:val="20"/>
              <w:lang w:eastAsia="en-US"/>
            </w:rPr>
          </w:rPrChange>
        </w:rPr>
      </w:pPr>
      <w:del w:id="1519" w:author="Windows User" w:date="2019-04-05T18:42:00Z">
        <w:r w:rsidRPr="00B74DB6" w:rsidDel="00B74DB6">
          <w:rPr>
            <w:rFonts w:asciiTheme="minorHAnsi" w:hAnsiTheme="minorHAnsi" w:cstheme="minorHAnsi"/>
            <w:noProof/>
            <w:snapToGrid w:val="0"/>
            <w:w w:val="0"/>
            <w:sz w:val="20"/>
            <w:rPrChange w:id="1520" w:author="Windows User" w:date="2019-04-05T18:43:00Z">
              <w:rPr>
                <w:rFonts w:asciiTheme="minorHAnsi" w:hAnsiTheme="minorHAnsi" w:cstheme="minorHAnsi"/>
                <w:noProof/>
                <w:snapToGrid w:val="0"/>
                <w:w w:val="0"/>
                <w:sz w:val="20"/>
              </w:rPr>
            </w:rPrChange>
          </w:rPr>
          <w:delText>1.</w:delText>
        </w:r>
        <w:r w:rsidRPr="00B74DB6" w:rsidDel="00B74DB6">
          <w:rPr>
            <w:rFonts w:asciiTheme="minorHAnsi" w:eastAsiaTheme="minorEastAsia" w:hAnsiTheme="minorHAnsi" w:cstheme="minorHAnsi"/>
            <w:noProof/>
            <w:sz w:val="20"/>
            <w:lang w:eastAsia="en-US"/>
            <w:rPrChange w:id="1521" w:author="Windows User" w:date="2019-04-05T18:43:00Z">
              <w:rPr>
                <w:rFonts w:asciiTheme="minorHAnsi" w:eastAsiaTheme="minorEastAsia" w:hAnsiTheme="minorHAnsi" w:cstheme="minorHAnsi"/>
                <w:noProof/>
                <w:sz w:val="20"/>
                <w:lang w:eastAsia="en-US"/>
              </w:rPr>
            </w:rPrChange>
          </w:rPr>
          <w:tab/>
        </w:r>
        <w:r w:rsidRPr="00B74DB6" w:rsidDel="00B74DB6">
          <w:rPr>
            <w:rFonts w:asciiTheme="minorHAnsi" w:hAnsiTheme="minorHAnsi" w:cstheme="minorHAnsi"/>
            <w:noProof/>
            <w:sz w:val="20"/>
            <w:rPrChange w:id="1522" w:author="Windows User" w:date="2019-04-05T18:43:00Z">
              <w:rPr>
                <w:rFonts w:asciiTheme="minorHAnsi" w:hAnsiTheme="minorHAnsi" w:cstheme="minorHAnsi"/>
                <w:noProof/>
                <w:sz w:val="20"/>
              </w:rPr>
            </w:rPrChange>
          </w:rPr>
          <w:delText>GIỚI THIỆU (INTRODUCTION)</w:delText>
        </w:r>
        <w:r w:rsidRPr="00B74DB6" w:rsidDel="00B74DB6">
          <w:rPr>
            <w:rFonts w:asciiTheme="minorHAnsi" w:hAnsiTheme="minorHAnsi" w:cstheme="minorHAnsi"/>
            <w:noProof/>
            <w:sz w:val="20"/>
            <w:rPrChange w:id="1523" w:author="Windows User" w:date="2019-04-05T18:43:00Z">
              <w:rPr>
                <w:rFonts w:asciiTheme="minorHAnsi" w:hAnsiTheme="minorHAnsi" w:cstheme="minorHAnsi"/>
                <w:noProof/>
                <w:sz w:val="20"/>
              </w:rPr>
            </w:rPrChange>
          </w:rPr>
          <w:tab/>
          <w:delText>1</w:delText>
        </w:r>
      </w:del>
    </w:p>
    <w:p w14:paraId="34632BA6" w14:textId="540B768B" w:rsidR="00F40A44" w:rsidRPr="00B74DB6" w:rsidDel="00B74DB6" w:rsidRDefault="00F40A44">
      <w:pPr>
        <w:pStyle w:val="TOC2"/>
        <w:rPr>
          <w:del w:id="1524" w:author="Windows User" w:date="2019-04-05T18:42:00Z"/>
          <w:rFonts w:asciiTheme="minorHAnsi" w:eastAsiaTheme="minorEastAsia" w:hAnsiTheme="minorHAnsi" w:cstheme="minorHAnsi"/>
          <w:i w:val="0"/>
          <w:sz w:val="20"/>
          <w:lang w:eastAsia="en-US"/>
          <w:rPrChange w:id="1525" w:author="Windows User" w:date="2019-04-05T18:43:00Z">
            <w:rPr>
              <w:del w:id="1526" w:author="Windows User" w:date="2019-04-05T18:42:00Z"/>
              <w:rFonts w:asciiTheme="minorHAnsi" w:eastAsiaTheme="minorEastAsia" w:hAnsiTheme="minorHAnsi" w:cstheme="minorHAnsi"/>
              <w:i w:val="0"/>
              <w:sz w:val="20"/>
              <w:lang w:eastAsia="en-US"/>
            </w:rPr>
          </w:rPrChange>
        </w:rPr>
      </w:pPr>
      <w:del w:id="1527" w:author="Windows User" w:date="2019-04-05T18:42:00Z">
        <w:r w:rsidRPr="00B74DB6" w:rsidDel="00B74DB6">
          <w:rPr>
            <w:rFonts w:asciiTheme="minorHAnsi" w:hAnsiTheme="minorHAnsi" w:cstheme="minorHAnsi"/>
            <w:snapToGrid w:val="0"/>
            <w:w w:val="0"/>
            <w:sz w:val="20"/>
            <w:rPrChange w:id="1528" w:author="Windows User" w:date="2019-04-05T18:43:00Z">
              <w:rPr>
                <w:rFonts w:asciiTheme="minorHAnsi" w:hAnsiTheme="minorHAnsi" w:cstheme="minorHAnsi"/>
                <w:snapToGrid w:val="0"/>
                <w:w w:val="0"/>
                <w:sz w:val="20"/>
              </w:rPr>
            </w:rPrChange>
          </w:rPr>
          <w:delText>1.1</w:delText>
        </w:r>
        <w:r w:rsidRPr="00B74DB6" w:rsidDel="00B74DB6">
          <w:rPr>
            <w:rFonts w:asciiTheme="minorHAnsi" w:eastAsiaTheme="minorEastAsia" w:hAnsiTheme="minorHAnsi" w:cstheme="minorHAnsi"/>
            <w:i w:val="0"/>
            <w:sz w:val="20"/>
            <w:lang w:eastAsia="en-US"/>
            <w:rPrChange w:id="152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530" w:author="Windows User" w:date="2019-04-05T18:43:00Z">
              <w:rPr>
                <w:rFonts w:asciiTheme="minorHAnsi" w:hAnsiTheme="minorHAnsi" w:cstheme="minorHAnsi"/>
                <w:sz w:val="20"/>
              </w:rPr>
            </w:rPrChange>
          </w:rPr>
          <w:delText>MỤC TIÊU (PURPOSE)</w:delText>
        </w:r>
        <w:r w:rsidRPr="00B74DB6" w:rsidDel="00B74DB6">
          <w:rPr>
            <w:rFonts w:asciiTheme="minorHAnsi" w:hAnsiTheme="minorHAnsi" w:cstheme="minorHAnsi"/>
            <w:sz w:val="20"/>
            <w:rPrChange w:id="1531" w:author="Windows User" w:date="2019-04-05T18:43:00Z">
              <w:rPr>
                <w:rFonts w:asciiTheme="minorHAnsi" w:hAnsiTheme="minorHAnsi" w:cstheme="minorHAnsi"/>
                <w:sz w:val="20"/>
              </w:rPr>
            </w:rPrChange>
          </w:rPr>
          <w:tab/>
          <w:delText>1</w:delText>
        </w:r>
      </w:del>
    </w:p>
    <w:p w14:paraId="5B8E5CE4" w14:textId="409F05E4" w:rsidR="00F40A44" w:rsidRPr="00B74DB6" w:rsidDel="00B74DB6" w:rsidRDefault="00F40A44">
      <w:pPr>
        <w:pStyle w:val="TOC2"/>
        <w:rPr>
          <w:del w:id="1532" w:author="Windows User" w:date="2019-04-05T18:42:00Z"/>
          <w:rFonts w:asciiTheme="minorHAnsi" w:eastAsiaTheme="minorEastAsia" w:hAnsiTheme="minorHAnsi" w:cstheme="minorHAnsi"/>
          <w:i w:val="0"/>
          <w:sz w:val="20"/>
          <w:lang w:eastAsia="en-US"/>
          <w:rPrChange w:id="1533" w:author="Windows User" w:date="2019-04-05T18:43:00Z">
            <w:rPr>
              <w:del w:id="1534" w:author="Windows User" w:date="2019-04-05T18:42:00Z"/>
              <w:rFonts w:asciiTheme="minorHAnsi" w:eastAsiaTheme="minorEastAsia" w:hAnsiTheme="minorHAnsi" w:cstheme="minorHAnsi"/>
              <w:i w:val="0"/>
              <w:sz w:val="20"/>
              <w:lang w:eastAsia="en-US"/>
            </w:rPr>
          </w:rPrChange>
        </w:rPr>
      </w:pPr>
      <w:del w:id="1535" w:author="Windows User" w:date="2019-04-05T18:42:00Z">
        <w:r w:rsidRPr="00B74DB6" w:rsidDel="00B74DB6">
          <w:rPr>
            <w:rFonts w:asciiTheme="minorHAnsi" w:hAnsiTheme="minorHAnsi" w:cstheme="minorHAnsi"/>
            <w:snapToGrid w:val="0"/>
            <w:w w:val="0"/>
            <w:sz w:val="20"/>
            <w:rPrChange w:id="1536" w:author="Windows User" w:date="2019-04-05T18:43:00Z">
              <w:rPr>
                <w:rFonts w:asciiTheme="minorHAnsi" w:hAnsiTheme="minorHAnsi" w:cstheme="minorHAnsi"/>
                <w:snapToGrid w:val="0"/>
                <w:w w:val="0"/>
                <w:sz w:val="20"/>
              </w:rPr>
            </w:rPrChange>
          </w:rPr>
          <w:delText>1.2</w:delText>
        </w:r>
        <w:r w:rsidRPr="00B74DB6" w:rsidDel="00B74DB6">
          <w:rPr>
            <w:rFonts w:asciiTheme="minorHAnsi" w:eastAsiaTheme="minorEastAsia" w:hAnsiTheme="minorHAnsi" w:cstheme="minorHAnsi"/>
            <w:i w:val="0"/>
            <w:sz w:val="20"/>
            <w:lang w:eastAsia="en-US"/>
            <w:rPrChange w:id="153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538" w:author="Windows User" w:date="2019-04-05T18:43:00Z">
              <w:rPr>
                <w:rFonts w:asciiTheme="minorHAnsi" w:hAnsiTheme="minorHAnsi" w:cstheme="minorHAnsi"/>
                <w:sz w:val="20"/>
              </w:rPr>
            </w:rPrChange>
          </w:rPr>
          <w:delText>PHẠM VI (SCOPE)</w:delText>
        </w:r>
        <w:r w:rsidRPr="00B74DB6" w:rsidDel="00B74DB6">
          <w:rPr>
            <w:rFonts w:asciiTheme="minorHAnsi" w:hAnsiTheme="minorHAnsi" w:cstheme="minorHAnsi"/>
            <w:sz w:val="20"/>
            <w:rPrChange w:id="1539" w:author="Windows User" w:date="2019-04-05T18:43:00Z">
              <w:rPr>
                <w:rFonts w:asciiTheme="minorHAnsi" w:hAnsiTheme="minorHAnsi" w:cstheme="minorHAnsi"/>
                <w:sz w:val="20"/>
              </w:rPr>
            </w:rPrChange>
          </w:rPr>
          <w:tab/>
          <w:delText>1</w:delText>
        </w:r>
      </w:del>
    </w:p>
    <w:p w14:paraId="7F8E6BA5" w14:textId="08AA8317" w:rsidR="00F40A44" w:rsidRPr="00B74DB6" w:rsidDel="00B74DB6" w:rsidRDefault="00F40A44">
      <w:pPr>
        <w:pStyle w:val="TOC1"/>
        <w:rPr>
          <w:del w:id="1540" w:author="Windows User" w:date="2019-04-05T18:42:00Z"/>
          <w:rFonts w:asciiTheme="minorHAnsi" w:eastAsiaTheme="minorEastAsia" w:hAnsiTheme="minorHAnsi" w:cstheme="minorHAnsi"/>
          <w:noProof/>
          <w:sz w:val="20"/>
          <w:lang w:eastAsia="en-US"/>
          <w:rPrChange w:id="1541" w:author="Windows User" w:date="2019-04-05T18:43:00Z">
            <w:rPr>
              <w:del w:id="1542" w:author="Windows User" w:date="2019-04-05T18:42:00Z"/>
              <w:rFonts w:asciiTheme="minorHAnsi" w:eastAsiaTheme="minorEastAsia" w:hAnsiTheme="minorHAnsi" w:cstheme="minorHAnsi"/>
              <w:noProof/>
              <w:sz w:val="20"/>
              <w:lang w:eastAsia="en-US"/>
            </w:rPr>
          </w:rPrChange>
        </w:rPr>
      </w:pPr>
      <w:del w:id="1543" w:author="Windows User" w:date="2019-04-05T18:42:00Z">
        <w:r w:rsidRPr="00B74DB6" w:rsidDel="00B74DB6">
          <w:rPr>
            <w:rFonts w:asciiTheme="minorHAnsi" w:hAnsiTheme="minorHAnsi" w:cstheme="minorHAnsi"/>
            <w:noProof/>
            <w:snapToGrid w:val="0"/>
            <w:w w:val="0"/>
            <w:sz w:val="20"/>
            <w:rPrChange w:id="1544" w:author="Windows User" w:date="2019-04-05T18:43:00Z">
              <w:rPr>
                <w:rFonts w:asciiTheme="minorHAnsi" w:hAnsiTheme="minorHAnsi" w:cstheme="minorHAnsi"/>
                <w:noProof/>
                <w:snapToGrid w:val="0"/>
                <w:w w:val="0"/>
                <w:sz w:val="20"/>
              </w:rPr>
            </w:rPrChange>
          </w:rPr>
          <w:delText>2.</w:delText>
        </w:r>
        <w:r w:rsidRPr="00B74DB6" w:rsidDel="00B74DB6">
          <w:rPr>
            <w:rFonts w:asciiTheme="minorHAnsi" w:eastAsiaTheme="minorEastAsia" w:hAnsiTheme="minorHAnsi" w:cstheme="minorHAnsi"/>
            <w:noProof/>
            <w:sz w:val="20"/>
            <w:lang w:eastAsia="en-US"/>
            <w:rPrChange w:id="1545" w:author="Windows User" w:date="2019-04-05T18:43:00Z">
              <w:rPr>
                <w:rFonts w:asciiTheme="minorHAnsi" w:eastAsiaTheme="minorEastAsia" w:hAnsiTheme="minorHAnsi" w:cstheme="minorHAnsi"/>
                <w:noProof/>
                <w:sz w:val="20"/>
                <w:lang w:eastAsia="en-US"/>
              </w:rPr>
            </w:rPrChange>
          </w:rPr>
          <w:tab/>
        </w:r>
        <w:r w:rsidRPr="00B74DB6" w:rsidDel="00B74DB6">
          <w:rPr>
            <w:rFonts w:asciiTheme="minorHAnsi" w:hAnsiTheme="minorHAnsi" w:cstheme="minorHAnsi"/>
            <w:noProof/>
            <w:sz w:val="20"/>
            <w:rPrChange w:id="1546" w:author="Windows User" w:date="2019-04-05T18:43:00Z">
              <w:rPr>
                <w:rFonts w:asciiTheme="minorHAnsi" w:hAnsiTheme="minorHAnsi" w:cstheme="minorHAnsi"/>
                <w:noProof/>
                <w:sz w:val="20"/>
              </w:rPr>
            </w:rPrChange>
          </w:rPr>
          <w:delText>MÔ TẢ CHUNG (GENERAL DESCRIPTION)</w:delText>
        </w:r>
        <w:r w:rsidRPr="00B74DB6" w:rsidDel="00B74DB6">
          <w:rPr>
            <w:rFonts w:asciiTheme="minorHAnsi" w:hAnsiTheme="minorHAnsi" w:cstheme="minorHAnsi"/>
            <w:noProof/>
            <w:sz w:val="20"/>
            <w:rPrChange w:id="1547" w:author="Windows User" w:date="2019-04-05T18:43:00Z">
              <w:rPr>
                <w:rFonts w:asciiTheme="minorHAnsi" w:hAnsiTheme="minorHAnsi" w:cstheme="minorHAnsi"/>
                <w:noProof/>
                <w:sz w:val="20"/>
              </w:rPr>
            </w:rPrChange>
          </w:rPr>
          <w:tab/>
          <w:delText>2</w:delText>
        </w:r>
      </w:del>
    </w:p>
    <w:p w14:paraId="15C48A76" w14:textId="4725941E" w:rsidR="00F40A44" w:rsidRPr="00B74DB6" w:rsidDel="00B74DB6" w:rsidRDefault="00F40A44">
      <w:pPr>
        <w:pStyle w:val="TOC2"/>
        <w:rPr>
          <w:del w:id="1548" w:author="Windows User" w:date="2019-04-05T18:42:00Z"/>
          <w:rFonts w:asciiTheme="minorHAnsi" w:eastAsiaTheme="minorEastAsia" w:hAnsiTheme="minorHAnsi" w:cstheme="minorHAnsi"/>
          <w:i w:val="0"/>
          <w:sz w:val="20"/>
          <w:lang w:eastAsia="en-US"/>
          <w:rPrChange w:id="1549" w:author="Windows User" w:date="2019-04-05T18:43:00Z">
            <w:rPr>
              <w:del w:id="1550" w:author="Windows User" w:date="2019-04-05T18:42:00Z"/>
              <w:rFonts w:asciiTheme="minorHAnsi" w:eastAsiaTheme="minorEastAsia" w:hAnsiTheme="minorHAnsi" w:cstheme="minorHAnsi"/>
              <w:i w:val="0"/>
              <w:sz w:val="20"/>
              <w:lang w:eastAsia="en-US"/>
            </w:rPr>
          </w:rPrChange>
        </w:rPr>
      </w:pPr>
      <w:del w:id="1551" w:author="Windows User" w:date="2019-04-05T18:42:00Z">
        <w:r w:rsidRPr="00B74DB6" w:rsidDel="00B74DB6">
          <w:rPr>
            <w:rFonts w:asciiTheme="minorHAnsi" w:hAnsiTheme="minorHAnsi" w:cstheme="minorHAnsi"/>
            <w:snapToGrid w:val="0"/>
            <w:w w:val="0"/>
            <w:sz w:val="20"/>
            <w:rPrChange w:id="1552" w:author="Windows User" w:date="2019-04-05T18:43:00Z">
              <w:rPr>
                <w:rFonts w:asciiTheme="minorHAnsi" w:hAnsiTheme="minorHAnsi" w:cstheme="minorHAnsi"/>
                <w:snapToGrid w:val="0"/>
                <w:w w:val="0"/>
                <w:sz w:val="20"/>
              </w:rPr>
            </w:rPrChange>
          </w:rPr>
          <w:delText>2.1</w:delText>
        </w:r>
        <w:r w:rsidRPr="00B74DB6" w:rsidDel="00B74DB6">
          <w:rPr>
            <w:rFonts w:asciiTheme="minorHAnsi" w:eastAsiaTheme="minorEastAsia" w:hAnsiTheme="minorHAnsi" w:cstheme="minorHAnsi"/>
            <w:i w:val="0"/>
            <w:sz w:val="20"/>
            <w:lang w:eastAsia="en-US"/>
            <w:rPrChange w:id="155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554" w:author="Windows User" w:date="2019-04-05T18:43:00Z">
              <w:rPr>
                <w:rFonts w:asciiTheme="minorHAnsi" w:hAnsiTheme="minorHAnsi" w:cstheme="minorHAnsi"/>
                <w:sz w:val="20"/>
              </w:rPr>
            </w:rPrChange>
          </w:rPr>
          <w:delText>MÀN HÌNH KHỜI ĐỘNG</w:delText>
        </w:r>
        <w:r w:rsidRPr="00B74DB6" w:rsidDel="00B74DB6">
          <w:rPr>
            <w:rFonts w:asciiTheme="minorHAnsi" w:hAnsiTheme="minorHAnsi" w:cstheme="minorHAnsi"/>
            <w:sz w:val="20"/>
            <w:rPrChange w:id="1555" w:author="Windows User" w:date="2019-04-05T18:43:00Z">
              <w:rPr>
                <w:rFonts w:asciiTheme="minorHAnsi" w:hAnsiTheme="minorHAnsi" w:cstheme="minorHAnsi"/>
                <w:sz w:val="20"/>
              </w:rPr>
            </w:rPrChange>
          </w:rPr>
          <w:tab/>
          <w:delText>2</w:delText>
        </w:r>
      </w:del>
    </w:p>
    <w:p w14:paraId="30008B8A" w14:textId="24291AED" w:rsidR="00F40A44" w:rsidRPr="00B74DB6" w:rsidDel="00B74DB6" w:rsidRDefault="00F40A44">
      <w:pPr>
        <w:pStyle w:val="TOC3"/>
        <w:rPr>
          <w:del w:id="1556" w:author="Windows User" w:date="2019-04-05T18:42:00Z"/>
          <w:rFonts w:asciiTheme="minorHAnsi" w:eastAsiaTheme="minorEastAsia" w:hAnsiTheme="minorHAnsi" w:cstheme="minorHAnsi"/>
          <w:i w:val="0"/>
          <w:sz w:val="20"/>
          <w:lang w:eastAsia="en-US"/>
          <w:rPrChange w:id="1557" w:author="Windows User" w:date="2019-04-05T18:43:00Z">
            <w:rPr>
              <w:del w:id="1558" w:author="Windows User" w:date="2019-04-05T18:42:00Z"/>
              <w:rFonts w:asciiTheme="minorHAnsi" w:eastAsiaTheme="minorEastAsia" w:hAnsiTheme="minorHAnsi" w:cstheme="minorHAnsi"/>
              <w:i w:val="0"/>
              <w:sz w:val="20"/>
              <w:lang w:eastAsia="en-US"/>
            </w:rPr>
          </w:rPrChange>
        </w:rPr>
      </w:pPr>
      <w:del w:id="1559" w:author="Windows User" w:date="2019-04-05T18:42:00Z">
        <w:r w:rsidRPr="00B74DB6" w:rsidDel="00B74DB6">
          <w:rPr>
            <w:rFonts w:asciiTheme="minorHAnsi" w:hAnsiTheme="minorHAnsi" w:cstheme="minorHAnsi"/>
            <w:sz w:val="20"/>
            <w:lang w:val="pt-BR"/>
            <w:rPrChange w:id="1560" w:author="Windows User" w:date="2019-04-05T18:43:00Z">
              <w:rPr>
                <w:rFonts w:asciiTheme="minorHAnsi" w:hAnsiTheme="minorHAnsi" w:cstheme="minorHAnsi"/>
                <w:sz w:val="20"/>
                <w:lang w:val="pt-BR"/>
              </w:rPr>
            </w:rPrChange>
          </w:rPr>
          <w:delText>2.1.1</w:delText>
        </w:r>
        <w:r w:rsidRPr="00B74DB6" w:rsidDel="00B74DB6">
          <w:rPr>
            <w:rFonts w:asciiTheme="minorHAnsi" w:eastAsiaTheme="minorEastAsia" w:hAnsiTheme="minorHAnsi" w:cstheme="minorHAnsi"/>
            <w:i w:val="0"/>
            <w:sz w:val="20"/>
            <w:lang w:eastAsia="en-US"/>
            <w:rPrChange w:id="156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562" w:author="Windows User" w:date="2019-04-05T18:43:00Z">
              <w:rPr>
                <w:rFonts w:asciiTheme="minorHAnsi" w:hAnsiTheme="minorHAnsi" w:cstheme="minorHAnsi"/>
                <w:sz w:val="20"/>
                <w:lang w:val="pt-BR"/>
              </w:rPr>
            </w:rPrChange>
          </w:rPr>
          <w:delText>Splash screen</w:delText>
        </w:r>
        <w:r w:rsidRPr="00B74DB6" w:rsidDel="00B74DB6">
          <w:rPr>
            <w:rFonts w:asciiTheme="minorHAnsi" w:hAnsiTheme="minorHAnsi" w:cstheme="minorHAnsi"/>
            <w:sz w:val="20"/>
            <w:rPrChange w:id="1563" w:author="Windows User" w:date="2019-04-05T18:43:00Z">
              <w:rPr>
                <w:rFonts w:asciiTheme="minorHAnsi" w:hAnsiTheme="minorHAnsi" w:cstheme="minorHAnsi"/>
                <w:sz w:val="20"/>
              </w:rPr>
            </w:rPrChange>
          </w:rPr>
          <w:tab/>
          <w:delText>2</w:delText>
        </w:r>
      </w:del>
    </w:p>
    <w:p w14:paraId="1FF5E93A" w14:textId="545A66D2" w:rsidR="00F40A44" w:rsidRPr="00B74DB6" w:rsidDel="00B74DB6" w:rsidRDefault="00F40A44">
      <w:pPr>
        <w:pStyle w:val="TOC3"/>
        <w:rPr>
          <w:del w:id="1564" w:author="Windows User" w:date="2019-04-05T18:42:00Z"/>
          <w:rFonts w:asciiTheme="minorHAnsi" w:eastAsiaTheme="minorEastAsia" w:hAnsiTheme="minorHAnsi" w:cstheme="minorHAnsi"/>
          <w:i w:val="0"/>
          <w:sz w:val="20"/>
          <w:lang w:eastAsia="en-US"/>
          <w:rPrChange w:id="1565" w:author="Windows User" w:date="2019-04-05T18:43:00Z">
            <w:rPr>
              <w:del w:id="1566" w:author="Windows User" w:date="2019-04-05T18:42:00Z"/>
              <w:rFonts w:asciiTheme="minorHAnsi" w:eastAsiaTheme="minorEastAsia" w:hAnsiTheme="minorHAnsi" w:cstheme="minorHAnsi"/>
              <w:i w:val="0"/>
              <w:sz w:val="20"/>
              <w:lang w:eastAsia="en-US"/>
            </w:rPr>
          </w:rPrChange>
        </w:rPr>
      </w:pPr>
      <w:del w:id="1567" w:author="Windows User" w:date="2019-04-05T18:42:00Z">
        <w:r w:rsidRPr="00B74DB6" w:rsidDel="00B74DB6">
          <w:rPr>
            <w:rFonts w:asciiTheme="minorHAnsi" w:hAnsiTheme="minorHAnsi" w:cstheme="minorHAnsi"/>
            <w:sz w:val="20"/>
            <w:rPrChange w:id="1568" w:author="Windows User" w:date="2019-04-05T18:43:00Z">
              <w:rPr>
                <w:rFonts w:asciiTheme="minorHAnsi" w:hAnsiTheme="minorHAnsi" w:cstheme="minorHAnsi"/>
                <w:sz w:val="20"/>
              </w:rPr>
            </w:rPrChange>
          </w:rPr>
          <w:delText>2.1.2</w:delText>
        </w:r>
        <w:r w:rsidRPr="00B74DB6" w:rsidDel="00B74DB6">
          <w:rPr>
            <w:rFonts w:asciiTheme="minorHAnsi" w:eastAsiaTheme="minorEastAsia" w:hAnsiTheme="minorHAnsi" w:cstheme="minorHAnsi"/>
            <w:i w:val="0"/>
            <w:sz w:val="20"/>
            <w:lang w:eastAsia="en-US"/>
            <w:rPrChange w:id="156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570" w:author="Windows User" w:date="2019-04-05T18:43:00Z">
              <w:rPr>
                <w:rFonts w:asciiTheme="minorHAnsi" w:hAnsiTheme="minorHAnsi" w:cstheme="minorHAnsi"/>
                <w:sz w:val="20"/>
              </w:rPr>
            </w:rPrChange>
          </w:rPr>
          <w:delText>On boarding screen</w:delText>
        </w:r>
        <w:r w:rsidRPr="00B74DB6" w:rsidDel="00B74DB6">
          <w:rPr>
            <w:rFonts w:asciiTheme="minorHAnsi" w:hAnsiTheme="minorHAnsi" w:cstheme="minorHAnsi"/>
            <w:sz w:val="20"/>
            <w:rPrChange w:id="1571" w:author="Windows User" w:date="2019-04-05T18:43:00Z">
              <w:rPr>
                <w:rFonts w:asciiTheme="minorHAnsi" w:hAnsiTheme="minorHAnsi" w:cstheme="minorHAnsi"/>
                <w:sz w:val="20"/>
              </w:rPr>
            </w:rPrChange>
          </w:rPr>
          <w:tab/>
          <w:delText>2</w:delText>
        </w:r>
      </w:del>
    </w:p>
    <w:p w14:paraId="38012379" w14:textId="3988D275" w:rsidR="00F40A44" w:rsidRPr="00B74DB6" w:rsidDel="00B74DB6" w:rsidRDefault="00F40A44">
      <w:pPr>
        <w:pStyle w:val="TOC2"/>
        <w:rPr>
          <w:del w:id="1572" w:author="Windows User" w:date="2019-04-05T18:42:00Z"/>
          <w:rFonts w:asciiTheme="minorHAnsi" w:eastAsiaTheme="minorEastAsia" w:hAnsiTheme="minorHAnsi" w:cstheme="minorHAnsi"/>
          <w:i w:val="0"/>
          <w:sz w:val="20"/>
          <w:lang w:eastAsia="en-US"/>
          <w:rPrChange w:id="1573" w:author="Windows User" w:date="2019-04-05T18:43:00Z">
            <w:rPr>
              <w:del w:id="1574" w:author="Windows User" w:date="2019-04-05T18:42:00Z"/>
              <w:rFonts w:asciiTheme="minorHAnsi" w:eastAsiaTheme="minorEastAsia" w:hAnsiTheme="minorHAnsi" w:cstheme="minorHAnsi"/>
              <w:i w:val="0"/>
              <w:sz w:val="20"/>
              <w:lang w:eastAsia="en-US"/>
            </w:rPr>
          </w:rPrChange>
        </w:rPr>
      </w:pPr>
      <w:del w:id="1575" w:author="Windows User" w:date="2019-04-05T18:42:00Z">
        <w:r w:rsidRPr="00B74DB6" w:rsidDel="00B74DB6">
          <w:rPr>
            <w:rFonts w:asciiTheme="minorHAnsi" w:hAnsiTheme="minorHAnsi" w:cstheme="minorHAnsi"/>
            <w:snapToGrid w:val="0"/>
            <w:w w:val="0"/>
            <w:sz w:val="20"/>
            <w:rPrChange w:id="1576" w:author="Windows User" w:date="2019-04-05T18:43:00Z">
              <w:rPr>
                <w:rFonts w:asciiTheme="minorHAnsi" w:hAnsiTheme="minorHAnsi" w:cstheme="minorHAnsi"/>
                <w:snapToGrid w:val="0"/>
                <w:w w:val="0"/>
                <w:sz w:val="20"/>
              </w:rPr>
            </w:rPrChange>
          </w:rPr>
          <w:delText>2.2</w:delText>
        </w:r>
        <w:r w:rsidRPr="00B74DB6" w:rsidDel="00B74DB6">
          <w:rPr>
            <w:rFonts w:asciiTheme="minorHAnsi" w:eastAsiaTheme="minorEastAsia" w:hAnsiTheme="minorHAnsi" w:cstheme="minorHAnsi"/>
            <w:i w:val="0"/>
            <w:sz w:val="20"/>
            <w:lang w:eastAsia="en-US"/>
            <w:rPrChange w:id="157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578" w:author="Windows User" w:date="2019-04-05T18:43:00Z">
              <w:rPr>
                <w:rFonts w:asciiTheme="minorHAnsi" w:hAnsiTheme="minorHAnsi" w:cstheme="minorHAnsi"/>
                <w:sz w:val="20"/>
              </w:rPr>
            </w:rPrChange>
          </w:rPr>
          <w:delText>Đăng ký/Đăng nhập/Quên mật khẩu</w:delText>
        </w:r>
        <w:r w:rsidRPr="00B74DB6" w:rsidDel="00B74DB6">
          <w:rPr>
            <w:rFonts w:asciiTheme="minorHAnsi" w:hAnsiTheme="minorHAnsi" w:cstheme="minorHAnsi"/>
            <w:sz w:val="20"/>
            <w:rPrChange w:id="1579" w:author="Windows User" w:date="2019-04-05T18:43:00Z">
              <w:rPr>
                <w:rFonts w:asciiTheme="minorHAnsi" w:hAnsiTheme="minorHAnsi" w:cstheme="minorHAnsi"/>
                <w:sz w:val="20"/>
              </w:rPr>
            </w:rPrChange>
          </w:rPr>
          <w:tab/>
          <w:delText>3</w:delText>
        </w:r>
      </w:del>
    </w:p>
    <w:p w14:paraId="1EBAA4C9" w14:textId="3526AA39" w:rsidR="00F40A44" w:rsidRPr="00B74DB6" w:rsidDel="00B74DB6" w:rsidRDefault="00F40A44">
      <w:pPr>
        <w:pStyle w:val="TOC3"/>
        <w:rPr>
          <w:del w:id="1580" w:author="Windows User" w:date="2019-04-05T18:42:00Z"/>
          <w:rFonts w:asciiTheme="minorHAnsi" w:eastAsiaTheme="minorEastAsia" w:hAnsiTheme="minorHAnsi" w:cstheme="minorHAnsi"/>
          <w:i w:val="0"/>
          <w:sz w:val="20"/>
          <w:lang w:eastAsia="en-US"/>
          <w:rPrChange w:id="1581" w:author="Windows User" w:date="2019-04-05T18:43:00Z">
            <w:rPr>
              <w:del w:id="1582" w:author="Windows User" w:date="2019-04-05T18:42:00Z"/>
              <w:rFonts w:asciiTheme="minorHAnsi" w:eastAsiaTheme="minorEastAsia" w:hAnsiTheme="minorHAnsi" w:cstheme="minorHAnsi"/>
              <w:i w:val="0"/>
              <w:sz w:val="20"/>
              <w:lang w:eastAsia="en-US"/>
            </w:rPr>
          </w:rPrChange>
        </w:rPr>
      </w:pPr>
      <w:del w:id="1583" w:author="Windows User" w:date="2019-04-05T18:42:00Z">
        <w:r w:rsidRPr="00B74DB6" w:rsidDel="00B74DB6">
          <w:rPr>
            <w:rFonts w:asciiTheme="minorHAnsi" w:hAnsiTheme="minorHAnsi" w:cstheme="minorHAnsi"/>
            <w:sz w:val="20"/>
            <w:lang w:val="pt-BR"/>
            <w:rPrChange w:id="1584" w:author="Windows User" w:date="2019-04-05T18:43:00Z">
              <w:rPr>
                <w:rFonts w:asciiTheme="minorHAnsi" w:hAnsiTheme="minorHAnsi" w:cstheme="minorHAnsi"/>
                <w:sz w:val="20"/>
                <w:lang w:val="pt-BR"/>
              </w:rPr>
            </w:rPrChange>
          </w:rPr>
          <w:delText>2.2.1</w:delText>
        </w:r>
        <w:r w:rsidRPr="00B74DB6" w:rsidDel="00B74DB6">
          <w:rPr>
            <w:rFonts w:asciiTheme="minorHAnsi" w:eastAsiaTheme="minorEastAsia" w:hAnsiTheme="minorHAnsi" w:cstheme="minorHAnsi"/>
            <w:i w:val="0"/>
            <w:sz w:val="20"/>
            <w:lang w:eastAsia="en-US"/>
            <w:rPrChange w:id="158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586" w:author="Windows User" w:date="2019-04-05T18:43:00Z">
              <w:rPr>
                <w:rFonts w:asciiTheme="minorHAnsi" w:hAnsiTheme="minorHAnsi" w:cstheme="minorHAnsi"/>
                <w:sz w:val="20"/>
                <w:lang w:val="pt-BR"/>
              </w:rPr>
            </w:rPrChange>
          </w:rPr>
          <w:delText>Đăng nhập</w:delText>
        </w:r>
        <w:r w:rsidRPr="00B74DB6" w:rsidDel="00B74DB6">
          <w:rPr>
            <w:rFonts w:asciiTheme="minorHAnsi" w:hAnsiTheme="minorHAnsi" w:cstheme="minorHAnsi"/>
            <w:sz w:val="20"/>
            <w:rPrChange w:id="1587" w:author="Windows User" w:date="2019-04-05T18:43:00Z">
              <w:rPr>
                <w:rFonts w:asciiTheme="minorHAnsi" w:hAnsiTheme="minorHAnsi" w:cstheme="minorHAnsi"/>
                <w:sz w:val="20"/>
              </w:rPr>
            </w:rPrChange>
          </w:rPr>
          <w:tab/>
          <w:delText>3</w:delText>
        </w:r>
      </w:del>
    </w:p>
    <w:p w14:paraId="795085F6" w14:textId="6C136646" w:rsidR="00F40A44" w:rsidRPr="00B74DB6" w:rsidDel="00B74DB6" w:rsidRDefault="00F40A44">
      <w:pPr>
        <w:pStyle w:val="TOC4"/>
        <w:rPr>
          <w:del w:id="1588" w:author="Windows User" w:date="2019-04-05T18:42:00Z"/>
          <w:rFonts w:asciiTheme="minorHAnsi" w:eastAsiaTheme="minorEastAsia" w:hAnsiTheme="minorHAnsi" w:cstheme="minorHAnsi"/>
          <w:i w:val="0"/>
          <w:sz w:val="20"/>
          <w:lang w:eastAsia="en-US"/>
          <w:rPrChange w:id="1589" w:author="Windows User" w:date="2019-04-05T18:43:00Z">
            <w:rPr>
              <w:del w:id="1590" w:author="Windows User" w:date="2019-04-05T18:42:00Z"/>
              <w:rFonts w:asciiTheme="minorHAnsi" w:eastAsiaTheme="minorEastAsia" w:hAnsiTheme="minorHAnsi" w:cstheme="minorHAnsi"/>
              <w:i w:val="0"/>
              <w:sz w:val="20"/>
              <w:lang w:eastAsia="en-US"/>
            </w:rPr>
          </w:rPrChange>
        </w:rPr>
      </w:pPr>
      <w:del w:id="1591" w:author="Windows User" w:date="2019-04-05T18:42:00Z">
        <w:r w:rsidRPr="00B74DB6" w:rsidDel="00B74DB6">
          <w:rPr>
            <w:rFonts w:asciiTheme="minorHAnsi" w:hAnsiTheme="minorHAnsi" w:cstheme="minorHAnsi"/>
            <w:sz w:val="20"/>
            <w:lang w:val="pt-BR"/>
            <w:rPrChange w:id="1592" w:author="Windows User" w:date="2019-04-05T18:43:00Z">
              <w:rPr>
                <w:rFonts w:asciiTheme="minorHAnsi" w:hAnsiTheme="minorHAnsi" w:cstheme="minorHAnsi"/>
                <w:sz w:val="20"/>
                <w:lang w:val="pt-BR"/>
              </w:rPr>
            </w:rPrChange>
          </w:rPr>
          <w:delText>2.2.1.1</w:delText>
        </w:r>
        <w:r w:rsidRPr="00B74DB6" w:rsidDel="00B74DB6">
          <w:rPr>
            <w:rFonts w:asciiTheme="minorHAnsi" w:eastAsiaTheme="minorEastAsia" w:hAnsiTheme="minorHAnsi" w:cstheme="minorHAnsi"/>
            <w:i w:val="0"/>
            <w:sz w:val="20"/>
            <w:lang w:eastAsia="en-US"/>
            <w:rPrChange w:id="159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594" w:author="Windows User" w:date="2019-04-05T18:43:00Z">
              <w:rPr>
                <w:rFonts w:asciiTheme="minorHAnsi" w:hAnsiTheme="minorHAnsi" w:cstheme="minorHAnsi"/>
                <w:sz w:val="20"/>
                <w:lang w:val="pt-BR"/>
              </w:rPr>
            </w:rPrChange>
          </w:rPr>
          <w:delText>Đăng nhập tài khoản đã kích hoạt</w:delText>
        </w:r>
        <w:r w:rsidRPr="00B74DB6" w:rsidDel="00B74DB6">
          <w:rPr>
            <w:rFonts w:asciiTheme="minorHAnsi" w:hAnsiTheme="minorHAnsi" w:cstheme="minorHAnsi"/>
            <w:sz w:val="20"/>
            <w:rPrChange w:id="1595" w:author="Windows User" w:date="2019-04-05T18:43:00Z">
              <w:rPr>
                <w:rFonts w:asciiTheme="minorHAnsi" w:hAnsiTheme="minorHAnsi" w:cstheme="minorHAnsi"/>
                <w:sz w:val="20"/>
              </w:rPr>
            </w:rPrChange>
          </w:rPr>
          <w:tab/>
          <w:delText>4</w:delText>
        </w:r>
      </w:del>
    </w:p>
    <w:p w14:paraId="2130317E" w14:textId="25DCC9C4" w:rsidR="00F40A44" w:rsidRPr="00B74DB6" w:rsidDel="00B74DB6" w:rsidRDefault="00F40A44">
      <w:pPr>
        <w:pStyle w:val="TOC4"/>
        <w:rPr>
          <w:del w:id="1596" w:author="Windows User" w:date="2019-04-05T18:42:00Z"/>
          <w:rFonts w:asciiTheme="minorHAnsi" w:eastAsiaTheme="minorEastAsia" w:hAnsiTheme="minorHAnsi" w:cstheme="minorHAnsi"/>
          <w:i w:val="0"/>
          <w:sz w:val="20"/>
          <w:lang w:eastAsia="en-US"/>
          <w:rPrChange w:id="1597" w:author="Windows User" w:date="2019-04-05T18:43:00Z">
            <w:rPr>
              <w:del w:id="1598" w:author="Windows User" w:date="2019-04-05T18:42:00Z"/>
              <w:rFonts w:asciiTheme="minorHAnsi" w:eastAsiaTheme="minorEastAsia" w:hAnsiTheme="minorHAnsi" w:cstheme="minorHAnsi"/>
              <w:i w:val="0"/>
              <w:sz w:val="20"/>
              <w:lang w:eastAsia="en-US"/>
            </w:rPr>
          </w:rPrChange>
        </w:rPr>
      </w:pPr>
      <w:del w:id="1599" w:author="Windows User" w:date="2019-04-05T18:42:00Z">
        <w:r w:rsidRPr="00B74DB6" w:rsidDel="00B74DB6">
          <w:rPr>
            <w:rFonts w:asciiTheme="minorHAnsi" w:hAnsiTheme="minorHAnsi" w:cstheme="minorHAnsi"/>
            <w:sz w:val="20"/>
            <w:lang w:val="pt-BR"/>
            <w:rPrChange w:id="1600" w:author="Windows User" w:date="2019-04-05T18:43:00Z">
              <w:rPr>
                <w:rFonts w:asciiTheme="minorHAnsi" w:hAnsiTheme="minorHAnsi" w:cstheme="minorHAnsi"/>
                <w:sz w:val="20"/>
                <w:lang w:val="pt-BR"/>
              </w:rPr>
            </w:rPrChange>
          </w:rPr>
          <w:delText>2.2.1.2</w:delText>
        </w:r>
        <w:r w:rsidRPr="00B74DB6" w:rsidDel="00B74DB6">
          <w:rPr>
            <w:rFonts w:asciiTheme="minorHAnsi" w:eastAsiaTheme="minorEastAsia" w:hAnsiTheme="minorHAnsi" w:cstheme="minorHAnsi"/>
            <w:i w:val="0"/>
            <w:sz w:val="20"/>
            <w:lang w:eastAsia="en-US"/>
            <w:rPrChange w:id="160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02" w:author="Windows User" w:date="2019-04-05T18:43:00Z">
              <w:rPr>
                <w:rFonts w:asciiTheme="minorHAnsi" w:hAnsiTheme="minorHAnsi" w:cstheme="minorHAnsi"/>
                <w:sz w:val="20"/>
                <w:lang w:val="pt-BR"/>
              </w:rPr>
            </w:rPrChange>
          </w:rPr>
          <w:delText>Đăng nhập bằng Facebook</w:delText>
        </w:r>
        <w:r w:rsidRPr="00B74DB6" w:rsidDel="00B74DB6">
          <w:rPr>
            <w:rFonts w:asciiTheme="minorHAnsi" w:hAnsiTheme="minorHAnsi" w:cstheme="minorHAnsi"/>
            <w:sz w:val="20"/>
            <w:rPrChange w:id="1603" w:author="Windows User" w:date="2019-04-05T18:43:00Z">
              <w:rPr>
                <w:rFonts w:asciiTheme="minorHAnsi" w:hAnsiTheme="minorHAnsi" w:cstheme="minorHAnsi"/>
                <w:sz w:val="20"/>
              </w:rPr>
            </w:rPrChange>
          </w:rPr>
          <w:tab/>
          <w:delText>5</w:delText>
        </w:r>
      </w:del>
    </w:p>
    <w:p w14:paraId="50E783D1" w14:textId="315A1B55" w:rsidR="00F40A44" w:rsidRPr="00B74DB6" w:rsidDel="00B74DB6" w:rsidRDefault="00F40A44">
      <w:pPr>
        <w:pStyle w:val="TOC4"/>
        <w:rPr>
          <w:del w:id="1604" w:author="Windows User" w:date="2019-04-05T18:42:00Z"/>
          <w:rFonts w:asciiTheme="minorHAnsi" w:eastAsiaTheme="minorEastAsia" w:hAnsiTheme="minorHAnsi" w:cstheme="minorHAnsi"/>
          <w:i w:val="0"/>
          <w:sz w:val="20"/>
          <w:lang w:eastAsia="en-US"/>
          <w:rPrChange w:id="1605" w:author="Windows User" w:date="2019-04-05T18:43:00Z">
            <w:rPr>
              <w:del w:id="1606" w:author="Windows User" w:date="2019-04-05T18:42:00Z"/>
              <w:rFonts w:asciiTheme="minorHAnsi" w:eastAsiaTheme="minorEastAsia" w:hAnsiTheme="minorHAnsi" w:cstheme="minorHAnsi"/>
              <w:i w:val="0"/>
              <w:sz w:val="20"/>
              <w:lang w:eastAsia="en-US"/>
            </w:rPr>
          </w:rPrChange>
        </w:rPr>
      </w:pPr>
      <w:del w:id="1607" w:author="Windows User" w:date="2019-04-05T18:42:00Z">
        <w:r w:rsidRPr="00B74DB6" w:rsidDel="00B74DB6">
          <w:rPr>
            <w:rFonts w:asciiTheme="minorHAnsi" w:hAnsiTheme="minorHAnsi" w:cstheme="minorHAnsi"/>
            <w:sz w:val="20"/>
            <w:lang w:val="pt-BR"/>
            <w:rPrChange w:id="1608" w:author="Windows User" w:date="2019-04-05T18:43:00Z">
              <w:rPr>
                <w:rFonts w:asciiTheme="minorHAnsi" w:hAnsiTheme="minorHAnsi" w:cstheme="minorHAnsi"/>
                <w:sz w:val="20"/>
                <w:lang w:val="pt-BR"/>
              </w:rPr>
            </w:rPrChange>
          </w:rPr>
          <w:delText>2.2.1.3</w:delText>
        </w:r>
        <w:r w:rsidRPr="00B74DB6" w:rsidDel="00B74DB6">
          <w:rPr>
            <w:rFonts w:asciiTheme="minorHAnsi" w:eastAsiaTheme="minorEastAsia" w:hAnsiTheme="minorHAnsi" w:cstheme="minorHAnsi"/>
            <w:i w:val="0"/>
            <w:sz w:val="20"/>
            <w:lang w:eastAsia="en-US"/>
            <w:rPrChange w:id="160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10" w:author="Windows User" w:date="2019-04-05T18:43:00Z">
              <w:rPr>
                <w:rFonts w:asciiTheme="minorHAnsi" w:hAnsiTheme="minorHAnsi" w:cstheme="minorHAnsi"/>
                <w:sz w:val="20"/>
                <w:lang w:val="pt-BR"/>
              </w:rPr>
            </w:rPrChange>
          </w:rPr>
          <w:delText>Đăng nhập tài khoản trên một thiết bị mới</w:delText>
        </w:r>
        <w:r w:rsidRPr="00B74DB6" w:rsidDel="00B74DB6">
          <w:rPr>
            <w:rFonts w:asciiTheme="minorHAnsi" w:hAnsiTheme="minorHAnsi" w:cstheme="minorHAnsi"/>
            <w:sz w:val="20"/>
            <w:rPrChange w:id="1611" w:author="Windows User" w:date="2019-04-05T18:43:00Z">
              <w:rPr>
                <w:rFonts w:asciiTheme="minorHAnsi" w:hAnsiTheme="minorHAnsi" w:cstheme="minorHAnsi"/>
                <w:sz w:val="20"/>
              </w:rPr>
            </w:rPrChange>
          </w:rPr>
          <w:tab/>
          <w:delText>9</w:delText>
        </w:r>
      </w:del>
    </w:p>
    <w:p w14:paraId="5CB8C8FC" w14:textId="1381994D" w:rsidR="00F40A44" w:rsidRPr="00B74DB6" w:rsidDel="00B74DB6" w:rsidRDefault="00F40A44">
      <w:pPr>
        <w:pStyle w:val="TOC3"/>
        <w:rPr>
          <w:del w:id="1612" w:author="Windows User" w:date="2019-04-05T18:42:00Z"/>
          <w:rFonts w:asciiTheme="minorHAnsi" w:eastAsiaTheme="minorEastAsia" w:hAnsiTheme="minorHAnsi" w:cstheme="minorHAnsi"/>
          <w:i w:val="0"/>
          <w:sz w:val="20"/>
          <w:lang w:eastAsia="en-US"/>
          <w:rPrChange w:id="1613" w:author="Windows User" w:date="2019-04-05T18:43:00Z">
            <w:rPr>
              <w:del w:id="1614" w:author="Windows User" w:date="2019-04-05T18:42:00Z"/>
              <w:rFonts w:asciiTheme="minorHAnsi" w:eastAsiaTheme="minorEastAsia" w:hAnsiTheme="minorHAnsi" w:cstheme="minorHAnsi"/>
              <w:i w:val="0"/>
              <w:sz w:val="20"/>
              <w:lang w:eastAsia="en-US"/>
            </w:rPr>
          </w:rPrChange>
        </w:rPr>
      </w:pPr>
      <w:del w:id="1615" w:author="Windows User" w:date="2019-04-05T18:42:00Z">
        <w:r w:rsidRPr="00B74DB6" w:rsidDel="00B74DB6">
          <w:rPr>
            <w:rFonts w:asciiTheme="minorHAnsi" w:hAnsiTheme="minorHAnsi" w:cstheme="minorHAnsi"/>
            <w:sz w:val="20"/>
            <w:lang w:val="pt-BR"/>
            <w:rPrChange w:id="1616" w:author="Windows User" w:date="2019-04-05T18:43:00Z">
              <w:rPr>
                <w:rFonts w:asciiTheme="minorHAnsi" w:hAnsiTheme="minorHAnsi" w:cstheme="minorHAnsi"/>
                <w:sz w:val="20"/>
                <w:lang w:val="pt-BR"/>
              </w:rPr>
            </w:rPrChange>
          </w:rPr>
          <w:delText>2.2.2</w:delText>
        </w:r>
        <w:r w:rsidRPr="00B74DB6" w:rsidDel="00B74DB6">
          <w:rPr>
            <w:rFonts w:asciiTheme="minorHAnsi" w:eastAsiaTheme="minorEastAsia" w:hAnsiTheme="minorHAnsi" w:cstheme="minorHAnsi"/>
            <w:i w:val="0"/>
            <w:sz w:val="20"/>
            <w:lang w:eastAsia="en-US"/>
            <w:rPrChange w:id="161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18" w:author="Windows User" w:date="2019-04-05T18:43:00Z">
              <w:rPr>
                <w:rFonts w:asciiTheme="minorHAnsi" w:hAnsiTheme="minorHAnsi" w:cstheme="minorHAnsi"/>
                <w:sz w:val="20"/>
                <w:lang w:val="pt-BR"/>
              </w:rPr>
            </w:rPrChange>
          </w:rPr>
          <w:delText>Quên mật khẩu</w:delText>
        </w:r>
        <w:r w:rsidRPr="00B74DB6" w:rsidDel="00B74DB6">
          <w:rPr>
            <w:rFonts w:asciiTheme="minorHAnsi" w:hAnsiTheme="minorHAnsi" w:cstheme="minorHAnsi"/>
            <w:sz w:val="20"/>
            <w:rPrChange w:id="1619" w:author="Windows User" w:date="2019-04-05T18:43:00Z">
              <w:rPr>
                <w:rFonts w:asciiTheme="minorHAnsi" w:hAnsiTheme="minorHAnsi" w:cstheme="minorHAnsi"/>
                <w:sz w:val="20"/>
              </w:rPr>
            </w:rPrChange>
          </w:rPr>
          <w:tab/>
          <w:delText>13</w:delText>
        </w:r>
      </w:del>
    </w:p>
    <w:p w14:paraId="38034024" w14:textId="356EF451" w:rsidR="00F40A44" w:rsidRPr="00B74DB6" w:rsidDel="00B74DB6" w:rsidRDefault="00F40A44">
      <w:pPr>
        <w:pStyle w:val="TOC3"/>
        <w:rPr>
          <w:del w:id="1620" w:author="Windows User" w:date="2019-04-05T18:42:00Z"/>
          <w:rFonts w:asciiTheme="minorHAnsi" w:eastAsiaTheme="minorEastAsia" w:hAnsiTheme="minorHAnsi" w:cstheme="minorHAnsi"/>
          <w:i w:val="0"/>
          <w:sz w:val="20"/>
          <w:lang w:eastAsia="en-US"/>
          <w:rPrChange w:id="1621" w:author="Windows User" w:date="2019-04-05T18:43:00Z">
            <w:rPr>
              <w:del w:id="1622" w:author="Windows User" w:date="2019-04-05T18:42:00Z"/>
              <w:rFonts w:asciiTheme="minorHAnsi" w:eastAsiaTheme="minorEastAsia" w:hAnsiTheme="minorHAnsi" w:cstheme="minorHAnsi"/>
              <w:i w:val="0"/>
              <w:sz w:val="20"/>
              <w:lang w:eastAsia="en-US"/>
            </w:rPr>
          </w:rPrChange>
        </w:rPr>
      </w:pPr>
      <w:del w:id="1623" w:author="Windows User" w:date="2019-04-05T18:42:00Z">
        <w:r w:rsidRPr="00B74DB6" w:rsidDel="00B74DB6">
          <w:rPr>
            <w:rFonts w:asciiTheme="minorHAnsi" w:hAnsiTheme="minorHAnsi" w:cstheme="minorHAnsi"/>
            <w:sz w:val="20"/>
            <w:rPrChange w:id="1624" w:author="Windows User" w:date="2019-04-05T18:43:00Z">
              <w:rPr>
                <w:rFonts w:asciiTheme="minorHAnsi" w:hAnsiTheme="minorHAnsi" w:cstheme="minorHAnsi"/>
                <w:sz w:val="20"/>
              </w:rPr>
            </w:rPrChange>
          </w:rPr>
          <w:delText>2.2.3</w:delText>
        </w:r>
        <w:r w:rsidRPr="00B74DB6" w:rsidDel="00B74DB6">
          <w:rPr>
            <w:rFonts w:asciiTheme="minorHAnsi" w:eastAsiaTheme="minorEastAsia" w:hAnsiTheme="minorHAnsi" w:cstheme="minorHAnsi"/>
            <w:i w:val="0"/>
            <w:sz w:val="20"/>
            <w:lang w:eastAsia="en-US"/>
            <w:rPrChange w:id="162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626" w:author="Windows User" w:date="2019-04-05T18:43:00Z">
              <w:rPr>
                <w:rFonts w:asciiTheme="minorHAnsi" w:hAnsiTheme="minorHAnsi" w:cstheme="minorHAnsi"/>
                <w:sz w:val="20"/>
              </w:rPr>
            </w:rPrChange>
          </w:rPr>
          <w:delText>Đăng ký</w:delText>
        </w:r>
        <w:r w:rsidRPr="00B74DB6" w:rsidDel="00B74DB6">
          <w:rPr>
            <w:rFonts w:asciiTheme="minorHAnsi" w:hAnsiTheme="minorHAnsi" w:cstheme="minorHAnsi"/>
            <w:sz w:val="20"/>
            <w:rPrChange w:id="1627" w:author="Windows User" w:date="2019-04-05T18:43:00Z">
              <w:rPr>
                <w:rFonts w:asciiTheme="minorHAnsi" w:hAnsiTheme="minorHAnsi" w:cstheme="minorHAnsi"/>
                <w:sz w:val="20"/>
              </w:rPr>
            </w:rPrChange>
          </w:rPr>
          <w:tab/>
          <w:delText>18</w:delText>
        </w:r>
      </w:del>
    </w:p>
    <w:p w14:paraId="6FC081B0" w14:textId="7B34BEC5" w:rsidR="00F40A44" w:rsidRPr="00B74DB6" w:rsidDel="00B74DB6" w:rsidRDefault="00F40A44">
      <w:pPr>
        <w:pStyle w:val="TOC3"/>
        <w:rPr>
          <w:del w:id="1628" w:author="Windows User" w:date="2019-04-05T18:42:00Z"/>
          <w:rFonts w:asciiTheme="minorHAnsi" w:eastAsiaTheme="minorEastAsia" w:hAnsiTheme="minorHAnsi" w:cstheme="minorHAnsi"/>
          <w:i w:val="0"/>
          <w:sz w:val="20"/>
          <w:lang w:eastAsia="en-US"/>
          <w:rPrChange w:id="1629" w:author="Windows User" w:date="2019-04-05T18:43:00Z">
            <w:rPr>
              <w:del w:id="1630" w:author="Windows User" w:date="2019-04-05T18:42:00Z"/>
              <w:rFonts w:asciiTheme="minorHAnsi" w:eastAsiaTheme="minorEastAsia" w:hAnsiTheme="minorHAnsi" w:cstheme="minorHAnsi"/>
              <w:i w:val="0"/>
              <w:sz w:val="20"/>
              <w:lang w:eastAsia="en-US"/>
            </w:rPr>
          </w:rPrChange>
        </w:rPr>
      </w:pPr>
      <w:del w:id="1631" w:author="Windows User" w:date="2019-04-05T18:42:00Z">
        <w:r w:rsidRPr="00B74DB6" w:rsidDel="00B74DB6">
          <w:rPr>
            <w:rFonts w:asciiTheme="minorHAnsi" w:hAnsiTheme="minorHAnsi" w:cstheme="minorHAnsi"/>
            <w:sz w:val="20"/>
            <w:rPrChange w:id="1632" w:author="Windows User" w:date="2019-04-05T18:43:00Z">
              <w:rPr>
                <w:rFonts w:asciiTheme="minorHAnsi" w:hAnsiTheme="minorHAnsi" w:cstheme="minorHAnsi"/>
                <w:sz w:val="20"/>
              </w:rPr>
            </w:rPrChange>
          </w:rPr>
          <w:delText>2.2.4</w:delText>
        </w:r>
        <w:r w:rsidRPr="00B74DB6" w:rsidDel="00B74DB6">
          <w:rPr>
            <w:rFonts w:asciiTheme="minorHAnsi" w:eastAsiaTheme="minorEastAsia" w:hAnsiTheme="minorHAnsi" w:cstheme="minorHAnsi"/>
            <w:i w:val="0"/>
            <w:sz w:val="20"/>
            <w:lang w:eastAsia="en-US"/>
            <w:rPrChange w:id="163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634" w:author="Windows User" w:date="2019-04-05T18:43:00Z">
              <w:rPr>
                <w:rFonts w:asciiTheme="minorHAnsi" w:hAnsiTheme="minorHAnsi" w:cstheme="minorHAnsi"/>
                <w:sz w:val="20"/>
              </w:rPr>
            </w:rPrChange>
          </w:rPr>
          <w:delText>Kích hoạt tài khoản</w:delText>
        </w:r>
        <w:r w:rsidRPr="00B74DB6" w:rsidDel="00B74DB6">
          <w:rPr>
            <w:rFonts w:asciiTheme="minorHAnsi" w:hAnsiTheme="minorHAnsi" w:cstheme="minorHAnsi"/>
            <w:sz w:val="20"/>
            <w:rPrChange w:id="1635" w:author="Windows User" w:date="2019-04-05T18:43:00Z">
              <w:rPr>
                <w:rFonts w:asciiTheme="minorHAnsi" w:hAnsiTheme="minorHAnsi" w:cstheme="minorHAnsi"/>
                <w:sz w:val="20"/>
              </w:rPr>
            </w:rPrChange>
          </w:rPr>
          <w:tab/>
          <w:delText>22</w:delText>
        </w:r>
      </w:del>
    </w:p>
    <w:p w14:paraId="473C2A42" w14:textId="5DE21125" w:rsidR="00F40A44" w:rsidRPr="00B74DB6" w:rsidDel="00B74DB6" w:rsidRDefault="00F40A44">
      <w:pPr>
        <w:pStyle w:val="TOC3"/>
        <w:rPr>
          <w:del w:id="1636" w:author="Windows User" w:date="2019-04-05T18:42:00Z"/>
          <w:rFonts w:asciiTheme="minorHAnsi" w:eastAsiaTheme="minorEastAsia" w:hAnsiTheme="minorHAnsi" w:cstheme="minorHAnsi"/>
          <w:i w:val="0"/>
          <w:sz w:val="20"/>
          <w:lang w:eastAsia="en-US"/>
          <w:rPrChange w:id="1637" w:author="Windows User" w:date="2019-04-05T18:43:00Z">
            <w:rPr>
              <w:del w:id="1638" w:author="Windows User" w:date="2019-04-05T18:42:00Z"/>
              <w:rFonts w:asciiTheme="minorHAnsi" w:eastAsiaTheme="minorEastAsia" w:hAnsiTheme="minorHAnsi" w:cstheme="minorHAnsi"/>
              <w:i w:val="0"/>
              <w:sz w:val="20"/>
              <w:lang w:eastAsia="en-US"/>
            </w:rPr>
          </w:rPrChange>
        </w:rPr>
      </w:pPr>
      <w:del w:id="1639" w:author="Windows User" w:date="2019-04-05T18:42:00Z">
        <w:r w:rsidRPr="00B74DB6" w:rsidDel="00B74DB6">
          <w:rPr>
            <w:rFonts w:asciiTheme="minorHAnsi" w:hAnsiTheme="minorHAnsi" w:cstheme="minorHAnsi"/>
            <w:sz w:val="20"/>
            <w:rPrChange w:id="1640" w:author="Windows User" w:date="2019-04-05T18:43:00Z">
              <w:rPr>
                <w:rFonts w:asciiTheme="minorHAnsi" w:hAnsiTheme="minorHAnsi" w:cstheme="minorHAnsi"/>
                <w:sz w:val="20"/>
              </w:rPr>
            </w:rPrChange>
          </w:rPr>
          <w:delText>2.2.5</w:delText>
        </w:r>
        <w:r w:rsidRPr="00B74DB6" w:rsidDel="00B74DB6">
          <w:rPr>
            <w:rFonts w:asciiTheme="minorHAnsi" w:eastAsiaTheme="minorEastAsia" w:hAnsiTheme="minorHAnsi" w:cstheme="minorHAnsi"/>
            <w:i w:val="0"/>
            <w:sz w:val="20"/>
            <w:lang w:eastAsia="en-US"/>
            <w:rPrChange w:id="164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642" w:author="Windows User" w:date="2019-04-05T18:43:00Z">
              <w:rPr>
                <w:rFonts w:asciiTheme="minorHAnsi" w:hAnsiTheme="minorHAnsi" w:cstheme="minorHAnsi"/>
                <w:sz w:val="20"/>
              </w:rPr>
            </w:rPrChange>
          </w:rPr>
          <w:delText>Kiểm tra liên kết hợp đồng</w:delText>
        </w:r>
        <w:r w:rsidRPr="00B74DB6" w:rsidDel="00B74DB6">
          <w:rPr>
            <w:rFonts w:asciiTheme="minorHAnsi" w:hAnsiTheme="minorHAnsi" w:cstheme="minorHAnsi"/>
            <w:sz w:val="20"/>
            <w:rPrChange w:id="1643" w:author="Windows User" w:date="2019-04-05T18:43:00Z">
              <w:rPr>
                <w:rFonts w:asciiTheme="minorHAnsi" w:hAnsiTheme="minorHAnsi" w:cstheme="minorHAnsi"/>
                <w:sz w:val="20"/>
              </w:rPr>
            </w:rPrChange>
          </w:rPr>
          <w:tab/>
          <w:delText>26</w:delText>
        </w:r>
      </w:del>
    </w:p>
    <w:p w14:paraId="6A2E006A" w14:textId="600CA8AE" w:rsidR="00F40A44" w:rsidRPr="00B74DB6" w:rsidDel="00B74DB6" w:rsidRDefault="00F40A44">
      <w:pPr>
        <w:pStyle w:val="TOC2"/>
        <w:rPr>
          <w:del w:id="1644" w:author="Windows User" w:date="2019-04-05T18:42:00Z"/>
          <w:rFonts w:asciiTheme="minorHAnsi" w:eastAsiaTheme="minorEastAsia" w:hAnsiTheme="minorHAnsi" w:cstheme="minorHAnsi"/>
          <w:i w:val="0"/>
          <w:sz w:val="20"/>
          <w:lang w:eastAsia="en-US"/>
          <w:rPrChange w:id="1645" w:author="Windows User" w:date="2019-04-05T18:43:00Z">
            <w:rPr>
              <w:del w:id="1646" w:author="Windows User" w:date="2019-04-05T18:42:00Z"/>
              <w:rFonts w:asciiTheme="minorHAnsi" w:eastAsiaTheme="minorEastAsia" w:hAnsiTheme="minorHAnsi" w:cstheme="minorHAnsi"/>
              <w:i w:val="0"/>
              <w:sz w:val="20"/>
              <w:lang w:eastAsia="en-US"/>
            </w:rPr>
          </w:rPrChange>
        </w:rPr>
      </w:pPr>
      <w:del w:id="1647" w:author="Windows User" w:date="2019-04-05T18:42:00Z">
        <w:r w:rsidRPr="00B74DB6" w:rsidDel="00B74DB6">
          <w:rPr>
            <w:rFonts w:asciiTheme="minorHAnsi" w:hAnsiTheme="minorHAnsi" w:cstheme="minorHAnsi"/>
            <w:snapToGrid w:val="0"/>
            <w:w w:val="0"/>
            <w:sz w:val="20"/>
            <w:rPrChange w:id="1648" w:author="Windows User" w:date="2019-04-05T18:43:00Z">
              <w:rPr>
                <w:rFonts w:asciiTheme="minorHAnsi" w:hAnsiTheme="minorHAnsi" w:cstheme="minorHAnsi"/>
                <w:snapToGrid w:val="0"/>
                <w:w w:val="0"/>
                <w:sz w:val="20"/>
              </w:rPr>
            </w:rPrChange>
          </w:rPr>
          <w:delText>2.3</w:delText>
        </w:r>
        <w:r w:rsidRPr="00B74DB6" w:rsidDel="00B74DB6">
          <w:rPr>
            <w:rFonts w:asciiTheme="minorHAnsi" w:eastAsiaTheme="minorEastAsia" w:hAnsiTheme="minorHAnsi" w:cstheme="minorHAnsi"/>
            <w:i w:val="0"/>
            <w:sz w:val="20"/>
            <w:lang w:eastAsia="en-US"/>
            <w:rPrChange w:id="164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650" w:author="Windows User" w:date="2019-04-05T18:43:00Z">
              <w:rPr>
                <w:rFonts w:asciiTheme="minorHAnsi" w:hAnsiTheme="minorHAnsi" w:cstheme="minorHAnsi"/>
                <w:sz w:val="20"/>
              </w:rPr>
            </w:rPrChange>
          </w:rPr>
          <w:delText>TOP NAVIGATION BAR</w:delText>
        </w:r>
        <w:r w:rsidRPr="00B74DB6" w:rsidDel="00B74DB6">
          <w:rPr>
            <w:rFonts w:asciiTheme="minorHAnsi" w:hAnsiTheme="minorHAnsi" w:cstheme="minorHAnsi"/>
            <w:sz w:val="20"/>
            <w:rPrChange w:id="1651" w:author="Windows User" w:date="2019-04-05T18:43:00Z">
              <w:rPr>
                <w:rFonts w:asciiTheme="minorHAnsi" w:hAnsiTheme="minorHAnsi" w:cstheme="minorHAnsi"/>
                <w:sz w:val="20"/>
              </w:rPr>
            </w:rPrChange>
          </w:rPr>
          <w:tab/>
          <w:delText>34</w:delText>
        </w:r>
      </w:del>
    </w:p>
    <w:p w14:paraId="01D2C591" w14:textId="4474F18C" w:rsidR="00F40A44" w:rsidRPr="00B74DB6" w:rsidDel="00B74DB6" w:rsidRDefault="00F40A44">
      <w:pPr>
        <w:pStyle w:val="TOC2"/>
        <w:rPr>
          <w:del w:id="1652" w:author="Windows User" w:date="2019-04-05T18:42:00Z"/>
          <w:rFonts w:asciiTheme="minorHAnsi" w:eastAsiaTheme="minorEastAsia" w:hAnsiTheme="minorHAnsi" w:cstheme="minorHAnsi"/>
          <w:i w:val="0"/>
          <w:sz w:val="20"/>
          <w:lang w:eastAsia="en-US"/>
          <w:rPrChange w:id="1653" w:author="Windows User" w:date="2019-04-05T18:43:00Z">
            <w:rPr>
              <w:del w:id="1654" w:author="Windows User" w:date="2019-04-05T18:42:00Z"/>
              <w:rFonts w:asciiTheme="minorHAnsi" w:eastAsiaTheme="minorEastAsia" w:hAnsiTheme="minorHAnsi" w:cstheme="minorHAnsi"/>
              <w:i w:val="0"/>
              <w:sz w:val="20"/>
              <w:lang w:eastAsia="en-US"/>
            </w:rPr>
          </w:rPrChange>
        </w:rPr>
      </w:pPr>
      <w:del w:id="1655" w:author="Windows User" w:date="2019-04-05T18:42:00Z">
        <w:r w:rsidRPr="00B74DB6" w:rsidDel="00B74DB6">
          <w:rPr>
            <w:rFonts w:asciiTheme="minorHAnsi" w:hAnsiTheme="minorHAnsi" w:cstheme="minorHAnsi"/>
            <w:snapToGrid w:val="0"/>
            <w:w w:val="0"/>
            <w:sz w:val="20"/>
            <w:rPrChange w:id="1656" w:author="Windows User" w:date="2019-04-05T18:43:00Z">
              <w:rPr>
                <w:rFonts w:asciiTheme="minorHAnsi" w:hAnsiTheme="minorHAnsi" w:cstheme="minorHAnsi"/>
                <w:snapToGrid w:val="0"/>
                <w:w w:val="0"/>
                <w:sz w:val="20"/>
              </w:rPr>
            </w:rPrChange>
          </w:rPr>
          <w:delText>2.4</w:delText>
        </w:r>
        <w:r w:rsidRPr="00B74DB6" w:rsidDel="00B74DB6">
          <w:rPr>
            <w:rFonts w:asciiTheme="minorHAnsi" w:eastAsiaTheme="minorEastAsia" w:hAnsiTheme="minorHAnsi" w:cstheme="minorHAnsi"/>
            <w:i w:val="0"/>
            <w:sz w:val="20"/>
            <w:lang w:eastAsia="en-US"/>
            <w:rPrChange w:id="165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658" w:author="Windows User" w:date="2019-04-05T18:43:00Z">
              <w:rPr>
                <w:rFonts w:asciiTheme="minorHAnsi" w:hAnsiTheme="minorHAnsi" w:cstheme="minorHAnsi"/>
                <w:sz w:val="20"/>
              </w:rPr>
            </w:rPrChange>
          </w:rPr>
          <w:delText>BOTTOM NAVIGATION BAR</w:delText>
        </w:r>
        <w:r w:rsidRPr="00B74DB6" w:rsidDel="00B74DB6">
          <w:rPr>
            <w:rFonts w:asciiTheme="minorHAnsi" w:hAnsiTheme="minorHAnsi" w:cstheme="minorHAnsi"/>
            <w:sz w:val="20"/>
            <w:rPrChange w:id="1659" w:author="Windows User" w:date="2019-04-05T18:43:00Z">
              <w:rPr>
                <w:rFonts w:asciiTheme="minorHAnsi" w:hAnsiTheme="minorHAnsi" w:cstheme="minorHAnsi"/>
                <w:sz w:val="20"/>
              </w:rPr>
            </w:rPrChange>
          </w:rPr>
          <w:tab/>
          <w:delText>34</w:delText>
        </w:r>
      </w:del>
    </w:p>
    <w:p w14:paraId="0DF2041A" w14:textId="1AF9677C" w:rsidR="00F40A44" w:rsidRPr="00B74DB6" w:rsidDel="00B74DB6" w:rsidRDefault="00F40A44">
      <w:pPr>
        <w:pStyle w:val="TOC2"/>
        <w:rPr>
          <w:del w:id="1660" w:author="Windows User" w:date="2019-04-05T18:42:00Z"/>
          <w:rFonts w:asciiTheme="minorHAnsi" w:eastAsiaTheme="minorEastAsia" w:hAnsiTheme="minorHAnsi" w:cstheme="minorHAnsi"/>
          <w:i w:val="0"/>
          <w:sz w:val="20"/>
          <w:lang w:eastAsia="en-US"/>
          <w:rPrChange w:id="1661" w:author="Windows User" w:date="2019-04-05T18:43:00Z">
            <w:rPr>
              <w:del w:id="1662" w:author="Windows User" w:date="2019-04-05T18:42:00Z"/>
              <w:rFonts w:asciiTheme="minorHAnsi" w:eastAsiaTheme="minorEastAsia" w:hAnsiTheme="minorHAnsi" w:cstheme="minorHAnsi"/>
              <w:i w:val="0"/>
              <w:sz w:val="20"/>
              <w:lang w:eastAsia="en-US"/>
            </w:rPr>
          </w:rPrChange>
        </w:rPr>
      </w:pPr>
      <w:del w:id="1663" w:author="Windows User" w:date="2019-04-05T18:42:00Z">
        <w:r w:rsidRPr="00B74DB6" w:rsidDel="00B74DB6">
          <w:rPr>
            <w:rFonts w:asciiTheme="minorHAnsi" w:hAnsiTheme="minorHAnsi" w:cstheme="minorHAnsi"/>
            <w:snapToGrid w:val="0"/>
            <w:w w:val="0"/>
            <w:sz w:val="20"/>
            <w:rPrChange w:id="1664" w:author="Windows User" w:date="2019-04-05T18:43:00Z">
              <w:rPr>
                <w:rFonts w:asciiTheme="minorHAnsi" w:hAnsiTheme="minorHAnsi" w:cstheme="minorHAnsi"/>
                <w:snapToGrid w:val="0"/>
                <w:w w:val="0"/>
                <w:sz w:val="20"/>
              </w:rPr>
            </w:rPrChange>
          </w:rPr>
          <w:delText>2.5</w:delText>
        </w:r>
        <w:r w:rsidRPr="00B74DB6" w:rsidDel="00B74DB6">
          <w:rPr>
            <w:rFonts w:asciiTheme="minorHAnsi" w:eastAsiaTheme="minorEastAsia" w:hAnsiTheme="minorHAnsi" w:cstheme="minorHAnsi"/>
            <w:i w:val="0"/>
            <w:sz w:val="20"/>
            <w:lang w:eastAsia="en-US"/>
            <w:rPrChange w:id="166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666" w:author="Windows User" w:date="2019-04-05T18:43:00Z">
              <w:rPr>
                <w:rFonts w:asciiTheme="minorHAnsi" w:hAnsiTheme="minorHAnsi" w:cstheme="minorHAnsi"/>
                <w:sz w:val="20"/>
              </w:rPr>
            </w:rPrChange>
          </w:rPr>
          <w:delText>NỔI BẬT</w:delText>
        </w:r>
        <w:r w:rsidRPr="00B74DB6" w:rsidDel="00B74DB6">
          <w:rPr>
            <w:rFonts w:asciiTheme="minorHAnsi" w:hAnsiTheme="minorHAnsi" w:cstheme="minorHAnsi"/>
            <w:sz w:val="20"/>
            <w:rPrChange w:id="1667" w:author="Windows User" w:date="2019-04-05T18:43:00Z">
              <w:rPr>
                <w:rFonts w:asciiTheme="minorHAnsi" w:hAnsiTheme="minorHAnsi" w:cstheme="minorHAnsi"/>
                <w:sz w:val="20"/>
              </w:rPr>
            </w:rPrChange>
          </w:rPr>
          <w:tab/>
          <w:delText>34</w:delText>
        </w:r>
      </w:del>
    </w:p>
    <w:p w14:paraId="1894044F" w14:textId="7568BB37" w:rsidR="00F40A44" w:rsidRPr="00B74DB6" w:rsidDel="00B74DB6" w:rsidRDefault="00F40A44">
      <w:pPr>
        <w:pStyle w:val="TOC3"/>
        <w:rPr>
          <w:del w:id="1668" w:author="Windows User" w:date="2019-04-05T18:42:00Z"/>
          <w:rFonts w:asciiTheme="minorHAnsi" w:eastAsiaTheme="minorEastAsia" w:hAnsiTheme="minorHAnsi" w:cstheme="minorHAnsi"/>
          <w:i w:val="0"/>
          <w:sz w:val="20"/>
          <w:lang w:eastAsia="en-US"/>
          <w:rPrChange w:id="1669" w:author="Windows User" w:date="2019-04-05T18:43:00Z">
            <w:rPr>
              <w:del w:id="1670" w:author="Windows User" w:date="2019-04-05T18:42:00Z"/>
              <w:rFonts w:asciiTheme="minorHAnsi" w:eastAsiaTheme="minorEastAsia" w:hAnsiTheme="minorHAnsi" w:cstheme="minorHAnsi"/>
              <w:i w:val="0"/>
              <w:sz w:val="20"/>
              <w:lang w:eastAsia="en-US"/>
            </w:rPr>
          </w:rPrChange>
        </w:rPr>
      </w:pPr>
      <w:del w:id="1671" w:author="Windows User" w:date="2019-04-05T18:42:00Z">
        <w:r w:rsidRPr="00B74DB6" w:rsidDel="00B74DB6">
          <w:rPr>
            <w:rFonts w:asciiTheme="minorHAnsi" w:hAnsiTheme="minorHAnsi" w:cstheme="minorHAnsi"/>
            <w:sz w:val="20"/>
            <w:lang w:val="pt-BR"/>
            <w:rPrChange w:id="1672" w:author="Windows User" w:date="2019-04-05T18:43:00Z">
              <w:rPr>
                <w:rFonts w:asciiTheme="minorHAnsi" w:hAnsiTheme="minorHAnsi" w:cstheme="minorHAnsi"/>
                <w:sz w:val="20"/>
                <w:lang w:val="pt-BR"/>
              </w:rPr>
            </w:rPrChange>
          </w:rPr>
          <w:delText>2.5.1</w:delText>
        </w:r>
        <w:r w:rsidRPr="00B74DB6" w:rsidDel="00B74DB6">
          <w:rPr>
            <w:rFonts w:asciiTheme="minorHAnsi" w:eastAsiaTheme="minorEastAsia" w:hAnsiTheme="minorHAnsi" w:cstheme="minorHAnsi"/>
            <w:i w:val="0"/>
            <w:sz w:val="20"/>
            <w:lang w:eastAsia="en-US"/>
            <w:rPrChange w:id="167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74" w:author="Windows User" w:date="2019-04-05T18:43:00Z">
              <w:rPr>
                <w:rFonts w:asciiTheme="minorHAnsi" w:hAnsiTheme="minorHAnsi" w:cstheme="minorHAnsi"/>
                <w:sz w:val="20"/>
                <w:lang w:val="pt-BR"/>
              </w:rPr>
            </w:rPrChange>
          </w:rPr>
          <w:delText>Action bar</w:delText>
        </w:r>
        <w:r w:rsidRPr="00B74DB6" w:rsidDel="00B74DB6">
          <w:rPr>
            <w:rFonts w:asciiTheme="minorHAnsi" w:hAnsiTheme="minorHAnsi" w:cstheme="minorHAnsi"/>
            <w:sz w:val="20"/>
            <w:rPrChange w:id="1675" w:author="Windows User" w:date="2019-04-05T18:43:00Z">
              <w:rPr>
                <w:rFonts w:asciiTheme="minorHAnsi" w:hAnsiTheme="minorHAnsi" w:cstheme="minorHAnsi"/>
                <w:sz w:val="20"/>
              </w:rPr>
            </w:rPrChange>
          </w:rPr>
          <w:tab/>
          <w:delText>34</w:delText>
        </w:r>
      </w:del>
    </w:p>
    <w:p w14:paraId="01761149" w14:textId="53A57CD3" w:rsidR="00F40A44" w:rsidRPr="00B74DB6" w:rsidDel="00B74DB6" w:rsidRDefault="00F40A44">
      <w:pPr>
        <w:pStyle w:val="TOC3"/>
        <w:rPr>
          <w:del w:id="1676" w:author="Windows User" w:date="2019-04-05T18:42:00Z"/>
          <w:rFonts w:asciiTheme="minorHAnsi" w:eastAsiaTheme="minorEastAsia" w:hAnsiTheme="minorHAnsi" w:cstheme="minorHAnsi"/>
          <w:i w:val="0"/>
          <w:sz w:val="20"/>
          <w:lang w:eastAsia="en-US"/>
          <w:rPrChange w:id="1677" w:author="Windows User" w:date="2019-04-05T18:43:00Z">
            <w:rPr>
              <w:del w:id="1678" w:author="Windows User" w:date="2019-04-05T18:42:00Z"/>
              <w:rFonts w:asciiTheme="minorHAnsi" w:eastAsiaTheme="minorEastAsia" w:hAnsiTheme="minorHAnsi" w:cstheme="minorHAnsi"/>
              <w:i w:val="0"/>
              <w:sz w:val="20"/>
              <w:lang w:eastAsia="en-US"/>
            </w:rPr>
          </w:rPrChange>
        </w:rPr>
      </w:pPr>
      <w:del w:id="1679" w:author="Windows User" w:date="2019-04-05T18:42:00Z">
        <w:r w:rsidRPr="00B74DB6" w:rsidDel="00B74DB6">
          <w:rPr>
            <w:rFonts w:asciiTheme="minorHAnsi" w:hAnsiTheme="minorHAnsi" w:cstheme="minorHAnsi"/>
            <w:sz w:val="20"/>
            <w:lang w:val="pt-BR"/>
            <w:rPrChange w:id="1680" w:author="Windows User" w:date="2019-04-05T18:43:00Z">
              <w:rPr>
                <w:rFonts w:asciiTheme="minorHAnsi" w:hAnsiTheme="minorHAnsi" w:cstheme="minorHAnsi"/>
                <w:sz w:val="20"/>
                <w:lang w:val="pt-BR"/>
              </w:rPr>
            </w:rPrChange>
          </w:rPr>
          <w:delText>2.5.2</w:delText>
        </w:r>
        <w:r w:rsidRPr="00B74DB6" w:rsidDel="00B74DB6">
          <w:rPr>
            <w:rFonts w:asciiTheme="minorHAnsi" w:eastAsiaTheme="minorEastAsia" w:hAnsiTheme="minorHAnsi" w:cstheme="minorHAnsi"/>
            <w:i w:val="0"/>
            <w:sz w:val="20"/>
            <w:lang w:eastAsia="en-US"/>
            <w:rPrChange w:id="168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82" w:author="Windows User" w:date="2019-04-05T18:43:00Z">
              <w:rPr>
                <w:rFonts w:asciiTheme="minorHAnsi" w:hAnsiTheme="minorHAnsi" w:cstheme="minorHAnsi"/>
                <w:sz w:val="20"/>
                <w:lang w:val="pt-BR"/>
              </w:rPr>
            </w:rPrChange>
          </w:rPr>
          <w:delText>Header image slider</w:delText>
        </w:r>
        <w:r w:rsidRPr="00B74DB6" w:rsidDel="00B74DB6">
          <w:rPr>
            <w:rFonts w:asciiTheme="minorHAnsi" w:hAnsiTheme="minorHAnsi" w:cstheme="minorHAnsi"/>
            <w:sz w:val="20"/>
            <w:rPrChange w:id="1683" w:author="Windows User" w:date="2019-04-05T18:43:00Z">
              <w:rPr>
                <w:rFonts w:asciiTheme="minorHAnsi" w:hAnsiTheme="minorHAnsi" w:cstheme="minorHAnsi"/>
                <w:sz w:val="20"/>
              </w:rPr>
            </w:rPrChange>
          </w:rPr>
          <w:tab/>
          <w:delText>38</w:delText>
        </w:r>
      </w:del>
    </w:p>
    <w:p w14:paraId="2981D50B" w14:textId="31E91067" w:rsidR="00F40A44" w:rsidRPr="00B74DB6" w:rsidDel="00B74DB6" w:rsidRDefault="00F40A44">
      <w:pPr>
        <w:pStyle w:val="TOC3"/>
        <w:rPr>
          <w:del w:id="1684" w:author="Windows User" w:date="2019-04-05T18:42:00Z"/>
          <w:rFonts w:asciiTheme="minorHAnsi" w:eastAsiaTheme="minorEastAsia" w:hAnsiTheme="minorHAnsi" w:cstheme="minorHAnsi"/>
          <w:i w:val="0"/>
          <w:sz w:val="20"/>
          <w:lang w:eastAsia="en-US"/>
          <w:rPrChange w:id="1685" w:author="Windows User" w:date="2019-04-05T18:43:00Z">
            <w:rPr>
              <w:del w:id="1686" w:author="Windows User" w:date="2019-04-05T18:42:00Z"/>
              <w:rFonts w:asciiTheme="minorHAnsi" w:eastAsiaTheme="minorEastAsia" w:hAnsiTheme="minorHAnsi" w:cstheme="minorHAnsi"/>
              <w:i w:val="0"/>
              <w:sz w:val="20"/>
              <w:lang w:eastAsia="en-US"/>
            </w:rPr>
          </w:rPrChange>
        </w:rPr>
      </w:pPr>
      <w:del w:id="1687" w:author="Windows User" w:date="2019-04-05T18:42:00Z">
        <w:r w:rsidRPr="00B74DB6" w:rsidDel="00B74DB6">
          <w:rPr>
            <w:rFonts w:asciiTheme="minorHAnsi" w:hAnsiTheme="minorHAnsi" w:cstheme="minorHAnsi"/>
            <w:sz w:val="20"/>
            <w:lang w:val="pt-BR"/>
            <w:rPrChange w:id="1688" w:author="Windows User" w:date="2019-04-05T18:43:00Z">
              <w:rPr>
                <w:rFonts w:asciiTheme="minorHAnsi" w:hAnsiTheme="minorHAnsi" w:cstheme="minorHAnsi"/>
                <w:sz w:val="20"/>
                <w:lang w:val="pt-BR"/>
              </w:rPr>
            </w:rPrChange>
          </w:rPr>
          <w:delText>2.5.3</w:delText>
        </w:r>
        <w:r w:rsidRPr="00B74DB6" w:rsidDel="00B74DB6">
          <w:rPr>
            <w:rFonts w:asciiTheme="minorHAnsi" w:eastAsiaTheme="minorEastAsia" w:hAnsiTheme="minorHAnsi" w:cstheme="minorHAnsi"/>
            <w:i w:val="0"/>
            <w:sz w:val="20"/>
            <w:lang w:eastAsia="en-US"/>
            <w:rPrChange w:id="168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90" w:author="Windows User" w:date="2019-04-05T18:43:00Z">
              <w:rPr>
                <w:rFonts w:asciiTheme="minorHAnsi" w:hAnsiTheme="minorHAnsi" w:cstheme="minorHAnsi"/>
                <w:sz w:val="20"/>
                <w:lang w:val="pt-BR"/>
              </w:rPr>
            </w:rPrChange>
          </w:rPr>
          <w:delText>Mục tuyển chọn</w:delText>
        </w:r>
        <w:r w:rsidRPr="00B74DB6" w:rsidDel="00B74DB6">
          <w:rPr>
            <w:rFonts w:asciiTheme="minorHAnsi" w:hAnsiTheme="minorHAnsi" w:cstheme="minorHAnsi"/>
            <w:sz w:val="20"/>
            <w:rPrChange w:id="1691" w:author="Windows User" w:date="2019-04-05T18:43:00Z">
              <w:rPr>
                <w:rFonts w:asciiTheme="minorHAnsi" w:hAnsiTheme="minorHAnsi" w:cstheme="minorHAnsi"/>
                <w:sz w:val="20"/>
              </w:rPr>
            </w:rPrChange>
          </w:rPr>
          <w:tab/>
          <w:delText>39</w:delText>
        </w:r>
      </w:del>
    </w:p>
    <w:p w14:paraId="74D6D153" w14:textId="090CDE33" w:rsidR="00F40A44" w:rsidRPr="00B74DB6" w:rsidDel="00B74DB6" w:rsidRDefault="00F40A44">
      <w:pPr>
        <w:pStyle w:val="TOC3"/>
        <w:rPr>
          <w:del w:id="1692" w:author="Windows User" w:date="2019-04-05T18:42:00Z"/>
          <w:rFonts w:asciiTheme="minorHAnsi" w:eastAsiaTheme="minorEastAsia" w:hAnsiTheme="minorHAnsi" w:cstheme="minorHAnsi"/>
          <w:i w:val="0"/>
          <w:sz w:val="20"/>
          <w:lang w:eastAsia="en-US"/>
          <w:rPrChange w:id="1693" w:author="Windows User" w:date="2019-04-05T18:43:00Z">
            <w:rPr>
              <w:del w:id="1694" w:author="Windows User" w:date="2019-04-05T18:42:00Z"/>
              <w:rFonts w:asciiTheme="minorHAnsi" w:eastAsiaTheme="minorEastAsia" w:hAnsiTheme="minorHAnsi" w:cstheme="minorHAnsi"/>
              <w:i w:val="0"/>
              <w:sz w:val="20"/>
              <w:lang w:eastAsia="en-US"/>
            </w:rPr>
          </w:rPrChange>
        </w:rPr>
      </w:pPr>
      <w:del w:id="1695" w:author="Windows User" w:date="2019-04-05T18:42:00Z">
        <w:r w:rsidRPr="00B74DB6" w:rsidDel="00B74DB6">
          <w:rPr>
            <w:rFonts w:asciiTheme="minorHAnsi" w:hAnsiTheme="minorHAnsi" w:cstheme="minorHAnsi"/>
            <w:sz w:val="20"/>
            <w:lang w:val="pt-BR"/>
            <w:rPrChange w:id="1696" w:author="Windows User" w:date="2019-04-05T18:43:00Z">
              <w:rPr>
                <w:rFonts w:asciiTheme="minorHAnsi" w:hAnsiTheme="minorHAnsi" w:cstheme="minorHAnsi"/>
                <w:sz w:val="20"/>
                <w:lang w:val="pt-BR"/>
              </w:rPr>
            </w:rPrChange>
          </w:rPr>
          <w:delText>2.5.4</w:delText>
        </w:r>
        <w:r w:rsidRPr="00B74DB6" w:rsidDel="00B74DB6">
          <w:rPr>
            <w:rFonts w:asciiTheme="minorHAnsi" w:eastAsiaTheme="minorEastAsia" w:hAnsiTheme="minorHAnsi" w:cstheme="minorHAnsi"/>
            <w:i w:val="0"/>
            <w:sz w:val="20"/>
            <w:lang w:eastAsia="en-US"/>
            <w:rPrChange w:id="169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698" w:author="Windows User" w:date="2019-04-05T18:43:00Z">
              <w:rPr>
                <w:rFonts w:asciiTheme="minorHAnsi" w:hAnsiTheme="minorHAnsi" w:cstheme="minorHAnsi"/>
                <w:sz w:val="20"/>
                <w:lang w:val="pt-BR"/>
              </w:rPr>
            </w:rPrChange>
          </w:rPr>
          <w:delText>Mục phổ biến – thể thao – sự kiện</w:delText>
        </w:r>
        <w:r w:rsidRPr="00B74DB6" w:rsidDel="00B74DB6">
          <w:rPr>
            <w:rFonts w:asciiTheme="minorHAnsi" w:hAnsiTheme="minorHAnsi" w:cstheme="minorHAnsi"/>
            <w:sz w:val="20"/>
            <w:rPrChange w:id="1699" w:author="Windows User" w:date="2019-04-05T18:43:00Z">
              <w:rPr>
                <w:rFonts w:asciiTheme="minorHAnsi" w:hAnsiTheme="minorHAnsi" w:cstheme="minorHAnsi"/>
                <w:sz w:val="20"/>
              </w:rPr>
            </w:rPrChange>
          </w:rPr>
          <w:tab/>
          <w:delText>42</w:delText>
        </w:r>
      </w:del>
    </w:p>
    <w:p w14:paraId="702949AF" w14:textId="5DF836C2" w:rsidR="00F40A44" w:rsidRPr="00B74DB6" w:rsidDel="00B74DB6" w:rsidRDefault="00F40A44">
      <w:pPr>
        <w:pStyle w:val="TOC3"/>
        <w:rPr>
          <w:del w:id="1700" w:author="Windows User" w:date="2019-04-05T18:42:00Z"/>
          <w:rFonts w:asciiTheme="minorHAnsi" w:eastAsiaTheme="minorEastAsia" w:hAnsiTheme="minorHAnsi" w:cstheme="minorHAnsi"/>
          <w:i w:val="0"/>
          <w:sz w:val="20"/>
          <w:lang w:eastAsia="en-US"/>
          <w:rPrChange w:id="1701" w:author="Windows User" w:date="2019-04-05T18:43:00Z">
            <w:rPr>
              <w:del w:id="1702" w:author="Windows User" w:date="2019-04-05T18:42:00Z"/>
              <w:rFonts w:asciiTheme="minorHAnsi" w:eastAsiaTheme="minorEastAsia" w:hAnsiTheme="minorHAnsi" w:cstheme="minorHAnsi"/>
              <w:i w:val="0"/>
              <w:sz w:val="20"/>
              <w:lang w:eastAsia="en-US"/>
            </w:rPr>
          </w:rPrChange>
        </w:rPr>
      </w:pPr>
      <w:del w:id="1703" w:author="Windows User" w:date="2019-04-05T18:42:00Z">
        <w:r w:rsidRPr="00B74DB6" w:rsidDel="00B74DB6">
          <w:rPr>
            <w:rFonts w:asciiTheme="minorHAnsi" w:hAnsiTheme="minorHAnsi" w:cstheme="minorHAnsi"/>
            <w:sz w:val="20"/>
            <w:lang w:val="pt-BR"/>
            <w:rPrChange w:id="1704" w:author="Windows User" w:date="2019-04-05T18:43:00Z">
              <w:rPr>
                <w:rFonts w:asciiTheme="minorHAnsi" w:hAnsiTheme="minorHAnsi" w:cstheme="minorHAnsi"/>
                <w:sz w:val="20"/>
                <w:lang w:val="pt-BR"/>
              </w:rPr>
            </w:rPrChange>
          </w:rPr>
          <w:delText>2.5.5</w:delText>
        </w:r>
        <w:r w:rsidRPr="00B74DB6" w:rsidDel="00B74DB6">
          <w:rPr>
            <w:rFonts w:asciiTheme="minorHAnsi" w:eastAsiaTheme="minorEastAsia" w:hAnsiTheme="minorHAnsi" w:cstheme="minorHAnsi"/>
            <w:i w:val="0"/>
            <w:sz w:val="20"/>
            <w:lang w:eastAsia="en-US"/>
            <w:rPrChange w:id="170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06" w:author="Windows User" w:date="2019-04-05T18:43:00Z">
              <w:rPr>
                <w:rFonts w:asciiTheme="minorHAnsi" w:hAnsiTheme="minorHAnsi" w:cstheme="minorHAnsi"/>
                <w:sz w:val="20"/>
                <w:lang w:val="pt-BR"/>
              </w:rPr>
            </w:rPrChange>
          </w:rPr>
          <w:delText>Mục phổ biến – tổng hợp</w:delText>
        </w:r>
        <w:r w:rsidRPr="00B74DB6" w:rsidDel="00B74DB6">
          <w:rPr>
            <w:rFonts w:asciiTheme="minorHAnsi" w:hAnsiTheme="minorHAnsi" w:cstheme="minorHAnsi"/>
            <w:sz w:val="20"/>
            <w:rPrChange w:id="1707" w:author="Windows User" w:date="2019-04-05T18:43:00Z">
              <w:rPr>
                <w:rFonts w:asciiTheme="minorHAnsi" w:hAnsiTheme="minorHAnsi" w:cstheme="minorHAnsi"/>
                <w:sz w:val="20"/>
              </w:rPr>
            </w:rPrChange>
          </w:rPr>
          <w:tab/>
          <w:delText>44</w:delText>
        </w:r>
      </w:del>
    </w:p>
    <w:p w14:paraId="7AFCAFCA" w14:textId="57CD6DA0" w:rsidR="00F40A44" w:rsidRPr="00B74DB6" w:rsidDel="00B74DB6" w:rsidRDefault="00F40A44">
      <w:pPr>
        <w:pStyle w:val="TOC3"/>
        <w:rPr>
          <w:del w:id="1708" w:author="Windows User" w:date="2019-04-05T18:42:00Z"/>
          <w:rFonts w:asciiTheme="minorHAnsi" w:eastAsiaTheme="minorEastAsia" w:hAnsiTheme="minorHAnsi" w:cstheme="minorHAnsi"/>
          <w:i w:val="0"/>
          <w:sz w:val="20"/>
          <w:lang w:eastAsia="en-US"/>
          <w:rPrChange w:id="1709" w:author="Windows User" w:date="2019-04-05T18:43:00Z">
            <w:rPr>
              <w:del w:id="1710" w:author="Windows User" w:date="2019-04-05T18:42:00Z"/>
              <w:rFonts w:asciiTheme="minorHAnsi" w:eastAsiaTheme="minorEastAsia" w:hAnsiTheme="minorHAnsi" w:cstheme="minorHAnsi"/>
              <w:i w:val="0"/>
              <w:sz w:val="20"/>
              <w:lang w:eastAsia="en-US"/>
            </w:rPr>
          </w:rPrChange>
        </w:rPr>
      </w:pPr>
      <w:del w:id="1711" w:author="Windows User" w:date="2019-04-05T18:42:00Z">
        <w:r w:rsidRPr="00B74DB6" w:rsidDel="00B74DB6">
          <w:rPr>
            <w:rFonts w:asciiTheme="minorHAnsi" w:hAnsiTheme="minorHAnsi" w:cstheme="minorHAnsi"/>
            <w:sz w:val="20"/>
            <w:lang w:val="pt-BR"/>
            <w:rPrChange w:id="1712" w:author="Windows User" w:date="2019-04-05T18:43:00Z">
              <w:rPr>
                <w:rFonts w:asciiTheme="minorHAnsi" w:hAnsiTheme="minorHAnsi" w:cstheme="minorHAnsi"/>
                <w:sz w:val="20"/>
                <w:lang w:val="pt-BR"/>
              </w:rPr>
            </w:rPrChange>
          </w:rPr>
          <w:delText>2.5.6</w:delText>
        </w:r>
        <w:r w:rsidRPr="00B74DB6" w:rsidDel="00B74DB6">
          <w:rPr>
            <w:rFonts w:asciiTheme="minorHAnsi" w:eastAsiaTheme="minorEastAsia" w:hAnsiTheme="minorHAnsi" w:cstheme="minorHAnsi"/>
            <w:i w:val="0"/>
            <w:sz w:val="20"/>
            <w:lang w:eastAsia="en-US"/>
            <w:rPrChange w:id="171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14" w:author="Windows User" w:date="2019-04-05T18:43:00Z">
              <w:rPr>
                <w:rFonts w:asciiTheme="minorHAnsi" w:hAnsiTheme="minorHAnsi" w:cstheme="minorHAnsi"/>
                <w:sz w:val="20"/>
                <w:lang w:val="pt-BR"/>
              </w:rPr>
            </w:rPrChange>
          </w:rPr>
          <w:delText>Mục đề xuất – thể thao-sự kiện</w:delText>
        </w:r>
        <w:r w:rsidRPr="00B74DB6" w:rsidDel="00B74DB6">
          <w:rPr>
            <w:rFonts w:asciiTheme="minorHAnsi" w:hAnsiTheme="minorHAnsi" w:cstheme="minorHAnsi"/>
            <w:sz w:val="20"/>
            <w:rPrChange w:id="1715" w:author="Windows User" w:date="2019-04-05T18:43:00Z">
              <w:rPr>
                <w:rFonts w:asciiTheme="minorHAnsi" w:hAnsiTheme="minorHAnsi" w:cstheme="minorHAnsi"/>
                <w:sz w:val="20"/>
              </w:rPr>
            </w:rPrChange>
          </w:rPr>
          <w:tab/>
          <w:delText>46</w:delText>
        </w:r>
      </w:del>
    </w:p>
    <w:p w14:paraId="4AF0C3E8" w14:textId="674AAEF2" w:rsidR="00F40A44" w:rsidRPr="00B74DB6" w:rsidDel="00B74DB6" w:rsidRDefault="00F40A44">
      <w:pPr>
        <w:pStyle w:val="TOC3"/>
        <w:rPr>
          <w:del w:id="1716" w:author="Windows User" w:date="2019-04-05T18:42:00Z"/>
          <w:rFonts w:asciiTheme="minorHAnsi" w:eastAsiaTheme="minorEastAsia" w:hAnsiTheme="minorHAnsi" w:cstheme="minorHAnsi"/>
          <w:i w:val="0"/>
          <w:sz w:val="20"/>
          <w:lang w:eastAsia="en-US"/>
          <w:rPrChange w:id="1717" w:author="Windows User" w:date="2019-04-05T18:43:00Z">
            <w:rPr>
              <w:del w:id="1718" w:author="Windows User" w:date="2019-04-05T18:42:00Z"/>
              <w:rFonts w:asciiTheme="minorHAnsi" w:eastAsiaTheme="minorEastAsia" w:hAnsiTheme="minorHAnsi" w:cstheme="minorHAnsi"/>
              <w:i w:val="0"/>
              <w:sz w:val="20"/>
              <w:lang w:eastAsia="en-US"/>
            </w:rPr>
          </w:rPrChange>
        </w:rPr>
      </w:pPr>
      <w:del w:id="1719" w:author="Windows User" w:date="2019-04-05T18:42:00Z">
        <w:r w:rsidRPr="00B74DB6" w:rsidDel="00B74DB6">
          <w:rPr>
            <w:rFonts w:asciiTheme="minorHAnsi" w:hAnsiTheme="minorHAnsi" w:cstheme="minorHAnsi"/>
            <w:sz w:val="20"/>
            <w:lang w:val="pt-BR"/>
            <w:rPrChange w:id="1720" w:author="Windows User" w:date="2019-04-05T18:43:00Z">
              <w:rPr>
                <w:rFonts w:asciiTheme="minorHAnsi" w:hAnsiTheme="minorHAnsi" w:cstheme="minorHAnsi"/>
                <w:sz w:val="20"/>
                <w:lang w:val="pt-BR"/>
              </w:rPr>
            </w:rPrChange>
          </w:rPr>
          <w:delText>2.5.7</w:delText>
        </w:r>
        <w:r w:rsidRPr="00B74DB6" w:rsidDel="00B74DB6">
          <w:rPr>
            <w:rFonts w:asciiTheme="minorHAnsi" w:eastAsiaTheme="minorEastAsia" w:hAnsiTheme="minorHAnsi" w:cstheme="minorHAnsi"/>
            <w:i w:val="0"/>
            <w:sz w:val="20"/>
            <w:lang w:eastAsia="en-US"/>
            <w:rPrChange w:id="172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22" w:author="Windows User" w:date="2019-04-05T18:43:00Z">
              <w:rPr>
                <w:rFonts w:asciiTheme="minorHAnsi" w:hAnsiTheme="minorHAnsi" w:cstheme="minorHAnsi"/>
                <w:sz w:val="20"/>
                <w:lang w:val="pt-BR"/>
              </w:rPr>
            </w:rPrChange>
          </w:rPr>
          <w:delText>Mục đề xuất – tổng hợp</w:delText>
        </w:r>
        <w:r w:rsidRPr="00B74DB6" w:rsidDel="00B74DB6">
          <w:rPr>
            <w:rFonts w:asciiTheme="minorHAnsi" w:hAnsiTheme="minorHAnsi" w:cstheme="minorHAnsi"/>
            <w:sz w:val="20"/>
            <w:rPrChange w:id="1723" w:author="Windows User" w:date="2019-04-05T18:43:00Z">
              <w:rPr>
                <w:rFonts w:asciiTheme="minorHAnsi" w:hAnsiTheme="minorHAnsi" w:cstheme="minorHAnsi"/>
                <w:sz w:val="20"/>
              </w:rPr>
            </w:rPrChange>
          </w:rPr>
          <w:tab/>
          <w:delText>46</w:delText>
        </w:r>
      </w:del>
    </w:p>
    <w:p w14:paraId="119867F0" w14:textId="0342BF4E" w:rsidR="00F40A44" w:rsidRPr="00B74DB6" w:rsidDel="00B74DB6" w:rsidRDefault="00F40A44">
      <w:pPr>
        <w:pStyle w:val="TOC2"/>
        <w:rPr>
          <w:del w:id="1724" w:author="Windows User" w:date="2019-04-05T18:42:00Z"/>
          <w:rFonts w:asciiTheme="minorHAnsi" w:eastAsiaTheme="minorEastAsia" w:hAnsiTheme="minorHAnsi" w:cstheme="minorHAnsi"/>
          <w:i w:val="0"/>
          <w:sz w:val="20"/>
          <w:lang w:eastAsia="en-US"/>
          <w:rPrChange w:id="1725" w:author="Windows User" w:date="2019-04-05T18:43:00Z">
            <w:rPr>
              <w:del w:id="1726" w:author="Windows User" w:date="2019-04-05T18:42:00Z"/>
              <w:rFonts w:asciiTheme="minorHAnsi" w:eastAsiaTheme="minorEastAsia" w:hAnsiTheme="minorHAnsi" w:cstheme="minorHAnsi"/>
              <w:i w:val="0"/>
              <w:sz w:val="20"/>
              <w:lang w:eastAsia="en-US"/>
            </w:rPr>
          </w:rPrChange>
        </w:rPr>
      </w:pPr>
      <w:del w:id="1727" w:author="Windows User" w:date="2019-04-05T18:42:00Z">
        <w:r w:rsidRPr="00B74DB6" w:rsidDel="00B74DB6">
          <w:rPr>
            <w:rFonts w:asciiTheme="minorHAnsi" w:hAnsiTheme="minorHAnsi" w:cstheme="minorHAnsi"/>
            <w:snapToGrid w:val="0"/>
            <w:w w:val="0"/>
            <w:sz w:val="20"/>
            <w:rPrChange w:id="1728" w:author="Windows User" w:date="2019-04-05T18:43:00Z">
              <w:rPr>
                <w:rFonts w:asciiTheme="minorHAnsi" w:hAnsiTheme="minorHAnsi" w:cstheme="minorHAnsi"/>
                <w:snapToGrid w:val="0"/>
                <w:w w:val="0"/>
                <w:sz w:val="20"/>
              </w:rPr>
            </w:rPrChange>
          </w:rPr>
          <w:delText>2.6</w:delText>
        </w:r>
        <w:r w:rsidRPr="00B74DB6" w:rsidDel="00B74DB6">
          <w:rPr>
            <w:rFonts w:asciiTheme="minorHAnsi" w:eastAsiaTheme="minorEastAsia" w:hAnsiTheme="minorHAnsi" w:cstheme="minorHAnsi"/>
            <w:i w:val="0"/>
            <w:sz w:val="20"/>
            <w:lang w:eastAsia="en-US"/>
            <w:rPrChange w:id="172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730" w:author="Windows User" w:date="2019-04-05T18:43:00Z">
              <w:rPr>
                <w:rFonts w:asciiTheme="minorHAnsi" w:hAnsiTheme="minorHAnsi" w:cstheme="minorHAnsi"/>
                <w:sz w:val="20"/>
              </w:rPr>
            </w:rPrChange>
          </w:rPr>
          <w:delText>PLAYER</w:delText>
        </w:r>
        <w:r w:rsidRPr="00B74DB6" w:rsidDel="00B74DB6">
          <w:rPr>
            <w:rFonts w:asciiTheme="minorHAnsi" w:hAnsiTheme="minorHAnsi" w:cstheme="minorHAnsi"/>
            <w:sz w:val="20"/>
            <w:rPrChange w:id="1731" w:author="Windows User" w:date="2019-04-05T18:43:00Z">
              <w:rPr>
                <w:rFonts w:asciiTheme="minorHAnsi" w:hAnsiTheme="minorHAnsi" w:cstheme="minorHAnsi"/>
                <w:sz w:val="20"/>
              </w:rPr>
            </w:rPrChange>
          </w:rPr>
          <w:tab/>
          <w:delText>47</w:delText>
        </w:r>
      </w:del>
    </w:p>
    <w:p w14:paraId="1ED80EB2" w14:textId="75C0CAE6" w:rsidR="00F40A44" w:rsidRPr="00B74DB6" w:rsidDel="00B74DB6" w:rsidRDefault="00F40A44">
      <w:pPr>
        <w:pStyle w:val="TOC3"/>
        <w:rPr>
          <w:del w:id="1732" w:author="Windows User" w:date="2019-04-05T18:42:00Z"/>
          <w:rFonts w:asciiTheme="minorHAnsi" w:eastAsiaTheme="minorEastAsia" w:hAnsiTheme="minorHAnsi" w:cstheme="minorHAnsi"/>
          <w:i w:val="0"/>
          <w:sz w:val="20"/>
          <w:lang w:eastAsia="en-US"/>
          <w:rPrChange w:id="1733" w:author="Windows User" w:date="2019-04-05T18:43:00Z">
            <w:rPr>
              <w:del w:id="1734" w:author="Windows User" w:date="2019-04-05T18:42:00Z"/>
              <w:rFonts w:asciiTheme="minorHAnsi" w:eastAsiaTheme="minorEastAsia" w:hAnsiTheme="minorHAnsi" w:cstheme="minorHAnsi"/>
              <w:i w:val="0"/>
              <w:sz w:val="20"/>
              <w:lang w:eastAsia="en-US"/>
            </w:rPr>
          </w:rPrChange>
        </w:rPr>
      </w:pPr>
      <w:del w:id="1735" w:author="Windows User" w:date="2019-04-05T18:42:00Z">
        <w:r w:rsidRPr="00B74DB6" w:rsidDel="00B74DB6">
          <w:rPr>
            <w:rFonts w:asciiTheme="minorHAnsi" w:hAnsiTheme="minorHAnsi" w:cstheme="minorHAnsi"/>
            <w:i w:val="0"/>
            <w:sz w:val="20"/>
            <w:lang w:val="pt-BR"/>
            <w:rPrChange w:id="1736" w:author="Windows User" w:date="2019-04-05T18:43:00Z">
              <w:rPr>
                <w:rFonts w:asciiTheme="minorHAnsi" w:hAnsiTheme="minorHAnsi" w:cstheme="minorHAnsi"/>
                <w:i w:val="0"/>
                <w:sz w:val="20"/>
                <w:lang w:val="pt-BR"/>
              </w:rPr>
            </w:rPrChange>
          </w:rPr>
          <w:delText>2.6.1</w:delText>
        </w:r>
        <w:r w:rsidRPr="00B74DB6" w:rsidDel="00B74DB6">
          <w:rPr>
            <w:rFonts w:asciiTheme="minorHAnsi" w:eastAsiaTheme="minorEastAsia" w:hAnsiTheme="minorHAnsi" w:cstheme="minorHAnsi"/>
            <w:i w:val="0"/>
            <w:sz w:val="20"/>
            <w:lang w:eastAsia="en-US"/>
            <w:rPrChange w:id="173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38" w:author="Windows User" w:date="2019-04-05T18:43:00Z">
              <w:rPr>
                <w:rFonts w:asciiTheme="minorHAnsi" w:hAnsiTheme="minorHAnsi" w:cstheme="minorHAnsi"/>
                <w:sz w:val="20"/>
                <w:lang w:val="pt-BR"/>
              </w:rPr>
            </w:rPrChange>
          </w:rPr>
          <w:delText>Player in portrait mode</w:delText>
        </w:r>
        <w:r w:rsidRPr="00B74DB6" w:rsidDel="00B74DB6">
          <w:rPr>
            <w:rFonts w:asciiTheme="minorHAnsi" w:hAnsiTheme="minorHAnsi" w:cstheme="minorHAnsi"/>
            <w:sz w:val="20"/>
            <w:rPrChange w:id="1739" w:author="Windows User" w:date="2019-04-05T18:43:00Z">
              <w:rPr>
                <w:rFonts w:asciiTheme="minorHAnsi" w:hAnsiTheme="minorHAnsi" w:cstheme="minorHAnsi"/>
                <w:sz w:val="20"/>
              </w:rPr>
            </w:rPrChange>
          </w:rPr>
          <w:tab/>
          <w:delText>47</w:delText>
        </w:r>
      </w:del>
    </w:p>
    <w:p w14:paraId="61B89875" w14:textId="471C68A6" w:rsidR="00F40A44" w:rsidRPr="00B74DB6" w:rsidDel="00B74DB6" w:rsidRDefault="00F40A44">
      <w:pPr>
        <w:pStyle w:val="TOC3"/>
        <w:rPr>
          <w:del w:id="1740" w:author="Windows User" w:date="2019-04-05T18:42:00Z"/>
          <w:rFonts w:asciiTheme="minorHAnsi" w:eastAsiaTheme="minorEastAsia" w:hAnsiTheme="minorHAnsi" w:cstheme="minorHAnsi"/>
          <w:i w:val="0"/>
          <w:sz w:val="20"/>
          <w:lang w:eastAsia="en-US"/>
          <w:rPrChange w:id="1741" w:author="Windows User" w:date="2019-04-05T18:43:00Z">
            <w:rPr>
              <w:del w:id="1742" w:author="Windows User" w:date="2019-04-05T18:42:00Z"/>
              <w:rFonts w:asciiTheme="minorHAnsi" w:eastAsiaTheme="minorEastAsia" w:hAnsiTheme="minorHAnsi" w:cstheme="minorHAnsi"/>
              <w:i w:val="0"/>
              <w:sz w:val="20"/>
              <w:lang w:eastAsia="en-US"/>
            </w:rPr>
          </w:rPrChange>
        </w:rPr>
      </w:pPr>
      <w:del w:id="1743" w:author="Windows User" w:date="2019-04-05T18:42:00Z">
        <w:r w:rsidRPr="00B74DB6" w:rsidDel="00B74DB6">
          <w:rPr>
            <w:rFonts w:asciiTheme="minorHAnsi" w:hAnsiTheme="minorHAnsi" w:cstheme="minorHAnsi"/>
            <w:sz w:val="20"/>
            <w:lang w:val="pt-BR"/>
            <w:rPrChange w:id="1744" w:author="Windows User" w:date="2019-04-05T18:43:00Z">
              <w:rPr>
                <w:rFonts w:asciiTheme="minorHAnsi" w:hAnsiTheme="minorHAnsi" w:cstheme="minorHAnsi"/>
                <w:sz w:val="20"/>
                <w:lang w:val="pt-BR"/>
              </w:rPr>
            </w:rPrChange>
          </w:rPr>
          <w:delText>2.6.2</w:delText>
        </w:r>
        <w:r w:rsidRPr="00B74DB6" w:rsidDel="00B74DB6">
          <w:rPr>
            <w:rFonts w:asciiTheme="minorHAnsi" w:eastAsiaTheme="minorEastAsia" w:hAnsiTheme="minorHAnsi" w:cstheme="minorHAnsi"/>
            <w:i w:val="0"/>
            <w:sz w:val="20"/>
            <w:lang w:eastAsia="en-US"/>
            <w:rPrChange w:id="174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46" w:author="Windows User" w:date="2019-04-05T18:43:00Z">
              <w:rPr>
                <w:rFonts w:asciiTheme="minorHAnsi" w:hAnsiTheme="minorHAnsi" w:cstheme="minorHAnsi"/>
                <w:sz w:val="20"/>
                <w:lang w:val="pt-BR"/>
              </w:rPr>
            </w:rPrChange>
          </w:rPr>
          <w:delText>Player in fullscreen mode</w:delText>
        </w:r>
        <w:r w:rsidRPr="00B74DB6" w:rsidDel="00B74DB6">
          <w:rPr>
            <w:rFonts w:asciiTheme="minorHAnsi" w:hAnsiTheme="minorHAnsi" w:cstheme="minorHAnsi"/>
            <w:sz w:val="20"/>
            <w:rPrChange w:id="1747" w:author="Windows User" w:date="2019-04-05T18:43:00Z">
              <w:rPr>
                <w:rFonts w:asciiTheme="minorHAnsi" w:hAnsiTheme="minorHAnsi" w:cstheme="minorHAnsi"/>
                <w:sz w:val="20"/>
              </w:rPr>
            </w:rPrChange>
          </w:rPr>
          <w:tab/>
          <w:delText>54</w:delText>
        </w:r>
      </w:del>
    </w:p>
    <w:p w14:paraId="01BD9986" w14:textId="36748382" w:rsidR="00F40A44" w:rsidRPr="00B74DB6" w:rsidDel="00B74DB6" w:rsidRDefault="00F40A44">
      <w:pPr>
        <w:pStyle w:val="TOC2"/>
        <w:rPr>
          <w:del w:id="1748" w:author="Windows User" w:date="2019-04-05T18:42:00Z"/>
          <w:rFonts w:asciiTheme="minorHAnsi" w:eastAsiaTheme="minorEastAsia" w:hAnsiTheme="minorHAnsi" w:cstheme="minorHAnsi"/>
          <w:i w:val="0"/>
          <w:sz w:val="20"/>
          <w:lang w:eastAsia="en-US"/>
          <w:rPrChange w:id="1749" w:author="Windows User" w:date="2019-04-05T18:43:00Z">
            <w:rPr>
              <w:del w:id="1750" w:author="Windows User" w:date="2019-04-05T18:42:00Z"/>
              <w:rFonts w:asciiTheme="minorHAnsi" w:eastAsiaTheme="minorEastAsia" w:hAnsiTheme="minorHAnsi" w:cstheme="minorHAnsi"/>
              <w:i w:val="0"/>
              <w:sz w:val="20"/>
              <w:lang w:eastAsia="en-US"/>
            </w:rPr>
          </w:rPrChange>
        </w:rPr>
      </w:pPr>
      <w:del w:id="1751" w:author="Windows User" w:date="2019-04-05T18:42:00Z">
        <w:r w:rsidRPr="00B74DB6" w:rsidDel="00B74DB6">
          <w:rPr>
            <w:rFonts w:asciiTheme="minorHAnsi" w:hAnsiTheme="minorHAnsi" w:cstheme="minorHAnsi"/>
            <w:snapToGrid w:val="0"/>
            <w:w w:val="0"/>
            <w:sz w:val="20"/>
            <w:rPrChange w:id="1752" w:author="Windows User" w:date="2019-04-05T18:43:00Z">
              <w:rPr>
                <w:rFonts w:asciiTheme="minorHAnsi" w:hAnsiTheme="minorHAnsi" w:cstheme="minorHAnsi"/>
                <w:snapToGrid w:val="0"/>
                <w:w w:val="0"/>
                <w:sz w:val="20"/>
              </w:rPr>
            </w:rPrChange>
          </w:rPr>
          <w:delText>2.7</w:delText>
        </w:r>
        <w:r w:rsidRPr="00B74DB6" w:rsidDel="00B74DB6">
          <w:rPr>
            <w:rFonts w:asciiTheme="minorHAnsi" w:eastAsiaTheme="minorEastAsia" w:hAnsiTheme="minorHAnsi" w:cstheme="minorHAnsi"/>
            <w:i w:val="0"/>
            <w:sz w:val="20"/>
            <w:lang w:eastAsia="en-US"/>
            <w:rPrChange w:id="175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754" w:author="Windows User" w:date="2019-04-05T18:43:00Z">
              <w:rPr>
                <w:rFonts w:asciiTheme="minorHAnsi" w:hAnsiTheme="minorHAnsi" w:cstheme="minorHAnsi"/>
                <w:sz w:val="20"/>
              </w:rPr>
            </w:rPrChange>
          </w:rPr>
          <w:delText>PHIM TRUYỆN</w:delText>
        </w:r>
        <w:r w:rsidRPr="00B74DB6" w:rsidDel="00B74DB6">
          <w:rPr>
            <w:rFonts w:asciiTheme="minorHAnsi" w:hAnsiTheme="minorHAnsi" w:cstheme="minorHAnsi"/>
            <w:sz w:val="20"/>
            <w:rPrChange w:id="1755" w:author="Windows User" w:date="2019-04-05T18:43:00Z">
              <w:rPr>
                <w:rFonts w:asciiTheme="minorHAnsi" w:hAnsiTheme="minorHAnsi" w:cstheme="minorHAnsi"/>
                <w:sz w:val="20"/>
              </w:rPr>
            </w:rPrChange>
          </w:rPr>
          <w:tab/>
          <w:delText>61</w:delText>
        </w:r>
      </w:del>
    </w:p>
    <w:p w14:paraId="61B75510" w14:textId="0D6C0F97" w:rsidR="00F40A44" w:rsidRPr="00B74DB6" w:rsidDel="00B74DB6" w:rsidRDefault="00F40A44">
      <w:pPr>
        <w:pStyle w:val="TOC3"/>
        <w:rPr>
          <w:del w:id="1756" w:author="Windows User" w:date="2019-04-05T18:42:00Z"/>
          <w:rFonts w:asciiTheme="minorHAnsi" w:eastAsiaTheme="minorEastAsia" w:hAnsiTheme="minorHAnsi" w:cstheme="minorHAnsi"/>
          <w:i w:val="0"/>
          <w:sz w:val="20"/>
          <w:lang w:eastAsia="en-US"/>
          <w:rPrChange w:id="1757" w:author="Windows User" w:date="2019-04-05T18:43:00Z">
            <w:rPr>
              <w:del w:id="1758" w:author="Windows User" w:date="2019-04-05T18:42:00Z"/>
              <w:rFonts w:asciiTheme="minorHAnsi" w:eastAsiaTheme="minorEastAsia" w:hAnsiTheme="minorHAnsi" w:cstheme="minorHAnsi"/>
              <w:i w:val="0"/>
              <w:sz w:val="20"/>
              <w:lang w:eastAsia="en-US"/>
            </w:rPr>
          </w:rPrChange>
        </w:rPr>
      </w:pPr>
      <w:del w:id="1759" w:author="Windows User" w:date="2019-04-05T18:42:00Z">
        <w:r w:rsidRPr="00B74DB6" w:rsidDel="00B74DB6">
          <w:rPr>
            <w:rFonts w:asciiTheme="minorHAnsi" w:hAnsiTheme="minorHAnsi" w:cstheme="minorHAnsi"/>
            <w:sz w:val="20"/>
            <w:lang w:val="pt-BR"/>
            <w:rPrChange w:id="1760" w:author="Windows User" w:date="2019-04-05T18:43:00Z">
              <w:rPr>
                <w:rFonts w:asciiTheme="minorHAnsi" w:hAnsiTheme="minorHAnsi" w:cstheme="minorHAnsi"/>
                <w:sz w:val="20"/>
                <w:lang w:val="pt-BR"/>
              </w:rPr>
            </w:rPrChange>
          </w:rPr>
          <w:delText>2.7.1</w:delText>
        </w:r>
        <w:r w:rsidRPr="00B74DB6" w:rsidDel="00B74DB6">
          <w:rPr>
            <w:rFonts w:asciiTheme="minorHAnsi" w:eastAsiaTheme="minorEastAsia" w:hAnsiTheme="minorHAnsi" w:cstheme="minorHAnsi"/>
            <w:i w:val="0"/>
            <w:sz w:val="20"/>
            <w:lang w:eastAsia="en-US"/>
            <w:rPrChange w:id="176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62" w:author="Windows User" w:date="2019-04-05T18:43:00Z">
              <w:rPr>
                <w:rFonts w:asciiTheme="minorHAnsi" w:hAnsiTheme="minorHAnsi" w:cstheme="minorHAnsi"/>
                <w:sz w:val="20"/>
                <w:lang w:val="pt-BR"/>
              </w:rPr>
            </w:rPrChange>
          </w:rPr>
          <w:delText>Mainpage</w:delText>
        </w:r>
        <w:r w:rsidRPr="00B74DB6" w:rsidDel="00B74DB6">
          <w:rPr>
            <w:rFonts w:asciiTheme="minorHAnsi" w:hAnsiTheme="minorHAnsi" w:cstheme="minorHAnsi"/>
            <w:sz w:val="20"/>
            <w:rPrChange w:id="1763" w:author="Windows User" w:date="2019-04-05T18:43:00Z">
              <w:rPr>
                <w:rFonts w:asciiTheme="minorHAnsi" w:hAnsiTheme="minorHAnsi" w:cstheme="minorHAnsi"/>
                <w:sz w:val="20"/>
              </w:rPr>
            </w:rPrChange>
          </w:rPr>
          <w:tab/>
          <w:delText>61</w:delText>
        </w:r>
      </w:del>
    </w:p>
    <w:p w14:paraId="5147272C" w14:textId="7EC3B91C" w:rsidR="00F40A44" w:rsidRPr="00B74DB6" w:rsidDel="00B74DB6" w:rsidRDefault="00F40A44">
      <w:pPr>
        <w:pStyle w:val="TOC3"/>
        <w:rPr>
          <w:del w:id="1764" w:author="Windows User" w:date="2019-04-05T18:42:00Z"/>
          <w:rFonts w:asciiTheme="minorHAnsi" w:eastAsiaTheme="minorEastAsia" w:hAnsiTheme="minorHAnsi" w:cstheme="minorHAnsi"/>
          <w:i w:val="0"/>
          <w:sz w:val="20"/>
          <w:lang w:eastAsia="en-US"/>
          <w:rPrChange w:id="1765" w:author="Windows User" w:date="2019-04-05T18:43:00Z">
            <w:rPr>
              <w:del w:id="1766" w:author="Windows User" w:date="2019-04-05T18:42:00Z"/>
              <w:rFonts w:asciiTheme="minorHAnsi" w:eastAsiaTheme="minorEastAsia" w:hAnsiTheme="minorHAnsi" w:cstheme="minorHAnsi"/>
              <w:i w:val="0"/>
              <w:sz w:val="20"/>
              <w:lang w:eastAsia="en-US"/>
            </w:rPr>
          </w:rPrChange>
        </w:rPr>
      </w:pPr>
      <w:del w:id="1767" w:author="Windows User" w:date="2019-04-05T18:42:00Z">
        <w:r w:rsidRPr="00B74DB6" w:rsidDel="00B74DB6">
          <w:rPr>
            <w:rFonts w:asciiTheme="minorHAnsi" w:hAnsiTheme="minorHAnsi" w:cstheme="minorHAnsi"/>
            <w:sz w:val="20"/>
            <w:lang w:val="pt-BR"/>
            <w:rPrChange w:id="1768" w:author="Windows User" w:date="2019-04-05T18:43:00Z">
              <w:rPr>
                <w:rFonts w:asciiTheme="minorHAnsi" w:hAnsiTheme="minorHAnsi" w:cstheme="minorHAnsi"/>
                <w:sz w:val="20"/>
                <w:lang w:val="pt-BR"/>
              </w:rPr>
            </w:rPrChange>
          </w:rPr>
          <w:delText>2.7.2</w:delText>
        </w:r>
        <w:r w:rsidRPr="00B74DB6" w:rsidDel="00B74DB6">
          <w:rPr>
            <w:rFonts w:asciiTheme="minorHAnsi" w:eastAsiaTheme="minorEastAsia" w:hAnsiTheme="minorHAnsi" w:cstheme="minorHAnsi"/>
            <w:i w:val="0"/>
            <w:sz w:val="20"/>
            <w:lang w:eastAsia="en-US"/>
            <w:rPrChange w:id="176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70" w:author="Windows User" w:date="2019-04-05T18:43:00Z">
              <w:rPr>
                <w:rFonts w:asciiTheme="minorHAnsi" w:hAnsiTheme="minorHAnsi" w:cstheme="minorHAnsi"/>
                <w:sz w:val="20"/>
                <w:lang w:val="pt-BR"/>
              </w:rPr>
            </w:rPrChange>
          </w:rPr>
          <w:delText>Faceted search phim truyện</w:delText>
        </w:r>
        <w:r w:rsidRPr="00B74DB6" w:rsidDel="00B74DB6">
          <w:rPr>
            <w:rFonts w:asciiTheme="minorHAnsi" w:hAnsiTheme="minorHAnsi" w:cstheme="minorHAnsi"/>
            <w:sz w:val="20"/>
            <w:rPrChange w:id="1771" w:author="Windows User" w:date="2019-04-05T18:43:00Z">
              <w:rPr>
                <w:rFonts w:asciiTheme="minorHAnsi" w:hAnsiTheme="minorHAnsi" w:cstheme="minorHAnsi"/>
                <w:sz w:val="20"/>
              </w:rPr>
            </w:rPrChange>
          </w:rPr>
          <w:tab/>
          <w:delText>68</w:delText>
        </w:r>
      </w:del>
    </w:p>
    <w:p w14:paraId="31B6A418" w14:textId="22BE35C5" w:rsidR="00F40A44" w:rsidRPr="00B74DB6" w:rsidDel="00B74DB6" w:rsidRDefault="00F40A44">
      <w:pPr>
        <w:pStyle w:val="TOC3"/>
        <w:rPr>
          <w:del w:id="1772" w:author="Windows User" w:date="2019-04-05T18:42:00Z"/>
          <w:rFonts w:asciiTheme="minorHAnsi" w:eastAsiaTheme="minorEastAsia" w:hAnsiTheme="minorHAnsi" w:cstheme="minorHAnsi"/>
          <w:i w:val="0"/>
          <w:sz w:val="20"/>
          <w:lang w:eastAsia="en-US"/>
          <w:rPrChange w:id="1773" w:author="Windows User" w:date="2019-04-05T18:43:00Z">
            <w:rPr>
              <w:del w:id="1774" w:author="Windows User" w:date="2019-04-05T18:42:00Z"/>
              <w:rFonts w:asciiTheme="minorHAnsi" w:eastAsiaTheme="minorEastAsia" w:hAnsiTheme="minorHAnsi" w:cstheme="minorHAnsi"/>
              <w:i w:val="0"/>
              <w:sz w:val="20"/>
              <w:lang w:eastAsia="en-US"/>
            </w:rPr>
          </w:rPrChange>
        </w:rPr>
      </w:pPr>
      <w:del w:id="1775" w:author="Windows User" w:date="2019-04-05T18:42:00Z">
        <w:r w:rsidRPr="00B74DB6" w:rsidDel="00B74DB6">
          <w:rPr>
            <w:rFonts w:asciiTheme="minorHAnsi" w:hAnsiTheme="minorHAnsi" w:cstheme="minorHAnsi"/>
            <w:sz w:val="20"/>
            <w:lang w:val="pt-BR"/>
            <w:rPrChange w:id="1776" w:author="Windows User" w:date="2019-04-05T18:43:00Z">
              <w:rPr>
                <w:rFonts w:asciiTheme="minorHAnsi" w:hAnsiTheme="minorHAnsi" w:cstheme="minorHAnsi"/>
                <w:sz w:val="20"/>
                <w:lang w:val="pt-BR"/>
              </w:rPr>
            </w:rPrChange>
          </w:rPr>
          <w:delText>2.7.3</w:delText>
        </w:r>
        <w:r w:rsidRPr="00B74DB6" w:rsidDel="00B74DB6">
          <w:rPr>
            <w:rFonts w:asciiTheme="minorHAnsi" w:eastAsiaTheme="minorEastAsia" w:hAnsiTheme="minorHAnsi" w:cstheme="minorHAnsi"/>
            <w:i w:val="0"/>
            <w:sz w:val="20"/>
            <w:lang w:eastAsia="en-US"/>
            <w:rPrChange w:id="177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78" w:author="Windows User" w:date="2019-04-05T18:43:00Z">
              <w:rPr>
                <w:rFonts w:asciiTheme="minorHAnsi" w:hAnsiTheme="minorHAnsi" w:cstheme="minorHAnsi"/>
                <w:sz w:val="20"/>
                <w:lang w:val="pt-BR"/>
              </w:rPr>
            </w:rPrChange>
          </w:rPr>
          <w:delText>Phim chiếu rạp</w:delText>
        </w:r>
        <w:r w:rsidRPr="00B74DB6" w:rsidDel="00B74DB6">
          <w:rPr>
            <w:rFonts w:asciiTheme="minorHAnsi" w:hAnsiTheme="minorHAnsi" w:cstheme="minorHAnsi"/>
            <w:sz w:val="20"/>
            <w:rPrChange w:id="1779" w:author="Windows User" w:date="2019-04-05T18:43:00Z">
              <w:rPr>
                <w:rFonts w:asciiTheme="minorHAnsi" w:hAnsiTheme="minorHAnsi" w:cstheme="minorHAnsi"/>
                <w:sz w:val="20"/>
              </w:rPr>
            </w:rPrChange>
          </w:rPr>
          <w:tab/>
          <w:delText>69</w:delText>
        </w:r>
      </w:del>
    </w:p>
    <w:p w14:paraId="46C1EFC8" w14:textId="1B586579" w:rsidR="00F40A44" w:rsidRPr="00B74DB6" w:rsidDel="00B74DB6" w:rsidRDefault="00F40A44">
      <w:pPr>
        <w:pStyle w:val="TOC3"/>
        <w:rPr>
          <w:del w:id="1780" w:author="Windows User" w:date="2019-04-05T18:42:00Z"/>
          <w:rFonts w:asciiTheme="minorHAnsi" w:eastAsiaTheme="minorEastAsia" w:hAnsiTheme="minorHAnsi" w:cstheme="minorHAnsi"/>
          <w:i w:val="0"/>
          <w:sz w:val="20"/>
          <w:lang w:eastAsia="en-US"/>
          <w:rPrChange w:id="1781" w:author="Windows User" w:date="2019-04-05T18:43:00Z">
            <w:rPr>
              <w:del w:id="1782" w:author="Windows User" w:date="2019-04-05T18:42:00Z"/>
              <w:rFonts w:asciiTheme="minorHAnsi" w:eastAsiaTheme="minorEastAsia" w:hAnsiTheme="minorHAnsi" w:cstheme="minorHAnsi"/>
              <w:i w:val="0"/>
              <w:sz w:val="20"/>
              <w:lang w:eastAsia="en-US"/>
            </w:rPr>
          </w:rPrChange>
        </w:rPr>
      </w:pPr>
      <w:del w:id="1783" w:author="Windows User" w:date="2019-04-05T18:42:00Z">
        <w:r w:rsidRPr="00B74DB6" w:rsidDel="00B74DB6">
          <w:rPr>
            <w:rFonts w:asciiTheme="minorHAnsi" w:hAnsiTheme="minorHAnsi" w:cstheme="minorHAnsi"/>
            <w:sz w:val="20"/>
            <w:lang w:val="pt-BR"/>
            <w:rPrChange w:id="1784" w:author="Windows User" w:date="2019-04-05T18:43:00Z">
              <w:rPr>
                <w:rFonts w:asciiTheme="minorHAnsi" w:hAnsiTheme="minorHAnsi" w:cstheme="minorHAnsi"/>
                <w:sz w:val="20"/>
                <w:lang w:val="pt-BR"/>
              </w:rPr>
            </w:rPrChange>
          </w:rPr>
          <w:delText>2.7.4</w:delText>
        </w:r>
        <w:r w:rsidRPr="00B74DB6" w:rsidDel="00B74DB6">
          <w:rPr>
            <w:rFonts w:asciiTheme="minorHAnsi" w:eastAsiaTheme="minorEastAsia" w:hAnsiTheme="minorHAnsi" w:cstheme="minorHAnsi"/>
            <w:i w:val="0"/>
            <w:sz w:val="20"/>
            <w:lang w:eastAsia="en-US"/>
            <w:rPrChange w:id="178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86" w:author="Windows User" w:date="2019-04-05T18:43:00Z">
              <w:rPr>
                <w:rFonts w:asciiTheme="minorHAnsi" w:hAnsiTheme="minorHAnsi" w:cstheme="minorHAnsi"/>
                <w:sz w:val="20"/>
                <w:lang w:val="pt-BR"/>
              </w:rPr>
            </w:rPrChange>
          </w:rPr>
          <w:delText>Phim mới</w:delText>
        </w:r>
        <w:r w:rsidRPr="00B74DB6" w:rsidDel="00B74DB6">
          <w:rPr>
            <w:rFonts w:asciiTheme="minorHAnsi" w:hAnsiTheme="minorHAnsi" w:cstheme="minorHAnsi"/>
            <w:sz w:val="20"/>
            <w:rPrChange w:id="1787" w:author="Windows User" w:date="2019-04-05T18:43:00Z">
              <w:rPr>
                <w:rFonts w:asciiTheme="minorHAnsi" w:hAnsiTheme="minorHAnsi" w:cstheme="minorHAnsi"/>
                <w:sz w:val="20"/>
              </w:rPr>
            </w:rPrChange>
          </w:rPr>
          <w:tab/>
          <w:delText>70</w:delText>
        </w:r>
      </w:del>
    </w:p>
    <w:p w14:paraId="191894F0" w14:textId="67B32263" w:rsidR="00F40A44" w:rsidRPr="00B74DB6" w:rsidDel="00B74DB6" w:rsidRDefault="00F40A44">
      <w:pPr>
        <w:pStyle w:val="TOC3"/>
        <w:rPr>
          <w:del w:id="1788" w:author="Windows User" w:date="2019-04-05T18:42:00Z"/>
          <w:rFonts w:asciiTheme="minorHAnsi" w:eastAsiaTheme="minorEastAsia" w:hAnsiTheme="minorHAnsi" w:cstheme="minorHAnsi"/>
          <w:i w:val="0"/>
          <w:sz w:val="20"/>
          <w:lang w:eastAsia="en-US"/>
          <w:rPrChange w:id="1789" w:author="Windows User" w:date="2019-04-05T18:43:00Z">
            <w:rPr>
              <w:del w:id="1790" w:author="Windows User" w:date="2019-04-05T18:42:00Z"/>
              <w:rFonts w:asciiTheme="minorHAnsi" w:eastAsiaTheme="minorEastAsia" w:hAnsiTheme="minorHAnsi" w:cstheme="minorHAnsi"/>
              <w:i w:val="0"/>
              <w:sz w:val="20"/>
              <w:lang w:eastAsia="en-US"/>
            </w:rPr>
          </w:rPrChange>
        </w:rPr>
      </w:pPr>
      <w:del w:id="1791" w:author="Windows User" w:date="2019-04-05T18:42:00Z">
        <w:r w:rsidRPr="00B74DB6" w:rsidDel="00B74DB6">
          <w:rPr>
            <w:rFonts w:asciiTheme="minorHAnsi" w:hAnsiTheme="minorHAnsi" w:cstheme="minorHAnsi"/>
            <w:sz w:val="20"/>
            <w:lang w:val="pt-BR"/>
            <w:rPrChange w:id="1792" w:author="Windows User" w:date="2019-04-05T18:43:00Z">
              <w:rPr>
                <w:rFonts w:asciiTheme="minorHAnsi" w:hAnsiTheme="minorHAnsi" w:cstheme="minorHAnsi"/>
                <w:sz w:val="20"/>
                <w:lang w:val="pt-BR"/>
              </w:rPr>
            </w:rPrChange>
          </w:rPr>
          <w:delText>2.7.5</w:delText>
        </w:r>
        <w:r w:rsidRPr="00B74DB6" w:rsidDel="00B74DB6">
          <w:rPr>
            <w:rFonts w:asciiTheme="minorHAnsi" w:eastAsiaTheme="minorEastAsia" w:hAnsiTheme="minorHAnsi" w:cstheme="minorHAnsi"/>
            <w:i w:val="0"/>
            <w:sz w:val="20"/>
            <w:lang w:eastAsia="en-US"/>
            <w:rPrChange w:id="179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794" w:author="Windows User" w:date="2019-04-05T18:43:00Z">
              <w:rPr>
                <w:rFonts w:asciiTheme="minorHAnsi" w:hAnsiTheme="minorHAnsi" w:cstheme="minorHAnsi"/>
                <w:sz w:val="20"/>
                <w:lang w:val="pt-BR"/>
              </w:rPr>
            </w:rPrChange>
          </w:rPr>
          <w:delText>Phim lẻ</w:delText>
        </w:r>
        <w:r w:rsidRPr="00B74DB6" w:rsidDel="00B74DB6">
          <w:rPr>
            <w:rFonts w:asciiTheme="minorHAnsi" w:hAnsiTheme="minorHAnsi" w:cstheme="minorHAnsi"/>
            <w:sz w:val="20"/>
            <w:rPrChange w:id="1795" w:author="Windows User" w:date="2019-04-05T18:43:00Z">
              <w:rPr>
                <w:rFonts w:asciiTheme="minorHAnsi" w:hAnsiTheme="minorHAnsi" w:cstheme="minorHAnsi"/>
                <w:sz w:val="20"/>
              </w:rPr>
            </w:rPrChange>
          </w:rPr>
          <w:tab/>
          <w:delText>71</w:delText>
        </w:r>
      </w:del>
    </w:p>
    <w:p w14:paraId="5F168763" w14:textId="3CD69AC7" w:rsidR="00F40A44" w:rsidRPr="00B74DB6" w:rsidDel="00B74DB6" w:rsidRDefault="00F40A44">
      <w:pPr>
        <w:pStyle w:val="TOC4"/>
        <w:rPr>
          <w:del w:id="1796" w:author="Windows User" w:date="2019-04-05T18:42:00Z"/>
          <w:rFonts w:asciiTheme="minorHAnsi" w:eastAsiaTheme="minorEastAsia" w:hAnsiTheme="minorHAnsi" w:cstheme="minorHAnsi"/>
          <w:i w:val="0"/>
          <w:sz w:val="20"/>
          <w:lang w:eastAsia="en-US"/>
          <w:rPrChange w:id="1797" w:author="Windows User" w:date="2019-04-05T18:43:00Z">
            <w:rPr>
              <w:del w:id="1798" w:author="Windows User" w:date="2019-04-05T18:42:00Z"/>
              <w:rFonts w:asciiTheme="minorHAnsi" w:eastAsiaTheme="minorEastAsia" w:hAnsiTheme="minorHAnsi" w:cstheme="minorHAnsi"/>
              <w:i w:val="0"/>
              <w:sz w:val="20"/>
              <w:lang w:eastAsia="en-US"/>
            </w:rPr>
          </w:rPrChange>
        </w:rPr>
      </w:pPr>
      <w:del w:id="1799" w:author="Windows User" w:date="2019-04-05T18:42:00Z">
        <w:r w:rsidRPr="00B74DB6" w:rsidDel="00B74DB6">
          <w:rPr>
            <w:rFonts w:asciiTheme="minorHAnsi" w:hAnsiTheme="minorHAnsi" w:cstheme="minorHAnsi"/>
            <w:sz w:val="20"/>
            <w:lang w:val="pt-BR"/>
            <w:rPrChange w:id="1800" w:author="Windows User" w:date="2019-04-05T18:43:00Z">
              <w:rPr>
                <w:rFonts w:asciiTheme="minorHAnsi" w:hAnsiTheme="minorHAnsi" w:cstheme="minorHAnsi"/>
                <w:sz w:val="20"/>
                <w:lang w:val="pt-BR"/>
              </w:rPr>
            </w:rPrChange>
          </w:rPr>
          <w:delText>2.7.5.1</w:delText>
        </w:r>
        <w:r w:rsidRPr="00B74DB6" w:rsidDel="00B74DB6">
          <w:rPr>
            <w:rFonts w:asciiTheme="minorHAnsi" w:eastAsiaTheme="minorEastAsia" w:hAnsiTheme="minorHAnsi" w:cstheme="minorHAnsi"/>
            <w:i w:val="0"/>
            <w:sz w:val="20"/>
            <w:lang w:eastAsia="en-US"/>
            <w:rPrChange w:id="180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02" w:author="Windows User" w:date="2019-04-05T18:43:00Z">
              <w:rPr>
                <w:rFonts w:asciiTheme="minorHAnsi" w:hAnsiTheme="minorHAnsi" w:cstheme="minorHAnsi"/>
                <w:sz w:val="20"/>
                <w:lang w:val="pt-BR"/>
              </w:rPr>
            </w:rPrChange>
          </w:rPr>
          <w:delText>Faceted search Phim lẻ</w:delText>
        </w:r>
        <w:r w:rsidRPr="00B74DB6" w:rsidDel="00B74DB6">
          <w:rPr>
            <w:rFonts w:asciiTheme="minorHAnsi" w:hAnsiTheme="minorHAnsi" w:cstheme="minorHAnsi"/>
            <w:sz w:val="20"/>
            <w:rPrChange w:id="1803" w:author="Windows User" w:date="2019-04-05T18:43:00Z">
              <w:rPr>
                <w:rFonts w:asciiTheme="minorHAnsi" w:hAnsiTheme="minorHAnsi" w:cstheme="minorHAnsi"/>
                <w:sz w:val="20"/>
              </w:rPr>
            </w:rPrChange>
          </w:rPr>
          <w:tab/>
          <w:delText>72</w:delText>
        </w:r>
      </w:del>
    </w:p>
    <w:p w14:paraId="7E54D6C0" w14:textId="4C4DB530" w:rsidR="00F40A44" w:rsidRPr="00B74DB6" w:rsidDel="00B74DB6" w:rsidRDefault="00F40A44">
      <w:pPr>
        <w:pStyle w:val="TOC3"/>
        <w:rPr>
          <w:del w:id="1804" w:author="Windows User" w:date="2019-04-05T18:42:00Z"/>
          <w:rFonts w:asciiTheme="minorHAnsi" w:eastAsiaTheme="minorEastAsia" w:hAnsiTheme="minorHAnsi" w:cstheme="minorHAnsi"/>
          <w:i w:val="0"/>
          <w:sz w:val="20"/>
          <w:lang w:eastAsia="en-US"/>
          <w:rPrChange w:id="1805" w:author="Windows User" w:date="2019-04-05T18:43:00Z">
            <w:rPr>
              <w:del w:id="1806" w:author="Windows User" w:date="2019-04-05T18:42:00Z"/>
              <w:rFonts w:asciiTheme="minorHAnsi" w:eastAsiaTheme="minorEastAsia" w:hAnsiTheme="minorHAnsi" w:cstheme="minorHAnsi"/>
              <w:i w:val="0"/>
              <w:sz w:val="20"/>
              <w:lang w:eastAsia="en-US"/>
            </w:rPr>
          </w:rPrChange>
        </w:rPr>
      </w:pPr>
      <w:del w:id="1807" w:author="Windows User" w:date="2019-04-05T18:42:00Z">
        <w:r w:rsidRPr="00B74DB6" w:rsidDel="00B74DB6">
          <w:rPr>
            <w:rFonts w:asciiTheme="minorHAnsi" w:hAnsiTheme="minorHAnsi" w:cstheme="minorHAnsi"/>
            <w:sz w:val="20"/>
            <w:lang w:val="pt-BR"/>
            <w:rPrChange w:id="1808" w:author="Windows User" w:date="2019-04-05T18:43:00Z">
              <w:rPr>
                <w:rFonts w:asciiTheme="minorHAnsi" w:hAnsiTheme="minorHAnsi" w:cstheme="minorHAnsi"/>
                <w:sz w:val="20"/>
                <w:lang w:val="pt-BR"/>
              </w:rPr>
            </w:rPrChange>
          </w:rPr>
          <w:delText>2.7.6</w:delText>
        </w:r>
        <w:r w:rsidRPr="00B74DB6" w:rsidDel="00B74DB6">
          <w:rPr>
            <w:rFonts w:asciiTheme="minorHAnsi" w:eastAsiaTheme="minorEastAsia" w:hAnsiTheme="minorHAnsi" w:cstheme="minorHAnsi"/>
            <w:i w:val="0"/>
            <w:sz w:val="20"/>
            <w:lang w:eastAsia="en-US"/>
            <w:rPrChange w:id="180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10" w:author="Windows User" w:date="2019-04-05T18:43:00Z">
              <w:rPr>
                <w:rFonts w:asciiTheme="minorHAnsi" w:hAnsiTheme="minorHAnsi" w:cstheme="minorHAnsi"/>
                <w:sz w:val="20"/>
                <w:lang w:val="pt-BR"/>
              </w:rPr>
            </w:rPrChange>
          </w:rPr>
          <w:delText>Phim bộ</w:delText>
        </w:r>
        <w:r w:rsidRPr="00B74DB6" w:rsidDel="00B74DB6">
          <w:rPr>
            <w:rFonts w:asciiTheme="minorHAnsi" w:hAnsiTheme="minorHAnsi" w:cstheme="minorHAnsi"/>
            <w:sz w:val="20"/>
            <w:rPrChange w:id="1811" w:author="Windows User" w:date="2019-04-05T18:43:00Z">
              <w:rPr>
                <w:rFonts w:asciiTheme="minorHAnsi" w:hAnsiTheme="minorHAnsi" w:cstheme="minorHAnsi"/>
                <w:sz w:val="20"/>
              </w:rPr>
            </w:rPrChange>
          </w:rPr>
          <w:tab/>
          <w:delText>73</w:delText>
        </w:r>
      </w:del>
    </w:p>
    <w:p w14:paraId="17BF7246" w14:textId="60D4AB25" w:rsidR="00F40A44" w:rsidRPr="00B74DB6" w:rsidDel="00B74DB6" w:rsidRDefault="00F40A44">
      <w:pPr>
        <w:pStyle w:val="TOC4"/>
        <w:rPr>
          <w:del w:id="1812" w:author="Windows User" w:date="2019-04-05T18:42:00Z"/>
          <w:rFonts w:asciiTheme="minorHAnsi" w:eastAsiaTheme="minorEastAsia" w:hAnsiTheme="minorHAnsi" w:cstheme="minorHAnsi"/>
          <w:i w:val="0"/>
          <w:sz w:val="20"/>
          <w:lang w:eastAsia="en-US"/>
          <w:rPrChange w:id="1813" w:author="Windows User" w:date="2019-04-05T18:43:00Z">
            <w:rPr>
              <w:del w:id="1814" w:author="Windows User" w:date="2019-04-05T18:42:00Z"/>
              <w:rFonts w:asciiTheme="minorHAnsi" w:eastAsiaTheme="minorEastAsia" w:hAnsiTheme="minorHAnsi" w:cstheme="minorHAnsi"/>
              <w:i w:val="0"/>
              <w:sz w:val="20"/>
              <w:lang w:eastAsia="en-US"/>
            </w:rPr>
          </w:rPrChange>
        </w:rPr>
      </w:pPr>
      <w:del w:id="1815" w:author="Windows User" w:date="2019-04-05T18:42:00Z">
        <w:r w:rsidRPr="00B74DB6" w:rsidDel="00B74DB6">
          <w:rPr>
            <w:rFonts w:asciiTheme="minorHAnsi" w:hAnsiTheme="minorHAnsi" w:cstheme="minorHAnsi"/>
            <w:sz w:val="20"/>
            <w:lang w:val="pt-BR"/>
            <w:rPrChange w:id="1816" w:author="Windows User" w:date="2019-04-05T18:43:00Z">
              <w:rPr>
                <w:rFonts w:asciiTheme="minorHAnsi" w:hAnsiTheme="minorHAnsi" w:cstheme="minorHAnsi"/>
                <w:sz w:val="20"/>
                <w:lang w:val="pt-BR"/>
              </w:rPr>
            </w:rPrChange>
          </w:rPr>
          <w:delText>2.7.6.1</w:delText>
        </w:r>
        <w:r w:rsidRPr="00B74DB6" w:rsidDel="00B74DB6">
          <w:rPr>
            <w:rFonts w:asciiTheme="minorHAnsi" w:eastAsiaTheme="minorEastAsia" w:hAnsiTheme="minorHAnsi" w:cstheme="minorHAnsi"/>
            <w:i w:val="0"/>
            <w:sz w:val="20"/>
            <w:lang w:eastAsia="en-US"/>
            <w:rPrChange w:id="181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18" w:author="Windows User" w:date="2019-04-05T18:43:00Z">
              <w:rPr>
                <w:rFonts w:asciiTheme="minorHAnsi" w:hAnsiTheme="minorHAnsi" w:cstheme="minorHAnsi"/>
                <w:sz w:val="20"/>
                <w:lang w:val="pt-BR"/>
              </w:rPr>
            </w:rPrChange>
          </w:rPr>
          <w:delText>Faceted search Phim bộ</w:delText>
        </w:r>
        <w:r w:rsidRPr="00B74DB6" w:rsidDel="00B74DB6">
          <w:rPr>
            <w:rFonts w:asciiTheme="minorHAnsi" w:hAnsiTheme="minorHAnsi" w:cstheme="minorHAnsi"/>
            <w:sz w:val="20"/>
            <w:rPrChange w:id="1819" w:author="Windows User" w:date="2019-04-05T18:43:00Z">
              <w:rPr>
                <w:rFonts w:asciiTheme="minorHAnsi" w:hAnsiTheme="minorHAnsi" w:cstheme="minorHAnsi"/>
                <w:sz w:val="20"/>
              </w:rPr>
            </w:rPrChange>
          </w:rPr>
          <w:tab/>
          <w:delText>74</w:delText>
        </w:r>
      </w:del>
    </w:p>
    <w:p w14:paraId="268F97E9" w14:textId="695A6658" w:rsidR="00F40A44" w:rsidRPr="00B74DB6" w:rsidDel="00B74DB6" w:rsidRDefault="00F40A44">
      <w:pPr>
        <w:pStyle w:val="TOC2"/>
        <w:rPr>
          <w:del w:id="1820" w:author="Windows User" w:date="2019-04-05T18:42:00Z"/>
          <w:rFonts w:asciiTheme="minorHAnsi" w:eastAsiaTheme="minorEastAsia" w:hAnsiTheme="minorHAnsi" w:cstheme="minorHAnsi"/>
          <w:i w:val="0"/>
          <w:sz w:val="20"/>
          <w:lang w:eastAsia="en-US"/>
          <w:rPrChange w:id="1821" w:author="Windows User" w:date="2019-04-05T18:43:00Z">
            <w:rPr>
              <w:del w:id="1822" w:author="Windows User" w:date="2019-04-05T18:42:00Z"/>
              <w:rFonts w:asciiTheme="minorHAnsi" w:eastAsiaTheme="minorEastAsia" w:hAnsiTheme="minorHAnsi" w:cstheme="minorHAnsi"/>
              <w:i w:val="0"/>
              <w:sz w:val="20"/>
              <w:lang w:eastAsia="en-US"/>
            </w:rPr>
          </w:rPrChange>
        </w:rPr>
      </w:pPr>
      <w:del w:id="1823" w:author="Windows User" w:date="2019-04-05T18:42:00Z">
        <w:r w:rsidRPr="00B74DB6" w:rsidDel="00B74DB6">
          <w:rPr>
            <w:rFonts w:asciiTheme="minorHAnsi" w:hAnsiTheme="minorHAnsi" w:cstheme="minorHAnsi"/>
            <w:snapToGrid w:val="0"/>
            <w:w w:val="0"/>
            <w:sz w:val="20"/>
            <w:rPrChange w:id="1824" w:author="Windows User" w:date="2019-04-05T18:43:00Z">
              <w:rPr>
                <w:rFonts w:asciiTheme="minorHAnsi" w:hAnsiTheme="minorHAnsi" w:cstheme="minorHAnsi"/>
                <w:snapToGrid w:val="0"/>
                <w:w w:val="0"/>
                <w:sz w:val="20"/>
              </w:rPr>
            </w:rPrChange>
          </w:rPr>
          <w:delText>2.9</w:delText>
        </w:r>
        <w:r w:rsidRPr="00B74DB6" w:rsidDel="00B74DB6">
          <w:rPr>
            <w:rFonts w:asciiTheme="minorHAnsi" w:eastAsiaTheme="minorEastAsia" w:hAnsiTheme="minorHAnsi" w:cstheme="minorHAnsi"/>
            <w:i w:val="0"/>
            <w:sz w:val="20"/>
            <w:lang w:eastAsia="en-US"/>
            <w:rPrChange w:id="182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826" w:author="Windows User" w:date="2019-04-05T18:43:00Z">
              <w:rPr>
                <w:rFonts w:asciiTheme="minorHAnsi" w:hAnsiTheme="minorHAnsi" w:cstheme="minorHAnsi"/>
                <w:sz w:val="20"/>
              </w:rPr>
            </w:rPrChange>
          </w:rPr>
          <w:delText>THỂ THAO</w:delText>
        </w:r>
        <w:r w:rsidRPr="00B74DB6" w:rsidDel="00B74DB6">
          <w:rPr>
            <w:rFonts w:asciiTheme="minorHAnsi" w:hAnsiTheme="minorHAnsi" w:cstheme="minorHAnsi"/>
            <w:sz w:val="20"/>
            <w:rPrChange w:id="1827" w:author="Windows User" w:date="2019-04-05T18:43:00Z">
              <w:rPr>
                <w:rFonts w:asciiTheme="minorHAnsi" w:hAnsiTheme="minorHAnsi" w:cstheme="minorHAnsi"/>
                <w:sz w:val="20"/>
              </w:rPr>
            </w:rPrChange>
          </w:rPr>
          <w:tab/>
          <w:delText>85</w:delText>
        </w:r>
      </w:del>
    </w:p>
    <w:p w14:paraId="6DC38D20" w14:textId="356DCC53" w:rsidR="00F40A44" w:rsidRPr="00B74DB6" w:rsidDel="00B74DB6" w:rsidRDefault="00F40A44">
      <w:pPr>
        <w:pStyle w:val="TOC3"/>
        <w:rPr>
          <w:del w:id="1828" w:author="Windows User" w:date="2019-04-05T18:42:00Z"/>
          <w:rFonts w:asciiTheme="minorHAnsi" w:eastAsiaTheme="minorEastAsia" w:hAnsiTheme="minorHAnsi" w:cstheme="minorHAnsi"/>
          <w:i w:val="0"/>
          <w:sz w:val="20"/>
          <w:lang w:eastAsia="en-US"/>
          <w:rPrChange w:id="1829" w:author="Windows User" w:date="2019-04-05T18:43:00Z">
            <w:rPr>
              <w:del w:id="1830" w:author="Windows User" w:date="2019-04-05T18:42:00Z"/>
              <w:rFonts w:asciiTheme="minorHAnsi" w:eastAsiaTheme="minorEastAsia" w:hAnsiTheme="minorHAnsi" w:cstheme="minorHAnsi"/>
              <w:i w:val="0"/>
              <w:sz w:val="20"/>
              <w:lang w:eastAsia="en-US"/>
            </w:rPr>
          </w:rPrChange>
        </w:rPr>
      </w:pPr>
      <w:del w:id="1831" w:author="Windows User" w:date="2019-04-05T18:42:00Z">
        <w:r w:rsidRPr="00B74DB6" w:rsidDel="00B74DB6">
          <w:rPr>
            <w:rFonts w:asciiTheme="minorHAnsi" w:hAnsiTheme="minorHAnsi" w:cstheme="minorHAnsi"/>
            <w:sz w:val="20"/>
            <w:rPrChange w:id="1832" w:author="Windows User" w:date="2019-04-05T18:43:00Z">
              <w:rPr>
                <w:rFonts w:asciiTheme="minorHAnsi" w:hAnsiTheme="minorHAnsi" w:cstheme="minorHAnsi"/>
                <w:sz w:val="20"/>
              </w:rPr>
            </w:rPrChange>
          </w:rPr>
          <w:delText>2.9.1</w:delText>
        </w:r>
        <w:r w:rsidRPr="00B74DB6" w:rsidDel="00B74DB6">
          <w:rPr>
            <w:rFonts w:asciiTheme="minorHAnsi" w:eastAsiaTheme="minorEastAsia" w:hAnsiTheme="minorHAnsi" w:cstheme="minorHAnsi"/>
            <w:i w:val="0"/>
            <w:sz w:val="20"/>
            <w:lang w:eastAsia="en-US"/>
            <w:rPrChange w:id="183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834" w:author="Windows User" w:date="2019-04-05T18:43:00Z">
              <w:rPr>
                <w:rFonts w:asciiTheme="minorHAnsi" w:hAnsiTheme="minorHAnsi" w:cstheme="minorHAnsi"/>
                <w:sz w:val="20"/>
              </w:rPr>
            </w:rPrChange>
          </w:rPr>
          <w:delText>Mainpage</w:delText>
        </w:r>
        <w:r w:rsidRPr="00B74DB6" w:rsidDel="00B74DB6">
          <w:rPr>
            <w:rFonts w:asciiTheme="minorHAnsi" w:hAnsiTheme="minorHAnsi" w:cstheme="minorHAnsi"/>
            <w:sz w:val="20"/>
            <w:rPrChange w:id="1835" w:author="Windows User" w:date="2019-04-05T18:43:00Z">
              <w:rPr>
                <w:rFonts w:asciiTheme="minorHAnsi" w:hAnsiTheme="minorHAnsi" w:cstheme="minorHAnsi"/>
                <w:sz w:val="20"/>
              </w:rPr>
            </w:rPrChange>
          </w:rPr>
          <w:tab/>
          <w:delText>85</w:delText>
        </w:r>
      </w:del>
    </w:p>
    <w:p w14:paraId="0209E968" w14:textId="468CC4AA" w:rsidR="00F40A44" w:rsidRPr="00B74DB6" w:rsidDel="00B74DB6" w:rsidRDefault="00F40A44">
      <w:pPr>
        <w:pStyle w:val="TOC3"/>
        <w:rPr>
          <w:del w:id="1836" w:author="Windows User" w:date="2019-04-05T18:42:00Z"/>
          <w:rFonts w:asciiTheme="minorHAnsi" w:eastAsiaTheme="minorEastAsia" w:hAnsiTheme="minorHAnsi" w:cstheme="minorHAnsi"/>
          <w:i w:val="0"/>
          <w:sz w:val="20"/>
          <w:lang w:eastAsia="en-US"/>
          <w:rPrChange w:id="1837" w:author="Windows User" w:date="2019-04-05T18:43:00Z">
            <w:rPr>
              <w:del w:id="1838" w:author="Windows User" w:date="2019-04-05T18:42:00Z"/>
              <w:rFonts w:asciiTheme="minorHAnsi" w:eastAsiaTheme="minorEastAsia" w:hAnsiTheme="minorHAnsi" w:cstheme="minorHAnsi"/>
              <w:i w:val="0"/>
              <w:sz w:val="20"/>
              <w:lang w:eastAsia="en-US"/>
            </w:rPr>
          </w:rPrChange>
        </w:rPr>
      </w:pPr>
      <w:del w:id="1839" w:author="Windows User" w:date="2019-04-05T18:42:00Z">
        <w:r w:rsidRPr="00B74DB6" w:rsidDel="00B74DB6">
          <w:rPr>
            <w:rFonts w:asciiTheme="minorHAnsi" w:hAnsiTheme="minorHAnsi" w:cstheme="minorHAnsi"/>
            <w:sz w:val="20"/>
            <w:lang w:val="pt-BR"/>
            <w:rPrChange w:id="1840" w:author="Windows User" w:date="2019-04-05T18:43:00Z">
              <w:rPr>
                <w:rFonts w:asciiTheme="minorHAnsi" w:hAnsiTheme="minorHAnsi" w:cstheme="minorHAnsi"/>
                <w:sz w:val="20"/>
                <w:lang w:val="pt-BR"/>
              </w:rPr>
            </w:rPrChange>
          </w:rPr>
          <w:delText>2.9.2</w:delText>
        </w:r>
        <w:r w:rsidRPr="00B74DB6" w:rsidDel="00B74DB6">
          <w:rPr>
            <w:rFonts w:asciiTheme="minorHAnsi" w:eastAsiaTheme="minorEastAsia" w:hAnsiTheme="minorHAnsi" w:cstheme="minorHAnsi"/>
            <w:i w:val="0"/>
            <w:sz w:val="20"/>
            <w:lang w:eastAsia="en-US"/>
            <w:rPrChange w:id="184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42" w:author="Windows User" w:date="2019-04-05T18:43:00Z">
              <w:rPr>
                <w:rFonts w:asciiTheme="minorHAnsi" w:hAnsiTheme="minorHAnsi" w:cstheme="minorHAnsi"/>
                <w:sz w:val="20"/>
                <w:lang w:val="pt-BR"/>
              </w:rPr>
            </w:rPrChange>
          </w:rPr>
          <w:delText>Faceted search tại subpage Thể thao</w:delText>
        </w:r>
        <w:r w:rsidRPr="00B74DB6" w:rsidDel="00B74DB6">
          <w:rPr>
            <w:rFonts w:asciiTheme="minorHAnsi" w:hAnsiTheme="minorHAnsi" w:cstheme="minorHAnsi"/>
            <w:sz w:val="20"/>
            <w:rPrChange w:id="1843" w:author="Windows User" w:date="2019-04-05T18:43:00Z">
              <w:rPr>
                <w:rFonts w:asciiTheme="minorHAnsi" w:hAnsiTheme="minorHAnsi" w:cstheme="minorHAnsi"/>
                <w:sz w:val="20"/>
              </w:rPr>
            </w:rPrChange>
          </w:rPr>
          <w:tab/>
          <w:delText>86</w:delText>
        </w:r>
      </w:del>
    </w:p>
    <w:p w14:paraId="514BFA18" w14:textId="091265AE" w:rsidR="00F40A44" w:rsidRPr="00B74DB6" w:rsidDel="00B74DB6" w:rsidRDefault="00F40A44">
      <w:pPr>
        <w:pStyle w:val="TOC3"/>
        <w:rPr>
          <w:del w:id="1844" w:author="Windows User" w:date="2019-04-05T18:42:00Z"/>
          <w:rFonts w:asciiTheme="minorHAnsi" w:eastAsiaTheme="minorEastAsia" w:hAnsiTheme="minorHAnsi" w:cstheme="minorHAnsi"/>
          <w:i w:val="0"/>
          <w:sz w:val="20"/>
          <w:lang w:eastAsia="en-US"/>
          <w:rPrChange w:id="1845" w:author="Windows User" w:date="2019-04-05T18:43:00Z">
            <w:rPr>
              <w:del w:id="1846" w:author="Windows User" w:date="2019-04-05T18:42:00Z"/>
              <w:rFonts w:asciiTheme="minorHAnsi" w:eastAsiaTheme="minorEastAsia" w:hAnsiTheme="minorHAnsi" w:cstheme="minorHAnsi"/>
              <w:i w:val="0"/>
              <w:sz w:val="20"/>
              <w:lang w:eastAsia="en-US"/>
            </w:rPr>
          </w:rPrChange>
        </w:rPr>
      </w:pPr>
      <w:del w:id="1847" w:author="Windows User" w:date="2019-04-05T18:42:00Z">
        <w:r w:rsidRPr="00B74DB6" w:rsidDel="00B74DB6">
          <w:rPr>
            <w:rFonts w:asciiTheme="minorHAnsi" w:hAnsiTheme="minorHAnsi" w:cstheme="minorHAnsi"/>
            <w:sz w:val="20"/>
            <w:lang w:val="pt-BR"/>
            <w:rPrChange w:id="1848" w:author="Windows User" w:date="2019-04-05T18:43:00Z">
              <w:rPr>
                <w:rFonts w:asciiTheme="minorHAnsi" w:hAnsiTheme="minorHAnsi" w:cstheme="minorHAnsi"/>
                <w:sz w:val="20"/>
                <w:lang w:val="pt-BR"/>
              </w:rPr>
            </w:rPrChange>
          </w:rPr>
          <w:delText>2.9.3</w:delText>
        </w:r>
        <w:r w:rsidRPr="00B74DB6" w:rsidDel="00B74DB6">
          <w:rPr>
            <w:rFonts w:asciiTheme="minorHAnsi" w:eastAsiaTheme="minorEastAsia" w:hAnsiTheme="minorHAnsi" w:cstheme="minorHAnsi"/>
            <w:i w:val="0"/>
            <w:sz w:val="20"/>
            <w:lang w:eastAsia="en-US"/>
            <w:rPrChange w:id="184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50" w:author="Windows User" w:date="2019-04-05T18:43:00Z">
              <w:rPr>
                <w:rFonts w:asciiTheme="minorHAnsi" w:hAnsiTheme="minorHAnsi" w:cstheme="minorHAnsi"/>
                <w:sz w:val="20"/>
                <w:lang w:val="pt-BR"/>
              </w:rPr>
            </w:rPrChange>
          </w:rPr>
          <w:delText>Search</w:delText>
        </w:r>
        <w:r w:rsidRPr="00B74DB6" w:rsidDel="00B74DB6">
          <w:rPr>
            <w:rFonts w:asciiTheme="minorHAnsi" w:hAnsiTheme="minorHAnsi" w:cstheme="minorHAnsi"/>
            <w:sz w:val="20"/>
            <w:rPrChange w:id="1851" w:author="Windows User" w:date="2019-04-05T18:43:00Z">
              <w:rPr>
                <w:rFonts w:asciiTheme="minorHAnsi" w:hAnsiTheme="minorHAnsi" w:cstheme="minorHAnsi"/>
                <w:sz w:val="20"/>
              </w:rPr>
            </w:rPrChange>
          </w:rPr>
          <w:tab/>
          <w:delText>88</w:delText>
        </w:r>
      </w:del>
    </w:p>
    <w:p w14:paraId="6AC65737" w14:textId="27DC5394" w:rsidR="00F40A44" w:rsidRPr="00B74DB6" w:rsidDel="00B74DB6" w:rsidRDefault="00F40A44">
      <w:pPr>
        <w:pStyle w:val="TOC3"/>
        <w:rPr>
          <w:del w:id="1852" w:author="Windows User" w:date="2019-04-05T18:42:00Z"/>
          <w:rFonts w:asciiTheme="minorHAnsi" w:eastAsiaTheme="minorEastAsia" w:hAnsiTheme="minorHAnsi" w:cstheme="minorHAnsi"/>
          <w:i w:val="0"/>
          <w:sz w:val="20"/>
          <w:lang w:eastAsia="en-US"/>
          <w:rPrChange w:id="1853" w:author="Windows User" w:date="2019-04-05T18:43:00Z">
            <w:rPr>
              <w:del w:id="1854" w:author="Windows User" w:date="2019-04-05T18:42:00Z"/>
              <w:rFonts w:asciiTheme="minorHAnsi" w:eastAsiaTheme="minorEastAsia" w:hAnsiTheme="minorHAnsi" w:cstheme="minorHAnsi"/>
              <w:i w:val="0"/>
              <w:sz w:val="20"/>
              <w:lang w:eastAsia="en-US"/>
            </w:rPr>
          </w:rPrChange>
        </w:rPr>
      </w:pPr>
      <w:del w:id="1855" w:author="Windows User" w:date="2019-04-05T18:42:00Z">
        <w:r w:rsidRPr="00B74DB6" w:rsidDel="00B74DB6">
          <w:rPr>
            <w:rFonts w:asciiTheme="minorHAnsi" w:hAnsiTheme="minorHAnsi" w:cstheme="minorHAnsi"/>
            <w:sz w:val="20"/>
            <w:lang w:val="pt-BR"/>
            <w:rPrChange w:id="1856" w:author="Windows User" w:date="2019-04-05T18:43:00Z">
              <w:rPr>
                <w:rFonts w:asciiTheme="minorHAnsi" w:hAnsiTheme="minorHAnsi" w:cstheme="minorHAnsi"/>
                <w:sz w:val="20"/>
                <w:lang w:val="pt-BR"/>
              </w:rPr>
            </w:rPrChange>
          </w:rPr>
          <w:delText>2.9.4</w:delText>
        </w:r>
        <w:r w:rsidRPr="00B74DB6" w:rsidDel="00B74DB6">
          <w:rPr>
            <w:rFonts w:asciiTheme="minorHAnsi" w:eastAsiaTheme="minorEastAsia" w:hAnsiTheme="minorHAnsi" w:cstheme="minorHAnsi"/>
            <w:i w:val="0"/>
            <w:sz w:val="20"/>
            <w:lang w:eastAsia="en-US"/>
            <w:rPrChange w:id="185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58" w:author="Windows User" w:date="2019-04-05T18:43:00Z">
              <w:rPr>
                <w:rFonts w:asciiTheme="minorHAnsi" w:hAnsiTheme="minorHAnsi" w:cstheme="minorHAnsi"/>
                <w:sz w:val="20"/>
                <w:lang w:val="pt-BR"/>
              </w:rPr>
            </w:rPrChange>
          </w:rPr>
          <w:delText>Trang chi tiết Giải đấu</w:delText>
        </w:r>
        <w:r w:rsidRPr="00B74DB6" w:rsidDel="00B74DB6">
          <w:rPr>
            <w:rFonts w:asciiTheme="minorHAnsi" w:hAnsiTheme="minorHAnsi" w:cstheme="minorHAnsi"/>
            <w:sz w:val="20"/>
            <w:rPrChange w:id="1859" w:author="Windows User" w:date="2019-04-05T18:43:00Z">
              <w:rPr>
                <w:rFonts w:asciiTheme="minorHAnsi" w:hAnsiTheme="minorHAnsi" w:cstheme="minorHAnsi"/>
                <w:sz w:val="20"/>
              </w:rPr>
            </w:rPrChange>
          </w:rPr>
          <w:tab/>
          <w:delText>88</w:delText>
        </w:r>
      </w:del>
    </w:p>
    <w:p w14:paraId="560CCA6C" w14:textId="0414FE32" w:rsidR="00F40A44" w:rsidRPr="00B74DB6" w:rsidDel="00B74DB6" w:rsidRDefault="00F40A44">
      <w:pPr>
        <w:pStyle w:val="TOC3"/>
        <w:rPr>
          <w:del w:id="1860" w:author="Windows User" w:date="2019-04-05T18:42:00Z"/>
          <w:rFonts w:asciiTheme="minorHAnsi" w:eastAsiaTheme="minorEastAsia" w:hAnsiTheme="minorHAnsi" w:cstheme="minorHAnsi"/>
          <w:i w:val="0"/>
          <w:sz w:val="20"/>
          <w:lang w:eastAsia="en-US"/>
          <w:rPrChange w:id="1861" w:author="Windows User" w:date="2019-04-05T18:43:00Z">
            <w:rPr>
              <w:del w:id="1862" w:author="Windows User" w:date="2019-04-05T18:42:00Z"/>
              <w:rFonts w:asciiTheme="minorHAnsi" w:eastAsiaTheme="minorEastAsia" w:hAnsiTheme="minorHAnsi" w:cstheme="minorHAnsi"/>
              <w:i w:val="0"/>
              <w:sz w:val="20"/>
              <w:lang w:eastAsia="en-US"/>
            </w:rPr>
          </w:rPrChange>
        </w:rPr>
      </w:pPr>
      <w:del w:id="1863" w:author="Windows User" w:date="2019-04-05T18:42:00Z">
        <w:r w:rsidRPr="00B74DB6" w:rsidDel="00B74DB6">
          <w:rPr>
            <w:rFonts w:asciiTheme="minorHAnsi" w:hAnsiTheme="minorHAnsi" w:cstheme="minorHAnsi"/>
            <w:sz w:val="20"/>
            <w:lang w:val="pt-BR"/>
            <w:rPrChange w:id="1864" w:author="Windows User" w:date="2019-04-05T18:43:00Z">
              <w:rPr>
                <w:rFonts w:asciiTheme="minorHAnsi" w:hAnsiTheme="minorHAnsi" w:cstheme="minorHAnsi"/>
                <w:sz w:val="20"/>
                <w:lang w:val="pt-BR"/>
              </w:rPr>
            </w:rPrChange>
          </w:rPr>
          <w:delText>2.9.5</w:delText>
        </w:r>
        <w:r w:rsidRPr="00B74DB6" w:rsidDel="00B74DB6">
          <w:rPr>
            <w:rFonts w:asciiTheme="minorHAnsi" w:eastAsiaTheme="minorEastAsia" w:hAnsiTheme="minorHAnsi" w:cstheme="minorHAnsi"/>
            <w:i w:val="0"/>
            <w:sz w:val="20"/>
            <w:lang w:eastAsia="en-US"/>
            <w:rPrChange w:id="186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66" w:author="Windows User" w:date="2019-04-05T18:43:00Z">
              <w:rPr>
                <w:rFonts w:asciiTheme="minorHAnsi" w:hAnsiTheme="minorHAnsi" w:cstheme="minorHAnsi"/>
                <w:sz w:val="20"/>
                <w:lang w:val="pt-BR"/>
              </w:rPr>
            </w:rPrChange>
          </w:rPr>
          <w:delText>Trang chi tiết Highlight</w:delText>
        </w:r>
        <w:r w:rsidRPr="00B74DB6" w:rsidDel="00B74DB6">
          <w:rPr>
            <w:rFonts w:asciiTheme="minorHAnsi" w:hAnsiTheme="minorHAnsi" w:cstheme="minorHAnsi"/>
            <w:sz w:val="20"/>
            <w:rPrChange w:id="1867" w:author="Windows User" w:date="2019-04-05T18:43:00Z">
              <w:rPr>
                <w:rFonts w:asciiTheme="minorHAnsi" w:hAnsiTheme="minorHAnsi" w:cstheme="minorHAnsi"/>
                <w:sz w:val="20"/>
              </w:rPr>
            </w:rPrChange>
          </w:rPr>
          <w:tab/>
          <w:delText>89</w:delText>
        </w:r>
      </w:del>
    </w:p>
    <w:p w14:paraId="43BE6B60" w14:textId="40257BAC" w:rsidR="00F40A44" w:rsidRPr="00B74DB6" w:rsidDel="00B74DB6" w:rsidRDefault="00F40A44">
      <w:pPr>
        <w:pStyle w:val="TOC3"/>
        <w:rPr>
          <w:del w:id="1868" w:author="Windows User" w:date="2019-04-05T18:42:00Z"/>
          <w:rFonts w:asciiTheme="minorHAnsi" w:eastAsiaTheme="minorEastAsia" w:hAnsiTheme="minorHAnsi" w:cstheme="minorHAnsi"/>
          <w:i w:val="0"/>
          <w:sz w:val="20"/>
          <w:lang w:eastAsia="en-US"/>
          <w:rPrChange w:id="1869" w:author="Windows User" w:date="2019-04-05T18:43:00Z">
            <w:rPr>
              <w:del w:id="1870" w:author="Windows User" w:date="2019-04-05T18:42:00Z"/>
              <w:rFonts w:asciiTheme="minorHAnsi" w:eastAsiaTheme="minorEastAsia" w:hAnsiTheme="minorHAnsi" w:cstheme="minorHAnsi"/>
              <w:i w:val="0"/>
              <w:sz w:val="20"/>
              <w:lang w:eastAsia="en-US"/>
            </w:rPr>
          </w:rPrChange>
        </w:rPr>
      </w:pPr>
      <w:del w:id="1871" w:author="Windows User" w:date="2019-04-05T18:42:00Z">
        <w:r w:rsidRPr="00B74DB6" w:rsidDel="00B74DB6">
          <w:rPr>
            <w:rFonts w:asciiTheme="minorHAnsi" w:hAnsiTheme="minorHAnsi" w:cstheme="minorHAnsi"/>
            <w:sz w:val="20"/>
            <w:lang w:val="pt-BR"/>
            <w:rPrChange w:id="1872" w:author="Windows User" w:date="2019-04-05T18:43:00Z">
              <w:rPr>
                <w:rFonts w:asciiTheme="minorHAnsi" w:hAnsiTheme="minorHAnsi" w:cstheme="minorHAnsi"/>
                <w:sz w:val="20"/>
                <w:lang w:val="pt-BR"/>
              </w:rPr>
            </w:rPrChange>
          </w:rPr>
          <w:delText>2.9.6</w:delText>
        </w:r>
        <w:r w:rsidRPr="00B74DB6" w:rsidDel="00B74DB6">
          <w:rPr>
            <w:rFonts w:asciiTheme="minorHAnsi" w:eastAsiaTheme="minorEastAsia" w:hAnsiTheme="minorHAnsi" w:cstheme="minorHAnsi"/>
            <w:i w:val="0"/>
            <w:sz w:val="20"/>
            <w:lang w:eastAsia="en-US"/>
            <w:rPrChange w:id="187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74" w:author="Windows User" w:date="2019-04-05T18:43:00Z">
              <w:rPr>
                <w:rFonts w:asciiTheme="minorHAnsi" w:hAnsiTheme="minorHAnsi" w:cstheme="minorHAnsi"/>
                <w:sz w:val="20"/>
                <w:lang w:val="pt-BR"/>
              </w:rPr>
            </w:rPrChange>
          </w:rPr>
          <w:delText>Trang chi tiết Full match</w:delText>
        </w:r>
        <w:r w:rsidRPr="00B74DB6" w:rsidDel="00B74DB6">
          <w:rPr>
            <w:rFonts w:asciiTheme="minorHAnsi" w:hAnsiTheme="minorHAnsi" w:cstheme="minorHAnsi"/>
            <w:sz w:val="20"/>
            <w:rPrChange w:id="1875" w:author="Windows User" w:date="2019-04-05T18:43:00Z">
              <w:rPr>
                <w:rFonts w:asciiTheme="minorHAnsi" w:hAnsiTheme="minorHAnsi" w:cstheme="minorHAnsi"/>
                <w:sz w:val="20"/>
              </w:rPr>
            </w:rPrChange>
          </w:rPr>
          <w:tab/>
          <w:delText>90</w:delText>
        </w:r>
      </w:del>
    </w:p>
    <w:p w14:paraId="7B2A090E" w14:textId="7E4757E6" w:rsidR="00F40A44" w:rsidRPr="00B74DB6" w:rsidDel="00B74DB6" w:rsidRDefault="00F40A44">
      <w:pPr>
        <w:pStyle w:val="TOC3"/>
        <w:rPr>
          <w:del w:id="1876" w:author="Windows User" w:date="2019-04-05T18:42:00Z"/>
          <w:rFonts w:asciiTheme="minorHAnsi" w:eastAsiaTheme="minorEastAsia" w:hAnsiTheme="minorHAnsi" w:cstheme="minorHAnsi"/>
          <w:i w:val="0"/>
          <w:sz w:val="20"/>
          <w:lang w:eastAsia="en-US"/>
          <w:rPrChange w:id="1877" w:author="Windows User" w:date="2019-04-05T18:43:00Z">
            <w:rPr>
              <w:del w:id="1878" w:author="Windows User" w:date="2019-04-05T18:42:00Z"/>
              <w:rFonts w:asciiTheme="minorHAnsi" w:eastAsiaTheme="minorEastAsia" w:hAnsiTheme="minorHAnsi" w:cstheme="minorHAnsi"/>
              <w:i w:val="0"/>
              <w:sz w:val="20"/>
              <w:lang w:eastAsia="en-US"/>
            </w:rPr>
          </w:rPrChange>
        </w:rPr>
      </w:pPr>
      <w:del w:id="1879" w:author="Windows User" w:date="2019-04-05T18:42:00Z">
        <w:r w:rsidRPr="00B74DB6" w:rsidDel="00B74DB6">
          <w:rPr>
            <w:rFonts w:asciiTheme="minorHAnsi" w:hAnsiTheme="minorHAnsi" w:cstheme="minorHAnsi"/>
            <w:sz w:val="20"/>
            <w:lang w:val="pt-BR"/>
            <w:rPrChange w:id="1880" w:author="Windows User" w:date="2019-04-05T18:43:00Z">
              <w:rPr>
                <w:rFonts w:asciiTheme="minorHAnsi" w:hAnsiTheme="minorHAnsi" w:cstheme="minorHAnsi"/>
                <w:sz w:val="20"/>
                <w:lang w:val="pt-BR"/>
              </w:rPr>
            </w:rPrChange>
          </w:rPr>
          <w:delText>2.9.7</w:delText>
        </w:r>
        <w:r w:rsidRPr="00B74DB6" w:rsidDel="00B74DB6">
          <w:rPr>
            <w:rFonts w:asciiTheme="minorHAnsi" w:eastAsiaTheme="minorEastAsia" w:hAnsiTheme="minorHAnsi" w:cstheme="minorHAnsi"/>
            <w:i w:val="0"/>
            <w:sz w:val="20"/>
            <w:lang w:eastAsia="en-US"/>
            <w:rPrChange w:id="188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82" w:author="Windows User" w:date="2019-04-05T18:43:00Z">
              <w:rPr>
                <w:rFonts w:asciiTheme="minorHAnsi" w:hAnsiTheme="minorHAnsi" w:cstheme="minorHAnsi"/>
                <w:sz w:val="20"/>
                <w:lang w:val="pt-BR"/>
              </w:rPr>
            </w:rPrChange>
          </w:rPr>
          <w:delText>Trang chi tiết Bản tin – Tạp chí</w:delText>
        </w:r>
        <w:r w:rsidRPr="00B74DB6" w:rsidDel="00B74DB6">
          <w:rPr>
            <w:rFonts w:asciiTheme="minorHAnsi" w:hAnsiTheme="minorHAnsi" w:cstheme="minorHAnsi"/>
            <w:sz w:val="20"/>
            <w:rPrChange w:id="1883" w:author="Windows User" w:date="2019-04-05T18:43:00Z">
              <w:rPr>
                <w:rFonts w:asciiTheme="minorHAnsi" w:hAnsiTheme="minorHAnsi" w:cstheme="minorHAnsi"/>
                <w:sz w:val="20"/>
              </w:rPr>
            </w:rPrChange>
          </w:rPr>
          <w:tab/>
          <w:delText>91</w:delText>
        </w:r>
      </w:del>
    </w:p>
    <w:p w14:paraId="16AA4D5B" w14:textId="5CF798DC" w:rsidR="00F40A44" w:rsidRPr="00B74DB6" w:rsidDel="00B74DB6" w:rsidRDefault="00F40A44">
      <w:pPr>
        <w:pStyle w:val="TOC3"/>
        <w:rPr>
          <w:del w:id="1884" w:author="Windows User" w:date="2019-04-05T18:42:00Z"/>
          <w:rFonts w:asciiTheme="minorHAnsi" w:eastAsiaTheme="minorEastAsia" w:hAnsiTheme="minorHAnsi" w:cstheme="minorHAnsi"/>
          <w:i w:val="0"/>
          <w:sz w:val="20"/>
          <w:lang w:eastAsia="en-US"/>
          <w:rPrChange w:id="1885" w:author="Windows User" w:date="2019-04-05T18:43:00Z">
            <w:rPr>
              <w:del w:id="1886" w:author="Windows User" w:date="2019-04-05T18:42:00Z"/>
              <w:rFonts w:asciiTheme="minorHAnsi" w:eastAsiaTheme="minorEastAsia" w:hAnsiTheme="minorHAnsi" w:cstheme="minorHAnsi"/>
              <w:i w:val="0"/>
              <w:sz w:val="20"/>
              <w:lang w:eastAsia="en-US"/>
            </w:rPr>
          </w:rPrChange>
        </w:rPr>
      </w:pPr>
      <w:del w:id="1887" w:author="Windows User" w:date="2019-04-05T18:42:00Z">
        <w:r w:rsidRPr="00B74DB6" w:rsidDel="00B74DB6">
          <w:rPr>
            <w:rFonts w:asciiTheme="minorHAnsi" w:hAnsiTheme="minorHAnsi" w:cstheme="minorHAnsi"/>
            <w:sz w:val="20"/>
            <w:lang w:val="pt-BR"/>
            <w:rPrChange w:id="1888" w:author="Windows User" w:date="2019-04-05T18:43:00Z">
              <w:rPr>
                <w:rFonts w:asciiTheme="minorHAnsi" w:hAnsiTheme="minorHAnsi" w:cstheme="minorHAnsi"/>
                <w:sz w:val="20"/>
                <w:lang w:val="pt-BR"/>
              </w:rPr>
            </w:rPrChange>
          </w:rPr>
          <w:delText>2.9.8</w:delText>
        </w:r>
        <w:r w:rsidRPr="00B74DB6" w:rsidDel="00B74DB6">
          <w:rPr>
            <w:rFonts w:asciiTheme="minorHAnsi" w:eastAsiaTheme="minorEastAsia" w:hAnsiTheme="minorHAnsi" w:cstheme="minorHAnsi"/>
            <w:i w:val="0"/>
            <w:sz w:val="20"/>
            <w:lang w:eastAsia="en-US"/>
            <w:rPrChange w:id="188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90" w:author="Windows User" w:date="2019-04-05T18:43:00Z">
              <w:rPr>
                <w:rFonts w:asciiTheme="minorHAnsi" w:hAnsiTheme="minorHAnsi" w:cstheme="minorHAnsi"/>
                <w:sz w:val="20"/>
                <w:lang w:val="pt-BR"/>
              </w:rPr>
            </w:rPrChange>
          </w:rPr>
          <w:delText>Trang chi tiết Hướng dẫn luyện tập</w:delText>
        </w:r>
        <w:r w:rsidRPr="00B74DB6" w:rsidDel="00B74DB6">
          <w:rPr>
            <w:rFonts w:asciiTheme="minorHAnsi" w:hAnsiTheme="minorHAnsi" w:cstheme="minorHAnsi"/>
            <w:sz w:val="20"/>
            <w:rPrChange w:id="1891" w:author="Windows User" w:date="2019-04-05T18:43:00Z">
              <w:rPr>
                <w:rFonts w:asciiTheme="minorHAnsi" w:hAnsiTheme="minorHAnsi" w:cstheme="minorHAnsi"/>
                <w:sz w:val="20"/>
              </w:rPr>
            </w:rPrChange>
          </w:rPr>
          <w:tab/>
          <w:delText>91</w:delText>
        </w:r>
      </w:del>
    </w:p>
    <w:p w14:paraId="1E666BDC" w14:textId="05B33D4D" w:rsidR="00F40A44" w:rsidRPr="00B74DB6" w:rsidDel="00B74DB6" w:rsidRDefault="00F40A44">
      <w:pPr>
        <w:pStyle w:val="TOC3"/>
        <w:rPr>
          <w:del w:id="1892" w:author="Windows User" w:date="2019-04-05T18:42:00Z"/>
          <w:rFonts w:asciiTheme="minorHAnsi" w:eastAsiaTheme="minorEastAsia" w:hAnsiTheme="minorHAnsi" w:cstheme="minorHAnsi"/>
          <w:i w:val="0"/>
          <w:sz w:val="20"/>
          <w:lang w:eastAsia="en-US"/>
          <w:rPrChange w:id="1893" w:author="Windows User" w:date="2019-04-05T18:43:00Z">
            <w:rPr>
              <w:del w:id="1894" w:author="Windows User" w:date="2019-04-05T18:42:00Z"/>
              <w:rFonts w:asciiTheme="minorHAnsi" w:eastAsiaTheme="minorEastAsia" w:hAnsiTheme="minorHAnsi" w:cstheme="minorHAnsi"/>
              <w:i w:val="0"/>
              <w:sz w:val="20"/>
              <w:lang w:eastAsia="en-US"/>
            </w:rPr>
          </w:rPrChange>
        </w:rPr>
      </w:pPr>
      <w:del w:id="1895" w:author="Windows User" w:date="2019-04-05T18:42:00Z">
        <w:r w:rsidRPr="00B74DB6" w:rsidDel="00B74DB6">
          <w:rPr>
            <w:rFonts w:asciiTheme="minorHAnsi" w:hAnsiTheme="minorHAnsi" w:cstheme="minorHAnsi"/>
            <w:sz w:val="20"/>
            <w:lang w:val="pt-BR"/>
            <w:rPrChange w:id="1896" w:author="Windows User" w:date="2019-04-05T18:43:00Z">
              <w:rPr>
                <w:rFonts w:asciiTheme="minorHAnsi" w:hAnsiTheme="minorHAnsi" w:cstheme="minorHAnsi"/>
                <w:sz w:val="20"/>
                <w:lang w:val="pt-BR"/>
              </w:rPr>
            </w:rPrChange>
          </w:rPr>
          <w:delText>2.9.9</w:delText>
        </w:r>
        <w:r w:rsidRPr="00B74DB6" w:rsidDel="00B74DB6">
          <w:rPr>
            <w:rFonts w:asciiTheme="minorHAnsi" w:eastAsiaTheme="minorEastAsia" w:hAnsiTheme="minorHAnsi" w:cstheme="minorHAnsi"/>
            <w:i w:val="0"/>
            <w:sz w:val="20"/>
            <w:lang w:eastAsia="en-US"/>
            <w:rPrChange w:id="189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898" w:author="Windows User" w:date="2019-04-05T18:43:00Z">
              <w:rPr>
                <w:rFonts w:asciiTheme="minorHAnsi" w:hAnsiTheme="minorHAnsi" w:cstheme="minorHAnsi"/>
                <w:sz w:val="20"/>
                <w:lang w:val="pt-BR"/>
              </w:rPr>
            </w:rPrChange>
          </w:rPr>
          <w:delText>Player</w:delText>
        </w:r>
        <w:r w:rsidRPr="00B74DB6" w:rsidDel="00B74DB6">
          <w:rPr>
            <w:rFonts w:asciiTheme="minorHAnsi" w:hAnsiTheme="minorHAnsi" w:cstheme="minorHAnsi"/>
            <w:sz w:val="20"/>
            <w:rPrChange w:id="1899" w:author="Windows User" w:date="2019-04-05T18:43:00Z">
              <w:rPr>
                <w:rFonts w:asciiTheme="minorHAnsi" w:hAnsiTheme="minorHAnsi" w:cstheme="minorHAnsi"/>
                <w:sz w:val="20"/>
              </w:rPr>
            </w:rPrChange>
          </w:rPr>
          <w:tab/>
          <w:delText>91</w:delText>
        </w:r>
      </w:del>
    </w:p>
    <w:p w14:paraId="5A449B8E" w14:textId="45238BF3" w:rsidR="00F40A44" w:rsidRPr="00B74DB6" w:rsidDel="00B74DB6" w:rsidRDefault="00F40A44">
      <w:pPr>
        <w:pStyle w:val="TOC2"/>
        <w:tabs>
          <w:tab w:val="left" w:pos="1040"/>
        </w:tabs>
        <w:rPr>
          <w:del w:id="1900" w:author="Windows User" w:date="2019-04-05T18:42:00Z"/>
          <w:rFonts w:asciiTheme="minorHAnsi" w:eastAsiaTheme="minorEastAsia" w:hAnsiTheme="minorHAnsi" w:cstheme="minorHAnsi"/>
          <w:i w:val="0"/>
          <w:sz w:val="20"/>
          <w:lang w:eastAsia="en-US"/>
          <w:rPrChange w:id="1901" w:author="Windows User" w:date="2019-04-05T18:43:00Z">
            <w:rPr>
              <w:del w:id="1902" w:author="Windows User" w:date="2019-04-05T18:42:00Z"/>
              <w:rFonts w:asciiTheme="minorHAnsi" w:eastAsiaTheme="minorEastAsia" w:hAnsiTheme="minorHAnsi" w:cstheme="minorHAnsi"/>
              <w:i w:val="0"/>
              <w:sz w:val="20"/>
              <w:lang w:eastAsia="en-US"/>
            </w:rPr>
          </w:rPrChange>
        </w:rPr>
      </w:pPr>
      <w:del w:id="1903" w:author="Windows User" w:date="2019-04-05T18:42:00Z">
        <w:r w:rsidRPr="00B74DB6" w:rsidDel="00B74DB6">
          <w:rPr>
            <w:rFonts w:asciiTheme="minorHAnsi" w:hAnsiTheme="minorHAnsi" w:cstheme="minorHAnsi"/>
            <w:snapToGrid w:val="0"/>
            <w:w w:val="0"/>
            <w:sz w:val="20"/>
            <w:rPrChange w:id="1904" w:author="Windows User" w:date="2019-04-05T18:43:00Z">
              <w:rPr>
                <w:rFonts w:asciiTheme="minorHAnsi" w:hAnsiTheme="minorHAnsi" w:cstheme="minorHAnsi"/>
                <w:snapToGrid w:val="0"/>
                <w:w w:val="0"/>
                <w:sz w:val="20"/>
              </w:rPr>
            </w:rPrChange>
          </w:rPr>
          <w:delText>2.10</w:delText>
        </w:r>
        <w:r w:rsidRPr="00B74DB6" w:rsidDel="00B74DB6">
          <w:rPr>
            <w:rFonts w:asciiTheme="minorHAnsi" w:eastAsiaTheme="minorEastAsia" w:hAnsiTheme="minorHAnsi" w:cstheme="minorHAnsi"/>
            <w:i w:val="0"/>
            <w:sz w:val="20"/>
            <w:lang w:eastAsia="en-US"/>
            <w:rPrChange w:id="190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906" w:author="Windows User" w:date="2019-04-05T18:43:00Z">
              <w:rPr>
                <w:rFonts w:asciiTheme="minorHAnsi" w:hAnsiTheme="minorHAnsi" w:cstheme="minorHAnsi"/>
                <w:sz w:val="20"/>
              </w:rPr>
            </w:rPrChange>
          </w:rPr>
          <w:delText>TRUYỀN HÌNH</w:delText>
        </w:r>
        <w:r w:rsidRPr="00B74DB6" w:rsidDel="00B74DB6">
          <w:rPr>
            <w:rFonts w:asciiTheme="minorHAnsi" w:hAnsiTheme="minorHAnsi" w:cstheme="minorHAnsi"/>
            <w:sz w:val="20"/>
            <w:rPrChange w:id="1907" w:author="Windows User" w:date="2019-04-05T18:43:00Z">
              <w:rPr>
                <w:rFonts w:asciiTheme="minorHAnsi" w:hAnsiTheme="minorHAnsi" w:cstheme="minorHAnsi"/>
                <w:sz w:val="20"/>
              </w:rPr>
            </w:rPrChange>
          </w:rPr>
          <w:tab/>
          <w:delText>94</w:delText>
        </w:r>
      </w:del>
    </w:p>
    <w:p w14:paraId="15107F1D" w14:textId="5F5BE4F9" w:rsidR="00F40A44" w:rsidRPr="00B74DB6" w:rsidDel="00B74DB6" w:rsidRDefault="00F40A44">
      <w:pPr>
        <w:pStyle w:val="TOC3"/>
        <w:rPr>
          <w:del w:id="1908" w:author="Windows User" w:date="2019-04-05T18:42:00Z"/>
          <w:rFonts w:asciiTheme="minorHAnsi" w:eastAsiaTheme="minorEastAsia" w:hAnsiTheme="minorHAnsi" w:cstheme="minorHAnsi"/>
          <w:i w:val="0"/>
          <w:sz w:val="20"/>
          <w:lang w:eastAsia="en-US"/>
          <w:rPrChange w:id="1909" w:author="Windows User" w:date="2019-04-05T18:43:00Z">
            <w:rPr>
              <w:del w:id="1910" w:author="Windows User" w:date="2019-04-05T18:42:00Z"/>
              <w:rFonts w:asciiTheme="minorHAnsi" w:eastAsiaTheme="minorEastAsia" w:hAnsiTheme="minorHAnsi" w:cstheme="minorHAnsi"/>
              <w:i w:val="0"/>
              <w:sz w:val="20"/>
              <w:lang w:eastAsia="en-US"/>
            </w:rPr>
          </w:rPrChange>
        </w:rPr>
      </w:pPr>
      <w:del w:id="1911" w:author="Windows User" w:date="2019-04-05T18:42:00Z">
        <w:r w:rsidRPr="00B74DB6" w:rsidDel="00B74DB6">
          <w:rPr>
            <w:rFonts w:asciiTheme="minorHAnsi" w:hAnsiTheme="minorHAnsi" w:cstheme="minorHAnsi"/>
            <w:sz w:val="20"/>
            <w:rPrChange w:id="1912" w:author="Windows User" w:date="2019-04-05T18:43:00Z">
              <w:rPr>
                <w:rFonts w:asciiTheme="minorHAnsi" w:hAnsiTheme="minorHAnsi" w:cstheme="minorHAnsi"/>
                <w:sz w:val="20"/>
              </w:rPr>
            </w:rPrChange>
          </w:rPr>
          <w:delText>2.10.1</w:delText>
        </w:r>
        <w:r w:rsidRPr="00B74DB6" w:rsidDel="00B74DB6">
          <w:rPr>
            <w:rFonts w:asciiTheme="minorHAnsi" w:eastAsiaTheme="minorEastAsia" w:hAnsiTheme="minorHAnsi" w:cstheme="minorHAnsi"/>
            <w:i w:val="0"/>
            <w:sz w:val="20"/>
            <w:lang w:eastAsia="en-US"/>
            <w:rPrChange w:id="191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914" w:author="Windows User" w:date="2019-04-05T18:43:00Z">
              <w:rPr>
                <w:rFonts w:asciiTheme="minorHAnsi" w:hAnsiTheme="minorHAnsi" w:cstheme="minorHAnsi"/>
                <w:sz w:val="20"/>
              </w:rPr>
            </w:rPrChange>
          </w:rPr>
          <w:delText>Player TV in portrait mode</w:delText>
        </w:r>
        <w:r w:rsidRPr="00B74DB6" w:rsidDel="00B74DB6">
          <w:rPr>
            <w:rFonts w:asciiTheme="minorHAnsi" w:hAnsiTheme="minorHAnsi" w:cstheme="minorHAnsi"/>
            <w:sz w:val="20"/>
            <w:rPrChange w:id="1915" w:author="Windows User" w:date="2019-04-05T18:43:00Z">
              <w:rPr>
                <w:rFonts w:asciiTheme="minorHAnsi" w:hAnsiTheme="minorHAnsi" w:cstheme="minorHAnsi"/>
                <w:sz w:val="20"/>
              </w:rPr>
            </w:rPrChange>
          </w:rPr>
          <w:tab/>
          <w:delText>95</w:delText>
        </w:r>
      </w:del>
    </w:p>
    <w:p w14:paraId="34E93DEC" w14:textId="4A549572" w:rsidR="00F40A44" w:rsidRPr="00B74DB6" w:rsidDel="00B74DB6" w:rsidRDefault="00F40A44">
      <w:pPr>
        <w:pStyle w:val="TOC3"/>
        <w:rPr>
          <w:del w:id="1916" w:author="Windows User" w:date="2019-04-05T18:42:00Z"/>
          <w:rFonts w:asciiTheme="minorHAnsi" w:eastAsiaTheme="minorEastAsia" w:hAnsiTheme="minorHAnsi" w:cstheme="minorHAnsi"/>
          <w:i w:val="0"/>
          <w:sz w:val="20"/>
          <w:lang w:eastAsia="en-US"/>
          <w:rPrChange w:id="1917" w:author="Windows User" w:date="2019-04-05T18:43:00Z">
            <w:rPr>
              <w:del w:id="1918" w:author="Windows User" w:date="2019-04-05T18:42:00Z"/>
              <w:rFonts w:asciiTheme="minorHAnsi" w:eastAsiaTheme="minorEastAsia" w:hAnsiTheme="minorHAnsi" w:cstheme="minorHAnsi"/>
              <w:i w:val="0"/>
              <w:sz w:val="20"/>
              <w:lang w:eastAsia="en-US"/>
            </w:rPr>
          </w:rPrChange>
        </w:rPr>
      </w:pPr>
      <w:del w:id="1919" w:author="Windows User" w:date="2019-04-05T18:42:00Z">
        <w:r w:rsidRPr="00B74DB6" w:rsidDel="00B74DB6">
          <w:rPr>
            <w:rFonts w:asciiTheme="minorHAnsi" w:hAnsiTheme="minorHAnsi" w:cstheme="minorHAnsi"/>
            <w:sz w:val="20"/>
            <w:rPrChange w:id="1920" w:author="Windows User" w:date="2019-04-05T18:43:00Z">
              <w:rPr>
                <w:rFonts w:asciiTheme="minorHAnsi" w:hAnsiTheme="minorHAnsi" w:cstheme="minorHAnsi"/>
                <w:sz w:val="20"/>
              </w:rPr>
            </w:rPrChange>
          </w:rPr>
          <w:delText>2.10.2</w:delText>
        </w:r>
        <w:r w:rsidRPr="00B74DB6" w:rsidDel="00B74DB6">
          <w:rPr>
            <w:rFonts w:asciiTheme="minorHAnsi" w:eastAsiaTheme="minorEastAsia" w:hAnsiTheme="minorHAnsi" w:cstheme="minorHAnsi"/>
            <w:i w:val="0"/>
            <w:sz w:val="20"/>
            <w:lang w:eastAsia="en-US"/>
            <w:rPrChange w:id="192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922" w:author="Windows User" w:date="2019-04-05T18:43:00Z">
              <w:rPr>
                <w:rFonts w:asciiTheme="minorHAnsi" w:hAnsiTheme="minorHAnsi" w:cstheme="minorHAnsi"/>
                <w:sz w:val="20"/>
              </w:rPr>
            </w:rPrChange>
          </w:rPr>
          <w:delText>Danh sách kênh</w:delText>
        </w:r>
        <w:r w:rsidRPr="00B74DB6" w:rsidDel="00B74DB6">
          <w:rPr>
            <w:rFonts w:asciiTheme="minorHAnsi" w:hAnsiTheme="minorHAnsi" w:cstheme="minorHAnsi"/>
            <w:sz w:val="20"/>
            <w:rPrChange w:id="1923" w:author="Windows User" w:date="2019-04-05T18:43:00Z">
              <w:rPr>
                <w:rFonts w:asciiTheme="minorHAnsi" w:hAnsiTheme="minorHAnsi" w:cstheme="minorHAnsi"/>
                <w:sz w:val="20"/>
              </w:rPr>
            </w:rPrChange>
          </w:rPr>
          <w:tab/>
          <w:delText>96</w:delText>
        </w:r>
      </w:del>
    </w:p>
    <w:p w14:paraId="72F95E06" w14:textId="57A1E059" w:rsidR="00F40A44" w:rsidRPr="00B74DB6" w:rsidDel="00B74DB6" w:rsidRDefault="00F40A44">
      <w:pPr>
        <w:pStyle w:val="TOC3"/>
        <w:rPr>
          <w:del w:id="1924" w:author="Windows User" w:date="2019-04-05T18:42:00Z"/>
          <w:rFonts w:asciiTheme="minorHAnsi" w:eastAsiaTheme="minorEastAsia" w:hAnsiTheme="minorHAnsi" w:cstheme="minorHAnsi"/>
          <w:i w:val="0"/>
          <w:sz w:val="20"/>
          <w:lang w:eastAsia="en-US"/>
          <w:rPrChange w:id="1925" w:author="Windows User" w:date="2019-04-05T18:43:00Z">
            <w:rPr>
              <w:del w:id="1926" w:author="Windows User" w:date="2019-04-05T18:42:00Z"/>
              <w:rFonts w:asciiTheme="minorHAnsi" w:eastAsiaTheme="minorEastAsia" w:hAnsiTheme="minorHAnsi" w:cstheme="minorHAnsi"/>
              <w:i w:val="0"/>
              <w:sz w:val="20"/>
              <w:lang w:eastAsia="en-US"/>
            </w:rPr>
          </w:rPrChange>
        </w:rPr>
      </w:pPr>
      <w:del w:id="1927" w:author="Windows User" w:date="2019-04-05T18:42:00Z">
        <w:r w:rsidRPr="00B74DB6" w:rsidDel="00B74DB6">
          <w:rPr>
            <w:rFonts w:asciiTheme="minorHAnsi" w:hAnsiTheme="minorHAnsi" w:cstheme="minorHAnsi"/>
            <w:iCs/>
            <w:sz w:val="20"/>
            <w:lang w:val="pt-BR"/>
            <w:rPrChange w:id="1928" w:author="Windows User" w:date="2019-04-05T18:43:00Z">
              <w:rPr>
                <w:rFonts w:asciiTheme="minorHAnsi" w:hAnsiTheme="minorHAnsi" w:cstheme="minorHAnsi"/>
                <w:iCs/>
                <w:sz w:val="20"/>
                <w:lang w:val="pt-BR"/>
              </w:rPr>
            </w:rPrChange>
          </w:rPr>
          <w:delText>2.10.3</w:delText>
        </w:r>
        <w:r w:rsidRPr="00B74DB6" w:rsidDel="00B74DB6">
          <w:rPr>
            <w:rFonts w:asciiTheme="minorHAnsi" w:eastAsiaTheme="minorEastAsia" w:hAnsiTheme="minorHAnsi" w:cstheme="minorHAnsi"/>
            <w:i w:val="0"/>
            <w:sz w:val="20"/>
            <w:lang w:eastAsia="en-US"/>
            <w:rPrChange w:id="192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iCs/>
            <w:sz w:val="20"/>
            <w:lang w:val="pt-BR"/>
            <w:rPrChange w:id="1930" w:author="Windows User" w:date="2019-04-05T18:43:00Z">
              <w:rPr>
                <w:rFonts w:asciiTheme="minorHAnsi" w:hAnsiTheme="minorHAnsi" w:cstheme="minorHAnsi"/>
                <w:iCs/>
                <w:sz w:val="20"/>
                <w:lang w:val="pt-BR"/>
              </w:rPr>
            </w:rPrChange>
          </w:rPr>
          <w:delText>Lịch phát sóng</w:delText>
        </w:r>
        <w:r w:rsidRPr="00B74DB6" w:rsidDel="00B74DB6">
          <w:rPr>
            <w:rFonts w:asciiTheme="minorHAnsi" w:hAnsiTheme="minorHAnsi" w:cstheme="minorHAnsi"/>
            <w:sz w:val="20"/>
            <w:rPrChange w:id="1931" w:author="Windows User" w:date="2019-04-05T18:43:00Z">
              <w:rPr>
                <w:rFonts w:asciiTheme="minorHAnsi" w:hAnsiTheme="minorHAnsi" w:cstheme="minorHAnsi"/>
                <w:sz w:val="20"/>
              </w:rPr>
            </w:rPrChange>
          </w:rPr>
          <w:tab/>
          <w:delText>97</w:delText>
        </w:r>
      </w:del>
    </w:p>
    <w:p w14:paraId="6398FD78" w14:textId="1D73601A" w:rsidR="00F40A44" w:rsidRPr="00B74DB6" w:rsidDel="00B74DB6" w:rsidRDefault="00F40A44">
      <w:pPr>
        <w:pStyle w:val="TOC3"/>
        <w:rPr>
          <w:del w:id="1932" w:author="Windows User" w:date="2019-04-05T18:42:00Z"/>
          <w:rFonts w:asciiTheme="minorHAnsi" w:eastAsiaTheme="minorEastAsia" w:hAnsiTheme="minorHAnsi" w:cstheme="minorHAnsi"/>
          <w:i w:val="0"/>
          <w:sz w:val="20"/>
          <w:lang w:eastAsia="en-US"/>
          <w:rPrChange w:id="1933" w:author="Windows User" w:date="2019-04-05T18:43:00Z">
            <w:rPr>
              <w:del w:id="1934" w:author="Windows User" w:date="2019-04-05T18:42:00Z"/>
              <w:rFonts w:asciiTheme="minorHAnsi" w:eastAsiaTheme="minorEastAsia" w:hAnsiTheme="minorHAnsi" w:cstheme="minorHAnsi"/>
              <w:i w:val="0"/>
              <w:sz w:val="20"/>
              <w:lang w:eastAsia="en-US"/>
            </w:rPr>
          </w:rPrChange>
        </w:rPr>
      </w:pPr>
      <w:del w:id="1935" w:author="Windows User" w:date="2019-04-05T18:42:00Z">
        <w:r w:rsidRPr="00B74DB6" w:rsidDel="00B74DB6">
          <w:rPr>
            <w:rFonts w:asciiTheme="minorHAnsi" w:hAnsiTheme="minorHAnsi" w:cstheme="minorHAnsi"/>
            <w:sz w:val="20"/>
            <w:lang w:val="pt-BR"/>
            <w:rPrChange w:id="1936" w:author="Windows User" w:date="2019-04-05T18:43:00Z">
              <w:rPr>
                <w:rFonts w:asciiTheme="minorHAnsi" w:hAnsiTheme="minorHAnsi" w:cstheme="minorHAnsi"/>
                <w:sz w:val="20"/>
                <w:lang w:val="pt-BR"/>
              </w:rPr>
            </w:rPrChange>
          </w:rPr>
          <w:delText>2.10.4</w:delText>
        </w:r>
        <w:r w:rsidRPr="00B74DB6" w:rsidDel="00B74DB6">
          <w:rPr>
            <w:rFonts w:asciiTheme="minorHAnsi" w:eastAsiaTheme="minorEastAsia" w:hAnsiTheme="minorHAnsi" w:cstheme="minorHAnsi"/>
            <w:i w:val="0"/>
            <w:sz w:val="20"/>
            <w:lang w:eastAsia="en-US"/>
            <w:rPrChange w:id="193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938" w:author="Windows User" w:date="2019-04-05T18:43:00Z">
              <w:rPr>
                <w:rFonts w:asciiTheme="minorHAnsi" w:hAnsiTheme="minorHAnsi" w:cstheme="minorHAnsi"/>
                <w:sz w:val="20"/>
                <w:lang w:val="pt-BR"/>
              </w:rPr>
            </w:rPrChange>
          </w:rPr>
          <w:delText>Player TV in fullscreen mode</w:delText>
        </w:r>
        <w:r w:rsidRPr="00B74DB6" w:rsidDel="00B74DB6">
          <w:rPr>
            <w:rFonts w:asciiTheme="minorHAnsi" w:hAnsiTheme="minorHAnsi" w:cstheme="minorHAnsi"/>
            <w:sz w:val="20"/>
            <w:rPrChange w:id="1939" w:author="Windows User" w:date="2019-04-05T18:43:00Z">
              <w:rPr>
                <w:rFonts w:asciiTheme="minorHAnsi" w:hAnsiTheme="minorHAnsi" w:cstheme="minorHAnsi"/>
                <w:sz w:val="20"/>
              </w:rPr>
            </w:rPrChange>
          </w:rPr>
          <w:tab/>
          <w:delText>99</w:delText>
        </w:r>
      </w:del>
    </w:p>
    <w:p w14:paraId="7F40D701" w14:textId="114BEA04" w:rsidR="00F40A44" w:rsidRPr="00B74DB6" w:rsidDel="00B74DB6" w:rsidRDefault="00F40A44">
      <w:pPr>
        <w:pStyle w:val="TOC2"/>
        <w:tabs>
          <w:tab w:val="left" w:pos="1040"/>
        </w:tabs>
        <w:rPr>
          <w:del w:id="1940" w:author="Windows User" w:date="2019-04-05T18:42:00Z"/>
          <w:rFonts w:asciiTheme="minorHAnsi" w:eastAsiaTheme="minorEastAsia" w:hAnsiTheme="minorHAnsi" w:cstheme="minorHAnsi"/>
          <w:i w:val="0"/>
          <w:sz w:val="20"/>
          <w:lang w:eastAsia="en-US"/>
          <w:rPrChange w:id="1941" w:author="Windows User" w:date="2019-04-05T18:43:00Z">
            <w:rPr>
              <w:del w:id="1942" w:author="Windows User" w:date="2019-04-05T18:42:00Z"/>
              <w:rFonts w:asciiTheme="minorHAnsi" w:eastAsiaTheme="minorEastAsia" w:hAnsiTheme="minorHAnsi" w:cstheme="minorHAnsi"/>
              <w:i w:val="0"/>
              <w:sz w:val="20"/>
              <w:lang w:eastAsia="en-US"/>
            </w:rPr>
          </w:rPrChange>
        </w:rPr>
      </w:pPr>
      <w:del w:id="1943" w:author="Windows User" w:date="2019-04-05T18:42:00Z">
        <w:r w:rsidRPr="00B74DB6" w:rsidDel="00B74DB6">
          <w:rPr>
            <w:rFonts w:asciiTheme="minorHAnsi" w:hAnsiTheme="minorHAnsi" w:cstheme="minorHAnsi"/>
            <w:snapToGrid w:val="0"/>
            <w:w w:val="0"/>
            <w:sz w:val="20"/>
            <w:rPrChange w:id="1944" w:author="Windows User" w:date="2019-04-05T18:43:00Z">
              <w:rPr>
                <w:rFonts w:asciiTheme="minorHAnsi" w:hAnsiTheme="minorHAnsi" w:cstheme="minorHAnsi"/>
                <w:snapToGrid w:val="0"/>
                <w:w w:val="0"/>
                <w:sz w:val="20"/>
              </w:rPr>
            </w:rPrChange>
          </w:rPr>
          <w:delText>2.11</w:delText>
        </w:r>
        <w:r w:rsidRPr="00B74DB6" w:rsidDel="00B74DB6">
          <w:rPr>
            <w:rFonts w:asciiTheme="minorHAnsi" w:eastAsiaTheme="minorEastAsia" w:hAnsiTheme="minorHAnsi" w:cstheme="minorHAnsi"/>
            <w:i w:val="0"/>
            <w:sz w:val="20"/>
            <w:lang w:eastAsia="en-US"/>
            <w:rPrChange w:id="194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946" w:author="Windows User" w:date="2019-04-05T18:43:00Z">
              <w:rPr>
                <w:rFonts w:asciiTheme="minorHAnsi" w:hAnsiTheme="minorHAnsi" w:cstheme="minorHAnsi"/>
                <w:sz w:val="20"/>
              </w:rPr>
            </w:rPrChange>
          </w:rPr>
          <w:delText>SỰ KIỆN</w:delText>
        </w:r>
        <w:r w:rsidRPr="00B74DB6" w:rsidDel="00B74DB6">
          <w:rPr>
            <w:rFonts w:asciiTheme="minorHAnsi" w:hAnsiTheme="minorHAnsi" w:cstheme="minorHAnsi"/>
            <w:sz w:val="20"/>
            <w:rPrChange w:id="1947" w:author="Windows User" w:date="2019-04-05T18:43:00Z">
              <w:rPr>
                <w:rFonts w:asciiTheme="minorHAnsi" w:hAnsiTheme="minorHAnsi" w:cstheme="minorHAnsi"/>
                <w:sz w:val="20"/>
              </w:rPr>
            </w:rPrChange>
          </w:rPr>
          <w:tab/>
          <w:delText>102</w:delText>
        </w:r>
      </w:del>
    </w:p>
    <w:p w14:paraId="75854F93" w14:textId="4A1C4240" w:rsidR="00F40A44" w:rsidRPr="00B74DB6" w:rsidDel="00B74DB6" w:rsidRDefault="00F40A44">
      <w:pPr>
        <w:pStyle w:val="TOC3"/>
        <w:rPr>
          <w:del w:id="1948" w:author="Windows User" w:date="2019-04-05T18:42:00Z"/>
          <w:rFonts w:asciiTheme="minorHAnsi" w:eastAsiaTheme="minorEastAsia" w:hAnsiTheme="minorHAnsi" w:cstheme="minorHAnsi"/>
          <w:i w:val="0"/>
          <w:sz w:val="20"/>
          <w:lang w:eastAsia="en-US"/>
          <w:rPrChange w:id="1949" w:author="Windows User" w:date="2019-04-05T18:43:00Z">
            <w:rPr>
              <w:del w:id="1950" w:author="Windows User" w:date="2019-04-05T18:42:00Z"/>
              <w:rFonts w:asciiTheme="minorHAnsi" w:eastAsiaTheme="minorEastAsia" w:hAnsiTheme="minorHAnsi" w:cstheme="minorHAnsi"/>
              <w:i w:val="0"/>
              <w:sz w:val="20"/>
              <w:lang w:eastAsia="en-US"/>
            </w:rPr>
          </w:rPrChange>
        </w:rPr>
      </w:pPr>
      <w:del w:id="1951" w:author="Windows User" w:date="2019-04-05T18:42:00Z">
        <w:r w:rsidRPr="00B74DB6" w:rsidDel="00B74DB6">
          <w:rPr>
            <w:rFonts w:asciiTheme="minorHAnsi" w:hAnsiTheme="minorHAnsi" w:cstheme="minorHAnsi"/>
            <w:sz w:val="20"/>
            <w:rPrChange w:id="1952" w:author="Windows User" w:date="2019-04-05T18:43:00Z">
              <w:rPr>
                <w:rFonts w:asciiTheme="minorHAnsi" w:hAnsiTheme="minorHAnsi" w:cstheme="minorHAnsi"/>
                <w:sz w:val="20"/>
              </w:rPr>
            </w:rPrChange>
          </w:rPr>
          <w:delText>2.11.1</w:delText>
        </w:r>
        <w:r w:rsidRPr="00B74DB6" w:rsidDel="00B74DB6">
          <w:rPr>
            <w:rFonts w:asciiTheme="minorHAnsi" w:eastAsiaTheme="minorEastAsia" w:hAnsiTheme="minorHAnsi" w:cstheme="minorHAnsi"/>
            <w:i w:val="0"/>
            <w:sz w:val="20"/>
            <w:lang w:eastAsia="en-US"/>
            <w:rPrChange w:id="195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954" w:author="Windows User" w:date="2019-04-05T18:43:00Z">
              <w:rPr>
                <w:rFonts w:asciiTheme="minorHAnsi" w:hAnsiTheme="minorHAnsi" w:cstheme="minorHAnsi"/>
                <w:sz w:val="20"/>
              </w:rPr>
            </w:rPrChange>
          </w:rPr>
          <w:delText>Trang chính của Sự kiên bao gồm</w:delText>
        </w:r>
        <w:r w:rsidRPr="00B74DB6" w:rsidDel="00B74DB6">
          <w:rPr>
            <w:rFonts w:asciiTheme="minorHAnsi" w:hAnsiTheme="minorHAnsi" w:cstheme="minorHAnsi"/>
            <w:sz w:val="20"/>
            <w:rPrChange w:id="1955" w:author="Windows User" w:date="2019-04-05T18:43:00Z">
              <w:rPr>
                <w:rFonts w:asciiTheme="minorHAnsi" w:hAnsiTheme="minorHAnsi" w:cstheme="minorHAnsi"/>
                <w:sz w:val="20"/>
              </w:rPr>
            </w:rPrChange>
          </w:rPr>
          <w:tab/>
          <w:delText>102</w:delText>
        </w:r>
      </w:del>
    </w:p>
    <w:p w14:paraId="164AB151" w14:textId="3C200A06" w:rsidR="00F40A44" w:rsidRPr="00B74DB6" w:rsidDel="00B74DB6" w:rsidRDefault="00F40A44">
      <w:pPr>
        <w:pStyle w:val="TOC3"/>
        <w:rPr>
          <w:del w:id="1956" w:author="Windows User" w:date="2019-04-05T18:42:00Z"/>
          <w:rFonts w:asciiTheme="minorHAnsi" w:eastAsiaTheme="minorEastAsia" w:hAnsiTheme="minorHAnsi" w:cstheme="minorHAnsi"/>
          <w:i w:val="0"/>
          <w:sz w:val="20"/>
          <w:lang w:eastAsia="en-US"/>
          <w:rPrChange w:id="1957" w:author="Windows User" w:date="2019-04-05T18:43:00Z">
            <w:rPr>
              <w:del w:id="1958" w:author="Windows User" w:date="2019-04-05T18:42:00Z"/>
              <w:rFonts w:asciiTheme="minorHAnsi" w:eastAsiaTheme="minorEastAsia" w:hAnsiTheme="minorHAnsi" w:cstheme="minorHAnsi"/>
              <w:i w:val="0"/>
              <w:sz w:val="20"/>
              <w:lang w:eastAsia="en-US"/>
            </w:rPr>
          </w:rPrChange>
        </w:rPr>
      </w:pPr>
      <w:del w:id="1959" w:author="Windows User" w:date="2019-04-05T18:42:00Z">
        <w:r w:rsidRPr="00B74DB6" w:rsidDel="00B74DB6">
          <w:rPr>
            <w:rFonts w:asciiTheme="minorHAnsi" w:hAnsiTheme="minorHAnsi" w:cstheme="minorHAnsi"/>
            <w:sz w:val="20"/>
            <w:lang w:val="pt-BR"/>
            <w:rPrChange w:id="1960" w:author="Windows User" w:date="2019-04-05T18:43:00Z">
              <w:rPr>
                <w:rFonts w:asciiTheme="minorHAnsi" w:hAnsiTheme="minorHAnsi" w:cstheme="minorHAnsi"/>
                <w:sz w:val="20"/>
                <w:lang w:val="pt-BR"/>
              </w:rPr>
            </w:rPrChange>
          </w:rPr>
          <w:delText>2.11.2</w:delText>
        </w:r>
        <w:r w:rsidRPr="00B74DB6" w:rsidDel="00B74DB6">
          <w:rPr>
            <w:rFonts w:asciiTheme="minorHAnsi" w:eastAsiaTheme="minorEastAsia" w:hAnsiTheme="minorHAnsi" w:cstheme="minorHAnsi"/>
            <w:i w:val="0"/>
            <w:sz w:val="20"/>
            <w:lang w:eastAsia="en-US"/>
            <w:rPrChange w:id="196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962" w:author="Windows User" w:date="2019-04-05T18:43:00Z">
              <w:rPr>
                <w:rFonts w:asciiTheme="minorHAnsi" w:hAnsiTheme="minorHAnsi" w:cstheme="minorHAnsi"/>
                <w:sz w:val="20"/>
                <w:lang w:val="pt-BR"/>
              </w:rPr>
            </w:rPrChange>
          </w:rPr>
          <w:delText>Trang chi tiết của Sự kiện</w:delText>
        </w:r>
        <w:r w:rsidRPr="00B74DB6" w:rsidDel="00B74DB6">
          <w:rPr>
            <w:rFonts w:asciiTheme="minorHAnsi" w:hAnsiTheme="minorHAnsi" w:cstheme="minorHAnsi"/>
            <w:sz w:val="20"/>
            <w:rPrChange w:id="1963" w:author="Windows User" w:date="2019-04-05T18:43:00Z">
              <w:rPr>
                <w:rFonts w:asciiTheme="minorHAnsi" w:hAnsiTheme="minorHAnsi" w:cstheme="minorHAnsi"/>
                <w:sz w:val="20"/>
              </w:rPr>
            </w:rPrChange>
          </w:rPr>
          <w:tab/>
          <w:delText>104</w:delText>
        </w:r>
      </w:del>
    </w:p>
    <w:p w14:paraId="4A812E17" w14:textId="185B06CD" w:rsidR="00F40A44" w:rsidRPr="00B74DB6" w:rsidDel="00B74DB6" w:rsidRDefault="00F40A44">
      <w:pPr>
        <w:pStyle w:val="TOC3"/>
        <w:rPr>
          <w:del w:id="1964" w:author="Windows User" w:date="2019-04-05T18:42:00Z"/>
          <w:rFonts w:asciiTheme="minorHAnsi" w:eastAsiaTheme="minorEastAsia" w:hAnsiTheme="minorHAnsi" w:cstheme="minorHAnsi"/>
          <w:i w:val="0"/>
          <w:sz w:val="20"/>
          <w:lang w:eastAsia="en-US"/>
          <w:rPrChange w:id="1965" w:author="Windows User" w:date="2019-04-05T18:43:00Z">
            <w:rPr>
              <w:del w:id="1966" w:author="Windows User" w:date="2019-04-05T18:42:00Z"/>
              <w:rFonts w:asciiTheme="minorHAnsi" w:eastAsiaTheme="minorEastAsia" w:hAnsiTheme="minorHAnsi" w:cstheme="minorHAnsi"/>
              <w:i w:val="0"/>
              <w:sz w:val="20"/>
              <w:lang w:eastAsia="en-US"/>
            </w:rPr>
          </w:rPrChange>
        </w:rPr>
      </w:pPr>
      <w:del w:id="1967" w:author="Windows User" w:date="2019-04-05T18:42:00Z">
        <w:r w:rsidRPr="00B74DB6" w:rsidDel="00B74DB6">
          <w:rPr>
            <w:rFonts w:asciiTheme="minorHAnsi" w:hAnsiTheme="minorHAnsi" w:cstheme="minorHAnsi"/>
            <w:sz w:val="20"/>
            <w:lang w:val="pt-BR"/>
            <w:rPrChange w:id="1968" w:author="Windows User" w:date="2019-04-05T18:43:00Z">
              <w:rPr>
                <w:rFonts w:asciiTheme="minorHAnsi" w:hAnsiTheme="minorHAnsi" w:cstheme="minorHAnsi"/>
                <w:sz w:val="20"/>
                <w:lang w:val="pt-BR"/>
              </w:rPr>
            </w:rPrChange>
          </w:rPr>
          <w:delText>2.11.3</w:delText>
        </w:r>
        <w:r w:rsidRPr="00B74DB6" w:rsidDel="00B74DB6">
          <w:rPr>
            <w:rFonts w:asciiTheme="minorHAnsi" w:eastAsiaTheme="minorEastAsia" w:hAnsiTheme="minorHAnsi" w:cstheme="minorHAnsi"/>
            <w:i w:val="0"/>
            <w:sz w:val="20"/>
            <w:lang w:eastAsia="en-US"/>
            <w:rPrChange w:id="196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970" w:author="Windows User" w:date="2019-04-05T18:43:00Z">
              <w:rPr>
                <w:rFonts w:asciiTheme="minorHAnsi" w:hAnsiTheme="minorHAnsi" w:cstheme="minorHAnsi"/>
                <w:sz w:val="20"/>
                <w:lang w:val="pt-BR"/>
              </w:rPr>
            </w:rPrChange>
          </w:rPr>
          <w:delText>Player</w:delText>
        </w:r>
        <w:r w:rsidRPr="00B74DB6" w:rsidDel="00B74DB6">
          <w:rPr>
            <w:rFonts w:asciiTheme="minorHAnsi" w:hAnsiTheme="minorHAnsi" w:cstheme="minorHAnsi"/>
            <w:sz w:val="20"/>
            <w:rPrChange w:id="1971" w:author="Windows User" w:date="2019-04-05T18:43:00Z">
              <w:rPr>
                <w:rFonts w:asciiTheme="minorHAnsi" w:hAnsiTheme="minorHAnsi" w:cstheme="minorHAnsi"/>
                <w:sz w:val="20"/>
              </w:rPr>
            </w:rPrChange>
          </w:rPr>
          <w:tab/>
          <w:delText>114</w:delText>
        </w:r>
      </w:del>
    </w:p>
    <w:p w14:paraId="58D21500" w14:textId="31412B28" w:rsidR="00F40A44" w:rsidRPr="00B74DB6" w:rsidDel="00B74DB6" w:rsidRDefault="00F40A44">
      <w:pPr>
        <w:pStyle w:val="TOC2"/>
        <w:tabs>
          <w:tab w:val="left" w:pos="1040"/>
        </w:tabs>
        <w:rPr>
          <w:del w:id="1972" w:author="Windows User" w:date="2019-04-05T18:42:00Z"/>
          <w:rFonts w:asciiTheme="minorHAnsi" w:eastAsiaTheme="minorEastAsia" w:hAnsiTheme="minorHAnsi" w:cstheme="minorHAnsi"/>
          <w:i w:val="0"/>
          <w:sz w:val="20"/>
          <w:lang w:eastAsia="en-US"/>
          <w:rPrChange w:id="1973" w:author="Windows User" w:date="2019-04-05T18:43:00Z">
            <w:rPr>
              <w:del w:id="1974" w:author="Windows User" w:date="2019-04-05T18:42:00Z"/>
              <w:rFonts w:asciiTheme="minorHAnsi" w:eastAsiaTheme="minorEastAsia" w:hAnsiTheme="minorHAnsi" w:cstheme="minorHAnsi"/>
              <w:i w:val="0"/>
              <w:sz w:val="20"/>
              <w:lang w:eastAsia="en-US"/>
            </w:rPr>
          </w:rPrChange>
        </w:rPr>
      </w:pPr>
      <w:del w:id="1975" w:author="Windows User" w:date="2019-04-05T18:42:00Z">
        <w:r w:rsidRPr="00B74DB6" w:rsidDel="00B74DB6">
          <w:rPr>
            <w:rFonts w:asciiTheme="minorHAnsi" w:hAnsiTheme="minorHAnsi" w:cstheme="minorHAnsi"/>
            <w:snapToGrid w:val="0"/>
            <w:w w:val="0"/>
            <w:sz w:val="20"/>
            <w:rPrChange w:id="1976" w:author="Windows User" w:date="2019-04-05T18:43:00Z">
              <w:rPr>
                <w:rFonts w:asciiTheme="minorHAnsi" w:hAnsiTheme="minorHAnsi" w:cstheme="minorHAnsi"/>
                <w:snapToGrid w:val="0"/>
                <w:w w:val="0"/>
                <w:sz w:val="20"/>
              </w:rPr>
            </w:rPrChange>
          </w:rPr>
          <w:delText>2.12</w:delText>
        </w:r>
        <w:r w:rsidRPr="00B74DB6" w:rsidDel="00B74DB6">
          <w:rPr>
            <w:rFonts w:asciiTheme="minorHAnsi" w:eastAsiaTheme="minorEastAsia" w:hAnsiTheme="minorHAnsi" w:cstheme="minorHAnsi"/>
            <w:i w:val="0"/>
            <w:sz w:val="20"/>
            <w:lang w:eastAsia="en-US"/>
            <w:rPrChange w:id="197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1978" w:author="Windows User" w:date="2019-04-05T18:43:00Z">
              <w:rPr>
                <w:rFonts w:asciiTheme="minorHAnsi" w:hAnsiTheme="minorHAnsi" w:cstheme="minorHAnsi"/>
                <w:sz w:val="20"/>
              </w:rPr>
            </w:rPrChange>
          </w:rPr>
          <w:delText>GIẢI TRÍ</w:delText>
        </w:r>
        <w:r w:rsidRPr="00B74DB6" w:rsidDel="00B74DB6">
          <w:rPr>
            <w:rFonts w:asciiTheme="minorHAnsi" w:hAnsiTheme="minorHAnsi" w:cstheme="minorHAnsi"/>
            <w:sz w:val="20"/>
            <w:rPrChange w:id="1979" w:author="Windows User" w:date="2019-04-05T18:43:00Z">
              <w:rPr>
                <w:rFonts w:asciiTheme="minorHAnsi" w:hAnsiTheme="minorHAnsi" w:cstheme="minorHAnsi"/>
                <w:sz w:val="20"/>
              </w:rPr>
            </w:rPrChange>
          </w:rPr>
          <w:tab/>
          <w:delText>116</w:delText>
        </w:r>
      </w:del>
    </w:p>
    <w:p w14:paraId="0E7C8961" w14:textId="0D561B4B" w:rsidR="00F40A44" w:rsidRPr="00B74DB6" w:rsidDel="00B74DB6" w:rsidRDefault="00F40A44">
      <w:pPr>
        <w:pStyle w:val="TOC3"/>
        <w:rPr>
          <w:del w:id="1980" w:author="Windows User" w:date="2019-04-05T18:42:00Z"/>
          <w:rFonts w:asciiTheme="minorHAnsi" w:eastAsiaTheme="minorEastAsia" w:hAnsiTheme="minorHAnsi" w:cstheme="minorHAnsi"/>
          <w:i w:val="0"/>
          <w:sz w:val="20"/>
          <w:lang w:eastAsia="en-US"/>
          <w:rPrChange w:id="1981" w:author="Windows User" w:date="2019-04-05T18:43:00Z">
            <w:rPr>
              <w:del w:id="1982" w:author="Windows User" w:date="2019-04-05T18:42:00Z"/>
              <w:rFonts w:asciiTheme="minorHAnsi" w:eastAsiaTheme="minorEastAsia" w:hAnsiTheme="minorHAnsi" w:cstheme="minorHAnsi"/>
              <w:i w:val="0"/>
              <w:sz w:val="20"/>
              <w:lang w:eastAsia="en-US"/>
            </w:rPr>
          </w:rPrChange>
        </w:rPr>
      </w:pPr>
      <w:del w:id="1983" w:author="Windows User" w:date="2019-04-05T18:42:00Z">
        <w:r w:rsidRPr="00B74DB6" w:rsidDel="00B74DB6">
          <w:rPr>
            <w:rFonts w:asciiTheme="minorHAnsi" w:hAnsiTheme="minorHAnsi" w:cstheme="minorHAnsi"/>
            <w:sz w:val="20"/>
            <w:lang w:val="pt-BR"/>
            <w:rPrChange w:id="1984" w:author="Windows User" w:date="2019-04-05T18:43:00Z">
              <w:rPr>
                <w:rFonts w:asciiTheme="minorHAnsi" w:hAnsiTheme="minorHAnsi" w:cstheme="minorHAnsi"/>
                <w:sz w:val="20"/>
                <w:lang w:val="pt-BR"/>
              </w:rPr>
            </w:rPrChange>
          </w:rPr>
          <w:delText>2.12.1</w:delText>
        </w:r>
        <w:r w:rsidRPr="00B74DB6" w:rsidDel="00B74DB6">
          <w:rPr>
            <w:rFonts w:asciiTheme="minorHAnsi" w:eastAsiaTheme="minorEastAsia" w:hAnsiTheme="minorHAnsi" w:cstheme="minorHAnsi"/>
            <w:i w:val="0"/>
            <w:sz w:val="20"/>
            <w:lang w:eastAsia="en-US"/>
            <w:rPrChange w:id="198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986" w:author="Windows User" w:date="2019-04-05T18:43:00Z">
              <w:rPr>
                <w:rFonts w:asciiTheme="minorHAnsi" w:hAnsiTheme="minorHAnsi" w:cstheme="minorHAnsi"/>
                <w:sz w:val="20"/>
                <w:lang w:val="pt-BR"/>
              </w:rPr>
            </w:rPrChange>
          </w:rPr>
          <w:delText>Mainpage</w:delText>
        </w:r>
        <w:r w:rsidRPr="00B74DB6" w:rsidDel="00B74DB6">
          <w:rPr>
            <w:rFonts w:asciiTheme="minorHAnsi" w:hAnsiTheme="minorHAnsi" w:cstheme="minorHAnsi"/>
            <w:sz w:val="20"/>
            <w:rPrChange w:id="1987" w:author="Windows User" w:date="2019-04-05T18:43:00Z">
              <w:rPr>
                <w:rFonts w:asciiTheme="minorHAnsi" w:hAnsiTheme="minorHAnsi" w:cstheme="minorHAnsi"/>
                <w:sz w:val="20"/>
              </w:rPr>
            </w:rPrChange>
          </w:rPr>
          <w:tab/>
          <w:delText>116</w:delText>
        </w:r>
      </w:del>
    </w:p>
    <w:p w14:paraId="5AAF02B0" w14:textId="4757777E" w:rsidR="00F40A44" w:rsidRPr="00B74DB6" w:rsidDel="00B74DB6" w:rsidRDefault="00F40A44">
      <w:pPr>
        <w:pStyle w:val="TOC3"/>
        <w:rPr>
          <w:del w:id="1988" w:author="Windows User" w:date="2019-04-05T18:42:00Z"/>
          <w:rFonts w:asciiTheme="minorHAnsi" w:eastAsiaTheme="minorEastAsia" w:hAnsiTheme="minorHAnsi" w:cstheme="minorHAnsi"/>
          <w:i w:val="0"/>
          <w:sz w:val="20"/>
          <w:lang w:eastAsia="en-US"/>
          <w:rPrChange w:id="1989" w:author="Windows User" w:date="2019-04-05T18:43:00Z">
            <w:rPr>
              <w:del w:id="1990" w:author="Windows User" w:date="2019-04-05T18:42:00Z"/>
              <w:rFonts w:asciiTheme="minorHAnsi" w:eastAsiaTheme="minorEastAsia" w:hAnsiTheme="minorHAnsi" w:cstheme="minorHAnsi"/>
              <w:i w:val="0"/>
              <w:sz w:val="20"/>
              <w:lang w:eastAsia="en-US"/>
            </w:rPr>
          </w:rPrChange>
        </w:rPr>
      </w:pPr>
      <w:del w:id="1991" w:author="Windows User" w:date="2019-04-05T18:42:00Z">
        <w:r w:rsidRPr="00B74DB6" w:rsidDel="00B74DB6">
          <w:rPr>
            <w:rFonts w:asciiTheme="minorHAnsi" w:hAnsiTheme="minorHAnsi" w:cstheme="minorHAnsi"/>
            <w:sz w:val="20"/>
            <w:lang w:val="pt-BR"/>
            <w:rPrChange w:id="1992" w:author="Windows User" w:date="2019-04-05T18:43:00Z">
              <w:rPr>
                <w:rFonts w:asciiTheme="minorHAnsi" w:hAnsiTheme="minorHAnsi" w:cstheme="minorHAnsi"/>
                <w:sz w:val="20"/>
                <w:lang w:val="pt-BR"/>
              </w:rPr>
            </w:rPrChange>
          </w:rPr>
          <w:delText>2.12.2</w:delText>
        </w:r>
        <w:r w:rsidRPr="00B74DB6" w:rsidDel="00B74DB6">
          <w:rPr>
            <w:rFonts w:asciiTheme="minorHAnsi" w:eastAsiaTheme="minorEastAsia" w:hAnsiTheme="minorHAnsi" w:cstheme="minorHAnsi"/>
            <w:i w:val="0"/>
            <w:sz w:val="20"/>
            <w:lang w:eastAsia="en-US"/>
            <w:rPrChange w:id="199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1994" w:author="Windows User" w:date="2019-04-05T18:43:00Z">
              <w:rPr>
                <w:rFonts w:asciiTheme="minorHAnsi" w:hAnsiTheme="minorHAnsi" w:cstheme="minorHAnsi"/>
                <w:sz w:val="20"/>
                <w:lang w:val="pt-BR"/>
              </w:rPr>
            </w:rPrChange>
          </w:rPr>
          <w:delText>Faceted search</w:delText>
        </w:r>
        <w:r w:rsidRPr="00B74DB6" w:rsidDel="00B74DB6">
          <w:rPr>
            <w:rFonts w:asciiTheme="minorHAnsi" w:hAnsiTheme="minorHAnsi" w:cstheme="minorHAnsi"/>
            <w:sz w:val="20"/>
            <w:rPrChange w:id="1995" w:author="Windows User" w:date="2019-04-05T18:43:00Z">
              <w:rPr>
                <w:rFonts w:asciiTheme="minorHAnsi" w:hAnsiTheme="minorHAnsi" w:cstheme="minorHAnsi"/>
                <w:sz w:val="20"/>
              </w:rPr>
            </w:rPrChange>
          </w:rPr>
          <w:tab/>
          <w:delText>121</w:delText>
        </w:r>
      </w:del>
    </w:p>
    <w:p w14:paraId="0706F97A" w14:textId="5B8ACBB8" w:rsidR="00F40A44" w:rsidRPr="00B74DB6" w:rsidDel="00B74DB6" w:rsidRDefault="00F40A44">
      <w:pPr>
        <w:pStyle w:val="TOC3"/>
        <w:rPr>
          <w:del w:id="1996" w:author="Windows User" w:date="2019-04-05T18:42:00Z"/>
          <w:rFonts w:asciiTheme="minorHAnsi" w:eastAsiaTheme="minorEastAsia" w:hAnsiTheme="minorHAnsi" w:cstheme="minorHAnsi"/>
          <w:i w:val="0"/>
          <w:sz w:val="20"/>
          <w:lang w:eastAsia="en-US"/>
          <w:rPrChange w:id="1997" w:author="Windows User" w:date="2019-04-05T18:43:00Z">
            <w:rPr>
              <w:del w:id="1998" w:author="Windows User" w:date="2019-04-05T18:42:00Z"/>
              <w:rFonts w:asciiTheme="minorHAnsi" w:eastAsiaTheme="minorEastAsia" w:hAnsiTheme="minorHAnsi" w:cstheme="minorHAnsi"/>
              <w:i w:val="0"/>
              <w:sz w:val="20"/>
              <w:lang w:eastAsia="en-US"/>
            </w:rPr>
          </w:rPrChange>
        </w:rPr>
      </w:pPr>
      <w:del w:id="1999" w:author="Windows User" w:date="2019-04-05T18:42:00Z">
        <w:r w:rsidRPr="00B74DB6" w:rsidDel="00B74DB6">
          <w:rPr>
            <w:rFonts w:asciiTheme="minorHAnsi" w:hAnsiTheme="minorHAnsi" w:cstheme="minorHAnsi"/>
            <w:sz w:val="20"/>
            <w:lang w:val="pt-BR"/>
            <w:rPrChange w:id="2000" w:author="Windows User" w:date="2019-04-05T18:43:00Z">
              <w:rPr>
                <w:rFonts w:asciiTheme="minorHAnsi" w:hAnsiTheme="minorHAnsi" w:cstheme="minorHAnsi"/>
                <w:sz w:val="20"/>
                <w:lang w:val="pt-BR"/>
              </w:rPr>
            </w:rPrChange>
          </w:rPr>
          <w:delText>2.12.3</w:delText>
        </w:r>
        <w:r w:rsidRPr="00B74DB6" w:rsidDel="00B74DB6">
          <w:rPr>
            <w:rFonts w:asciiTheme="minorHAnsi" w:eastAsiaTheme="minorEastAsia" w:hAnsiTheme="minorHAnsi" w:cstheme="minorHAnsi"/>
            <w:i w:val="0"/>
            <w:sz w:val="20"/>
            <w:lang w:eastAsia="en-US"/>
            <w:rPrChange w:id="200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02" w:author="Windows User" w:date="2019-04-05T18:43:00Z">
              <w:rPr>
                <w:rFonts w:asciiTheme="minorHAnsi" w:hAnsiTheme="minorHAnsi" w:cstheme="minorHAnsi"/>
                <w:sz w:val="20"/>
                <w:lang w:val="pt-BR"/>
              </w:rPr>
            </w:rPrChange>
          </w:rPr>
          <w:delText>Mới nhất</w:delText>
        </w:r>
        <w:r w:rsidRPr="00B74DB6" w:rsidDel="00B74DB6">
          <w:rPr>
            <w:rFonts w:asciiTheme="minorHAnsi" w:hAnsiTheme="minorHAnsi" w:cstheme="minorHAnsi"/>
            <w:sz w:val="20"/>
            <w:rPrChange w:id="2003" w:author="Windows User" w:date="2019-04-05T18:43:00Z">
              <w:rPr>
                <w:rFonts w:asciiTheme="minorHAnsi" w:hAnsiTheme="minorHAnsi" w:cstheme="minorHAnsi"/>
                <w:sz w:val="20"/>
              </w:rPr>
            </w:rPrChange>
          </w:rPr>
          <w:tab/>
          <w:delText>122</w:delText>
        </w:r>
      </w:del>
    </w:p>
    <w:p w14:paraId="319D6123" w14:textId="13AC9AA7" w:rsidR="00F40A44" w:rsidRPr="00B74DB6" w:rsidDel="00B74DB6" w:rsidRDefault="00F40A44">
      <w:pPr>
        <w:pStyle w:val="TOC3"/>
        <w:rPr>
          <w:del w:id="2004" w:author="Windows User" w:date="2019-04-05T18:42:00Z"/>
          <w:rFonts w:asciiTheme="minorHAnsi" w:eastAsiaTheme="minorEastAsia" w:hAnsiTheme="minorHAnsi" w:cstheme="minorHAnsi"/>
          <w:i w:val="0"/>
          <w:sz w:val="20"/>
          <w:lang w:eastAsia="en-US"/>
          <w:rPrChange w:id="2005" w:author="Windows User" w:date="2019-04-05T18:43:00Z">
            <w:rPr>
              <w:del w:id="2006" w:author="Windows User" w:date="2019-04-05T18:42:00Z"/>
              <w:rFonts w:asciiTheme="minorHAnsi" w:eastAsiaTheme="minorEastAsia" w:hAnsiTheme="minorHAnsi" w:cstheme="minorHAnsi"/>
              <w:i w:val="0"/>
              <w:sz w:val="20"/>
              <w:lang w:eastAsia="en-US"/>
            </w:rPr>
          </w:rPrChange>
        </w:rPr>
      </w:pPr>
      <w:del w:id="2007" w:author="Windows User" w:date="2019-04-05T18:42:00Z">
        <w:r w:rsidRPr="00B74DB6" w:rsidDel="00B74DB6">
          <w:rPr>
            <w:rFonts w:asciiTheme="minorHAnsi" w:hAnsiTheme="minorHAnsi" w:cstheme="minorHAnsi"/>
            <w:sz w:val="20"/>
            <w:lang w:val="pt-BR"/>
            <w:rPrChange w:id="2008" w:author="Windows User" w:date="2019-04-05T18:43:00Z">
              <w:rPr>
                <w:rFonts w:asciiTheme="minorHAnsi" w:hAnsiTheme="minorHAnsi" w:cstheme="minorHAnsi"/>
                <w:sz w:val="20"/>
                <w:lang w:val="pt-BR"/>
              </w:rPr>
            </w:rPrChange>
          </w:rPr>
          <w:delText>2.12.4</w:delText>
        </w:r>
        <w:r w:rsidRPr="00B74DB6" w:rsidDel="00B74DB6">
          <w:rPr>
            <w:rFonts w:asciiTheme="minorHAnsi" w:eastAsiaTheme="minorEastAsia" w:hAnsiTheme="minorHAnsi" w:cstheme="minorHAnsi"/>
            <w:i w:val="0"/>
            <w:sz w:val="20"/>
            <w:lang w:eastAsia="en-US"/>
            <w:rPrChange w:id="200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10" w:author="Windows User" w:date="2019-04-05T18:43:00Z">
              <w:rPr>
                <w:rFonts w:asciiTheme="minorHAnsi" w:hAnsiTheme="minorHAnsi" w:cstheme="minorHAnsi"/>
                <w:sz w:val="20"/>
                <w:lang w:val="pt-BR"/>
              </w:rPr>
            </w:rPrChange>
          </w:rPr>
          <w:delText>TV Show</w:delText>
        </w:r>
        <w:r w:rsidRPr="00B74DB6" w:rsidDel="00B74DB6">
          <w:rPr>
            <w:rFonts w:asciiTheme="minorHAnsi" w:hAnsiTheme="minorHAnsi" w:cstheme="minorHAnsi"/>
            <w:sz w:val="20"/>
            <w:rPrChange w:id="2011" w:author="Windows User" w:date="2019-04-05T18:43:00Z">
              <w:rPr>
                <w:rFonts w:asciiTheme="minorHAnsi" w:hAnsiTheme="minorHAnsi" w:cstheme="minorHAnsi"/>
                <w:sz w:val="20"/>
              </w:rPr>
            </w:rPrChange>
          </w:rPr>
          <w:tab/>
          <w:delText>123</w:delText>
        </w:r>
      </w:del>
    </w:p>
    <w:p w14:paraId="7DA44ECF" w14:textId="6CB2A649" w:rsidR="00F40A44" w:rsidRPr="00B74DB6" w:rsidDel="00B74DB6" w:rsidRDefault="00F40A44">
      <w:pPr>
        <w:pStyle w:val="TOC3"/>
        <w:rPr>
          <w:del w:id="2012" w:author="Windows User" w:date="2019-04-05T18:42:00Z"/>
          <w:rFonts w:asciiTheme="minorHAnsi" w:eastAsiaTheme="minorEastAsia" w:hAnsiTheme="minorHAnsi" w:cstheme="minorHAnsi"/>
          <w:i w:val="0"/>
          <w:sz w:val="20"/>
          <w:lang w:eastAsia="en-US"/>
          <w:rPrChange w:id="2013" w:author="Windows User" w:date="2019-04-05T18:43:00Z">
            <w:rPr>
              <w:del w:id="2014" w:author="Windows User" w:date="2019-04-05T18:42:00Z"/>
              <w:rFonts w:asciiTheme="minorHAnsi" w:eastAsiaTheme="minorEastAsia" w:hAnsiTheme="minorHAnsi" w:cstheme="minorHAnsi"/>
              <w:i w:val="0"/>
              <w:sz w:val="20"/>
              <w:lang w:eastAsia="en-US"/>
            </w:rPr>
          </w:rPrChange>
        </w:rPr>
      </w:pPr>
      <w:del w:id="2015" w:author="Windows User" w:date="2019-04-05T18:42:00Z">
        <w:r w:rsidRPr="00B74DB6" w:rsidDel="00B74DB6">
          <w:rPr>
            <w:rFonts w:asciiTheme="minorHAnsi" w:hAnsiTheme="minorHAnsi" w:cstheme="minorHAnsi"/>
            <w:sz w:val="20"/>
            <w:lang w:val="pt-BR"/>
            <w:rPrChange w:id="2016" w:author="Windows User" w:date="2019-04-05T18:43:00Z">
              <w:rPr>
                <w:rFonts w:asciiTheme="minorHAnsi" w:hAnsiTheme="minorHAnsi" w:cstheme="minorHAnsi"/>
                <w:sz w:val="20"/>
                <w:lang w:val="pt-BR"/>
              </w:rPr>
            </w:rPrChange>
          </w:rPr>
          <w:delText>2.12.5</w:delText>
        </w:r>
        <w:r w:rsidRPr="00B74DB6" w:rsidDel="00B74DB6">
          <w:rPr>
            <w:rFonts w:asciiTheme="minorHAnsi" w:eastAsiaTheme="minorEastAsia" w:hAnsiTheme="minorHAnsi" w:cstheme="minorHAnsi"/>
            <w:i w:val="0"/>
            <w:sz w:val="20"/>
            <w:lang w:eastAsia="en-US"/>
            <w:rPrChange w:id="201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18" w:author="Windows User" w:date="2019-04-05T18:43:00Z">
              <w:rPr>
                <w:rFonts w:asciiTheme="minorHAnsi" w:hAnsiTheme="minorHAnsi" w:cstheme="minorHAnsi"/>
                <w:sz w:val="20"/>
                <w:lang w:val="pt-BR"/>
              </w:rPr>
            </w:rPrChange>
          </w:rPr>
          <w:delText>Sân khấu</w:delText>
        </w:r>
        <w:r w:rsidRPr="00B74DB6" w:rsidDel="00B74DB6">
          <w:rPr>
            <w:rFonts w:asciiTheme="minorHAnsi" w:hAnsiTheme="minorHAnsi" w:cstheme="minorHAnsi"/>
            <w:sz w:val="20"/>
            <w:rPrChange w:id="2019" w:author="Windows User" w:date="2019-04-05T18:43:00Z">
              <w:rPr>
                <w:rFonts w:asciiTheme="minorHAnsi" w:hAnsiTheme="minorHAnsi" w:cstheme="minorHAnsi"/>
                <w:sz w:val="20"/>
              </w:rPr>
            </w:rPrChange>
          </w:rPr>
          <w:tab/>
          <w:delText>124</w:delText>
        </w:r>
      </w:del>
    </w:p>
    <w:p w14:paraId="237045E6" w14:textId="07D6E583" w:rsidR="00F40A44" w:rsidRPr="00B74DB6" w:rsidDel="00B74DB6" w:rsidRDefault="00F40A44">
      <w:pPr>
        <w:pStyle w:val="TOC3"/>
        <w:rPr>
          <w:del w:id="2020" w:author="Windows User" w:date="2019-04-05T18:42:00Z"/>
          <w:rFonts w:asciiTheme="minorHAnsi" w:eastAsiaTheme="minorEastAsia" w:hAnsiTheme="minorHAnsi" w:cstheme="minorHAnsi"/>
          <w:i w:val="0"/>
          <w:sz w:val="20"/>
          <w:lang w:eastAsia="en-US"/>
          <w:rPrChange w:id="2021" w:author="Windows User" w:date="2019-04-05T18:43:00Z">
            <w:rPr>
              <w:del w:id="2022" w:author="Windows User" w:date="2019-04-05T18:42:00Z"/>
              <w:rFonts w:asciiTheme="minorHAnsi" w:eastAsiaTheme="minorEastAsia" w:hAnsiTheme="minorHAnsi" w:cstheme="minorHAnsi"/>
              <w:i w:val="0"/>
              <w:sz w:val="20"/>
              <w:lang w:eastAsia="en-US"/>
            </w:rPr>
          </w:rPrChange>
        </w:rPr>
      </w:pPr>
      <w:del w:id="2023" w:author="Windows User" w:date="2019-04-05T18:42:00Z">
        <w:r w:rsidRPr="00B74DB6" w:rsidDel="00B74DB6">
          <w:rPr>
            <w:rFonts w:asciiTheme="minorHAnsi" w:hAnsiTheme="minorHAnsi" w:cstheme="minorHAnsi"/>
            <w:sz w:val="20"/>
            <w:lang w:val="pt-BR"/>
            <w:rPrChange w:id="2024" w:author="Windows User" w:date="2019-04-05T18:43:00Z">
              <w:rPr>
                <w:rFonts w:asciiTheme="minorHAnsi" w:hAnsiTheme="minorHAnsi" w:cstheme="minorHAnsi"/>
                <w:sz w:val="20"/>
                <w:lang w:val="pt-BR"/>
              </w:rPr>
            </w:rPrChange>
          </w:rPr>
          <w:delText>2.12.6</w:delText>
        </w:r>
        <w:r w:rsidRPr="00B74DB6" w:rsidDel="00B74DB6">
          <w:rPr>
            <w:rFonts w:asciiTheme="minorHAnsi" w:eastAsiaTheme="minorEastAsia" w:hAnsiTheme="minorHAnsi" w:cstheme="minorHAnsi"/>
            <w:i w:val="0"/>
            <w:sz w:val="20"/>
            <w:lang w:eastAsia="en-US"/>
            <w:rPrChange w:id="202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26" w:author="Windows User" w:date="2019-04-05T18:43:00Z">
              <w:rPr>
                <w:rFonts w:asciiTheme="minorHAnsi" w:hAnsiTheme="minorHAnsi" w:cstheme="minorHAnsi"/>
                <w:sz w:val="20"/>
                <w:lang w:val="pt-BR"/>
              </w:rPr>
            </w:rPrChange>
          </w:rPr>
          <w:delText>Hài kịch</w:delText>
        </w:r>
        <w:r w:rsidRPr="00B74DB6" w:rsidDel="00B74DB6">
          <w:rPr>
            <w:rFonts w:asciiTheme="minorHAnsi" w:hAnsiTheme="minorHAnsi" w:cstheme="minorHAnsi"/>
            <w:sz w:val="20"/>
            <w:rPrChange w:id="2027" w:author="Windows User" w:date="2019-04-05T18:43:00Z">
              <w:rPr>
                <w:rFonts w:asciiTheme="minorHAnsi" w:hAnsiTheme="minorHAnsi" w:cstheme="minorHAnsi"/>
                <w:sz w:val="20"/>
              </w:rPr>
            </w:rPrChange>
          </w:rPr>
          <w:tab/>
          <w:delText>125</w:delText>
        </w:r>
      </w:del>
    </w:p>
    <w:p w14:paraId="25365535" w14:textId="751AB515" w:rsidR="00F40A44" w:rsidRPr="00B74DB6" w:rsidDel="00B74DB6" w:rsidRDefault="00F40A44">
      <w:pPr>
        <w:pStyle w:val="TOC2"/>
        <w:tabs>
          <w:tab w:val="left" w:pos="1040"/>
        </w:tabs>
        <w:rPr>
          <w:del w:id="2028" w:author="Windows User" w:date="2019-04-05T18:42:00Z"/>
          <w:rFonts w:asciiTheme="minorHAnsi" w:eastAsiaTheme="minorEastAsia" w:hAnsiTheme="minorHAnsi" w:cstheme="minorHAnsi"/>
          <w:i w:val="0"/>
          <w:sz w:val="20"/>
          <w:lang w:eastAsia="en-US"/>
          <w:rPrChange w:id="2029" w:author="Windows User" w:date="2019-04-05T18:43:00Z">
            <w:rPr>
              <w:del w:id="2030" w:author="Windows User" w:date="2019-04-05T18:42:00Z"/>
              <w:rFonts w:asciiTheme="minorHAnsi" w:eastAsiaTheme="minorEastAsia" w:hAnsiTheme="minorHAnsi" w:cstheme="minorHAnsi"/>
              <w:i w:val="0"/>
              <w:sz w:val="20"/>
              <w:lang w:eastAsia="en-US"/>
            </w:rPr>
          </w:rPrChange>
        </w:rPr>
      </w:pPr>
      <w:del w:id="2031" w:author="Windows User" w:date="2019-04-05T18:42:00Z">
        <w:r w:rsidRPr="00B74DB6" w:rsidDel="00B74DB6">
          <w:rPr>
            <w:rFonts w:asciiTheme="minorHAnsi" w:hAnsiTheme="minorHAnsi" w:cstheme="minorHAnsi"/>
            <w:snapToGrid w:val="0"/>
            <w:w w:val="0"/>
            <w:sz w:val="20"/>
            <w:rPrChange w:id="2032" w:author="Windows User" w:date="2019-04-05T18:43:00Z">
              <w:rPr>
                <w:rFonts w:asciiTheme="minorHAnsi" w:hAnsiTheme="minorHAnsi" w:cstheme="minorHAnsi"/>
                <w:snapToGrid w:val="0"/>
                <w:w w:val="0"/>
                <w:sz w:val="20"/>
              </w:rPr>
            </w:rPrChange>
          </w:rPr>
          <w:delText>2.13</w:delText>
        </w:r>
        <w:r w:rsidRPr="00B74DB6" w:rsidDel="00B74DB6">
          <w:rPr>
            <w:rFonts w:asciiTheme="minorHAnsi" w:eastAsiaTheme="minorEastAsia" w:hAnsiTheme="minorHAnsi" w:cstheme="minorHAnsi"/>
            <w:i w:val="0"/>
            <w:sz w:val="20"/>
            <w:lang w:eastAsia="en-US"/>
            <w:rPrChange w:id="203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034" w:author="Windows User" w:date="2019-04-05T18:43:00Z">
              <w:rPr>
                <w:rFonts w:asciiTheme="minorHAnsi" w:hAnsiTheme="minorHAnsi" w:cstheme="minorHAnsi"/>
                <w:sz w:val="20"/>
              </w:rPr>
            </w:rPrChange>
          </w:rPr>
          <w:delText>THIẾU NHI</w:delText>
        </w:r>
        <w:r w:rsidRPr="00B74DB6" w:rsidDel="00B74DB6">
          <w:rPr>
            <w:rFonts w:asciiTheme="minorHAnsi" w:hAnsiTheme="minorHAnsi" w:cstheme="minorHAnsi"/>
            <w:sz w:val="20"/>
            <w:rPrChange w:id="2035" w:author="Windows User" w:date="2019-04-05T18:43:00Z">
              <w:rPr>
                <w:rFonts w:asciiTheme="minorHAnsi" w:hAnsiTheme="minorHAnsi" w:cstheme="minorHAnsi"/>
                <w:sz w:val="20"/>
              </w:rPr>
            </w:rPrChange>
          </w:rPr>
          <w:tab/>
          <w:delText>125</w:delText>
        </w:r>
      </w:del>
    </w:p>
    <w:p w14:paraId="306FA520" w14:textId="59A8B5E4" w:rsidR="00F40A44" w:rsidRPr="00B74DB6" w:rsidDel="00B74DB6" w:rsidRDefault="00F40A44">
      <w:pPr>
        <w:pStyle w:val="TOC3"/>
        <w:rPr>
          <w:del w:id="2036" w:author="Windows User" w:date="2019-04-05T18:42:00Z"/>
          <w:rFonts w:asciiTheme="minorHAnsi" w:eastAsiaTheme="minorEastAsia" w:hAnsiTheme="minorHAnsi" w:cstheme="minorHAnsi"/>
          <w:i w:val="0"/>
          <w:sz w:val="20"/>
          <w:lang w:eastAsia="en-US"/>
          <w:rPrChange w:id="2037" w:author="Windows User" w:date="2019-04-05T18:43:00Z">
            <w:rPr>
              <w:del w:id="2038" w:author="Windows User" w:date="2019-04-05T18:42:00Z"/>
              <w:rFonts w:asciiTheme="minorHAnsi" w:eastAsiaTheme="minorEastAsia" w:hAnsiTheme="minorHAnsi" w:cstheme="minorHAnsi"/>
              <w:i w:val="0"/>
              <w:sz w:val="20"/>
              <w:lang w:eastAsia="en-US"/>
            </w:rPr>
          </w:rPrChange>
        </w:rPr>
      </w:pPr>
      <w:del w:id="2039" w:author="Windows User" w:date="2019-04-05T18:42:00Z">
        <w:r w:rsidRPr="00B74DB6" w:rsidDel="00B74DB6">
          <w:rPr>
            <w:rFonts w:asciiTheme="minorHAnsi" w:hAnsiTheme="minorHAnsi" w:cstheme="minorHAnsi"/>
            <w:i w:val="0"/>
            <w:sz w:val="20"/>
            <w:lang w:val="pt-BR"/>
            <w:rPrChange w:id="2040" w:author="Windows User" w:date="2019-04-05T18:43:00Z">
              <w:rPr>
                <w:rFonts w:asciiTheme="minorHAnsi" w:hAnsiTheme="minorHAnsi" w:cstheme="minorHAnsi"/>
                <w:i w:val="0"/>
                <w:sz w:val="20"/>
                <w:lang w:val="pt-BR"/>
              </w:rPr>
            </w:rPrChange>
          </w:rPr>
          <w:delText>2.13.1</w:delText>
        </w:r>
        <w:r w:rsidRPr="00B74DB6" w:rsidDel="00B74DB6">
          <w:rPr>
            <w:rFonts w:asciiTheme="minorHAnsi" w:eastAsiaTheme="minorEastAsia" w:hAnsiTheme="minorHAnsi" w:cstheme="minorHAnsi"/>
            <w:i w:val="0"/>
            <w:sz w:val="20"/>
            <w:lang w:eastAsia="en-US"/>
            <w:rPrChange w:id="204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42" w:author="Windows User" w:date="2019-04-05T18:43:00Z">
              <w:rPr>
                <w:rFonts w:asciiTheme="minorHAnsi" w:hAnsiTheme="minorHAnsi" w:cstheme="minorHAnsi"/>
                <w:sz w:val="20"/>
                <w:lang w:val="pt-BR"/>
              </w:rPr>
            </w:rPrChange>
          </w:rPr>
          <w:delText>Mainpage</w:delText>
        </w:r>
        <w:r w:rsidRPr="00B74DB6" w:rsidDel="00B74DB6">
          <w:rPr>
            <w:rFonts w:asciiTheme="minorHAnsi" w:hAnsiTheme="minorHAnsi" w:cstheme="minorHAnsi"/>
            <w:sz w:val="20"/>
            <w:rPrChange w:id="2043" w:author="Windows User" w:date="2019-04-05T18:43:00Z">
              <w:rPr>
                <w:rFonts w:asciiTheme="minorHAnsi" w:hAnsiTheme="minorHAnsi" w:cstheme="minorHAnsi"/>
                <w:sz w:val="20"/>
              </w:rPr>
            </w:rPrChange>
          </w:rPr>
          <w:tab/>
          <w:delText>125</w:delText>
        </w:r>
      </w:del>
    </w:p>
    <w:p w14:paraId="461E926B" w14:textId="08FE4C70" w:rsidR="00F40A44" w:rsidRPr="00B74DB6" w:rsidDel="00B74DB6" w:rsidRDefault="00F40A44">
      <w:pPr>
        <w:pStyle w:val="TOC3"/>
        <w:rPr>
          <w:del w:id="2044" w:author="Windows User" w:date="2019-04-05T18:42:00Z"/>
          <w:rFonts w:asciiTheme="minorHAnsi" w:eastAsiaTheme="minorEastAsia" w:hAnsiTheme="minorHAnsi" w:cstheme="minorHAnsi"/>
          <w:i w:val="0"/>
          <w:sz w:val="20"/>
          <w:lang w:eastAsia="en-US"/>
          <w:rPrChange w:id="2045" w:author="Windows User" w:date="2019-04-05T18:43:00Z">
            <w:rPr>
              <w:del w:id="2046" w:author="Windows User" w:date="2019-04-05T18:42:00Z"/>
              <w:rFonts w:asciiTheme="minorHAnsi" w:eastAsiaTheme="minorEastAsia" w:hAnsiTheme="minorHAnsi" w:cstheme="minorHAnsi"/>
              <w:i w:val="0"/>
              <w:sz w:val="20"/>
              <w:lang w:eastAsia="en-US"/>
            </w:rPr>
          </w:rPrChange>
        </w:rPr>
      </w:pPr>
      <w:del w:id="2047" w:author="Windows User" w:date="2019-04-05T18:42:00Z">
        <w:r w:rsidRPr="00B74DB6" w:rsidDel="00B74DB6">
          <w:rPr>
            <w:rFonts w:asciiTheme="minorHAnsi" w:hAnsiTheme="minorHAnsi" w:cstheme="minorHAnsi"/>
            <w:sz w:val="20"/>
            <w:lang w:val="pt-BR"/>
            <w:rPrChange w:id="2048" w:author="Windows User" w:date="2019-04-05T18:43:00Z">
              <w:rPr>
                <w:rFonts w:asciiTheme="minorHAnsi" w:hAnsiTheme="minorHAnsi" w:cstheme="minorHAnsi"/>
                <w:sz w:val="20"/>
                <w:lang w:val="pt-BR"/>
              </w:rPr>
            </w:rPrChange>
          </w:rPr>
          <w:delText>2.13.2</w:delText>
        </w:r>
        <w:r w:rsidRPr="00B74DB6" w:rsidDel="00B74DB6">
          <w:rPr>
            <w:rFonts w:asciiTheme="minorHAnsi" w:eastAsiaTheme="minorEastAsia" w:hAnsiTheme="minorHAnsi" w:cstheme="minorHAnsi"/>
            <w:i w:val="0"/>
            <w:sz w:val="20"/>
            <w:lang w:eastAsia="en-US"/>
            <w:rPrChange w:id="204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50" w:author="Windows User" w:date="2019-04-05T18:43:00Z">
              <w:rPr>
                <w:rFonts w:asciiTheme="minorHAnsi" w:hAnsiTheme="minorHAnsi" w:cstheme="minorHAnsi"/>
                <w:sz w:val="20"/>
                <w:lang w:val="pt-BR"/>
              </w:rPr>
            </w:rPrChange>
          </w:rPr>
          <w:delText>Faceted search</w:delText>
        </w:r>
        <w:r w:rsidRPr="00B74DB6" w:rsidDel="00B74DB6">
          <w:rPr>
            <w:rFonts w:asciiTheme="minorHAnsi" w:hAnsiTheme="minorHAnsi" w:cstheme="minorHAnsi"/>
            <w:sz w:val="20"/>
            <w:rPrChange w:id="2051" w:author="Windows User" w:date="2019-04-05T18:43:00Z">
              <w:rPr>
                <w:rFonts w:asciiTheme="minorHAnsi" w:hAnsiTheme="minorHAnsi" w:cstheme="minorHAnsi"/>
                <w:sz w:val="20"/>
              </w:rPr>
            </w:rPrChange>
          </w:rPr>
          <w:tab/>
          <w:delText>133</w:delText>
        </w:r>
      </w:del>
    </w:p>
    <w:p w14:paraId="1DE3EBE3" w14:textId="52111690" w:rsidR="00F40A44" w:rsidRPr="00B74DB6" w:rsidDel="00B74DB6" w:rsidRDefault="00F40A44">
      <w:pPr>
        <w:pStyle w:val="TOC3"/>
        <w:rPr>
          <w:del w:id="2052" w:author="Windows User" w:date="2019-04-05T18:42:00Z"/>
          <w:rFonts w:asciiTheme="minorHAnsi" w:eastAsiaTheme="minorEastAsia" w:hAnsiTheme="minorHAnsi" w:cstheme="minorHAnsi"/>
          <w:i w:val="0"/>
          <w:sz w:val="20"/>
          <w:lang w:eastAsia="en-US"/>
          <w:rPrChange w:id="2053" w:author="Windows User" w:date="2019-04-05T18:43:00Z">
            <w:rPr>
              <w:del w:id="2054" w:author="Windows User" w:date="2019-04-05T18:42:00Z"/>
              <w:rFonts w:asciiTheme="minorHAnsi" w:eastAsiaTheme="minorEastAsia" w:hAnsiTheme="minorHAnsi" w:cstheme="minorHAnsi"/>
              <w:i w:val="0"/>
              <w:sz w:val="20"/>
              <w:lang w:eastAsia="en-US"/>
            </w:rPr>
          </w:rPrChange>
        </w:rPr>
      </w:pPr>
      <w:del w:id="2055" w:author="Windows User" w:date="2019-04-05T18:42:00Z">
        <w:r w:rsidRPr="00B74DB6" w:rsidDel="00B74DB6">
          <w:rPr>
            <w:rFonts w:asciiTheme="minorHAnsi" w:hAnsiTheme="minorHAnsi" w:cstheme="minorHAnsi"/>
            <w:sz w:val="20"/>
            <w:lang w:val="pt-BR"/>
            <w:rPrChange w:id="2056" w:author="Windows User" w:date="2019-04-05T18:43:00Z">
              <w:rPr>
                <w:rFonts w:asciiTheme="minorHAnsi" w:hAnsiTheme="minorHAnsi" w:cstheme="minorHAnsi"/>
                <w:sz w:val="20"/>
                <w:lang w:val="pt-BR"/>
              </w:rPr>
            </w:rPrChange>
          </w:rPr>
          <w:delText>2.13.3</w:delText>
        </w:r>
        <w:r w:rsidRPr="00B74DB6" w:rsidDel="00B74DB6">
          <w:rPr>
            <w:rFonts w:asciiTheme="minorHAnsi" w:eastAsiaTheme="minorEastAsia" w:hAnsiTheme="minorHAnsi" w:cstheme="minorHAnsi"/>
            <w:i w:val="0"/>
            <w:sz w:val="20"/>
            <w:lang w:eastAsia="en-US"/>
            <w:rPrChange w:id="205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58" w:author="Windows User" w:date="2019-04-05T18:43:00Z">
              <w:rPr>
                <w:rFonts w:asciiTheme="minorHAnsi" w:hAnsiTheme="minorHAnsi" w:cstheme="minorHAnsi"/>
                <w:sz w:val="20"/>
                <w:lang w:val="pt-BR"/>
              </w:rPr>
            </w:rPrChange>
          </w:rPr>
          <w:delText>Trang chi tiết Mới nhất</w:delText>
        </w:r>
        <w:r w:rsidRPr="00B74DB6" w:rsidDel="00B74DB6">
          <w:rPr>
            <w:rFonts w:asciiTheme="minorHAnsi" w:hAnsiTheme="minorHAnsi" w:cstheme="minorHAnsi"/>
            <w:sz w:val="20"/>
            <w:rPrChange w:id="2059" w:author="Windows User" w:date="2019-04-05T18:43:00Z">
              <w:rPr>
                <w:rFonts w:asciiTheme="minorHAnsi" w:hAnsiTheme="minorHAnsi" w:cstheme="minorHAnsi"/>
                <w:sz w:val="20"/>
              </w:rPr>
            </w:rPrChange>
          </w:rPr>
          <w:tab/>
          <w:delText>134</w:delText>
        </w:r>
      </w:del>
    </w:p>
    <w:p w14:paraId="4BDD3536" w14:textId="3BDCCC39" w:rsidR="00F40A44" w:rsidRPr="00B74DB6" w:rsidDel="00B74DB6" w:rsidRDefault="00F40A44">
      <w:pPr>
        <w:pStyle w:val="TOC3"/>
        <w:rPr>
          <w:del w:id="2060" w:author="Windows User" w:date="2019-04-05T18:42:00Z"/>
          <w:rFonts w:asciiTheme="minorHAnsi" w:eastAsiaTheme="minorEastAsia" w:hAnsiTheme="minorHAnsi" w:cstheme="minorHAnsi"/>
          <w:i w:val="0"/>
          <w:sz w:val="20"/>
          <w:lang w:eastAsia="en-US"/>
          <w:rPrChange w:id="2061" w:author="Windows User" w:date="2019-04-05T18:43:00Z">
            <w:rPr>
              <w:del w:id="2062" w:author="Windows User" w:date="2019-04-05T18:42:00Z"/>
              <w:rFonts w:asciiTheme="minorHAnsi" w:eastAsiaTheme="minorEastAsia" w:hAnsiTheme="minorHAnsi" w:cstheme="minorHAnsi"/>
              <w:i w:val="0"/>
              <w:sz w:val="20"/>
              <w:lang w:eastAsia="en-US"/>
            </w:rPr>
          </w:rPrChange>
        </w:rPr>
      </w:pPr>
      <w:del w:id="2063" w:author="Windows User" w:date="2019-04-05T18:42:00Z">
        <w:r w:rsidRPr="00B74DB6" w:rsidDel="00B74DB6">
          <w:rPr>
            <w:rFonts w:asciiTheme="minorHAnsi" w:hAnsiTheme="minorHAnsi" w:cstheme="minorHAnsi"/>
            <w:sz w:val="20"/>
            <w:lang w:val="pt-BR"/>
            <w:rPrChange w:id="2064" w:author="Windows User" w:date="2019-04-05T18:43:00Z">
              <w:rPr>
                <w:rFonts w:asciiTheme="minorHAnsi" w:hAnsiTheme="minorHAnsi" w:cstheme="minorHAnsi"/>
                <w:sz w:val="20"/>
                <w:lang w:val="pt-BR"/>
              </w:rPr>
            </w:rPrChange>
          </w:rPr>
          <w:delText>2.13.4</w:delText>
        </w:r>
        <w:r w:rsidRPr="00B74DB6" w:rsidDel="00B74DB6">
          <w:rPr>
            <w:rFonts w:asciiTheme="minorHAnsi" w:eastAsiaTheme="minorEastAsia" w:hAnsiTheme="minorHAnsi" w:cstheme="minorHAnsi"/>
            <w:i w:val="0"/>
            <w:sz w:val="20"/>
            <w:lang w:eastAsia="en-US"/>
            <w:rPrChange w:id="206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66" w:author="Windows User" w:date="2019-04-05T18:43:00Z">
              <w:rPr>
                <w:rFonts w:asciiTheme="minorHAnsi" w:hAnsiTheme="minorHAnsi" w:cstheme="minorHAnsi"/>
                <w:sz w:val="20"/>
                <w:lang w:val="pt-BR"/>
              </w:rPr>
            </w:rPrChange>
          </w:rPr>
          <w:delText>Trang chi tiết Phim</w:delText>
        </w:r>
        <w:r w:rsidRPr="00B74DB6" w:rsidDel="00B74DB6">
          <w:rPr>
            <w:rFonts w:asciiTheme="minorHAnsi" w:hAnsiTheme="minorHAnsi" w:cstheme="minorHAnsi"/>
            <w:sz w:val="20"/>
            <w:rPrChange w:id="2067" w:author="Windows User" w:date="2019-04-05T18:43:00Z">
              <w:rPr>
                <w:rFonts w:asciiTheme="minorHAnsi" w:hAnsiTheme="minorHAnsi" w:cstheme="minorHAnsi"/>
                <w:sz w:val="20"/>
              </w:rPr>
            </w:rPrChange>
          </w:rPr>
          <w:tab/>
          <w:delText>135</w:delText>
        </w:r>
      </w:del>
    </w:p>
    <w:p w14:paraId="004F38FB" w14:textId="79E62AAE" w:rsidR="00F40A44" w:rsidRPr="00B74DB6" w:rsidDel="00B74DB6" w:rsidRDefault="00F40A44">
      <w:pPr>
        <w:pStyle w:val="TOC3"/>
        <w:rPr>
          <w:del w:id="2068" w:author="Windows User" w:date="2019-04-05T18:42:00Z"/>
          <w:rFonts w:asciiTheme="minorHAnsi" w:eastAsiaTheme="minorEastAsia" w:hAnsiTheme="minorHAnsi" w:cstheme="minorHAnsi"/>
          <w:i w:val="0"/>
          <w:sz w:val="20"/>
          <w:lang w:eastAsia="en-US"/>
          <w:rPrChange w:id="2069" w:author="Windows User" w:date="2019-04-05T18:43:00Z">
            <w:rPr>
              <w:del w:id="2070" w:author="Windows User" w:date="2019-04-05T18:42:00Z"/>
              <w:rFonts w:asciiTheme="minorHAnsi" w:eastAsiaTheme="minorEastAsia" w:hAnsiTheme="minorHAnsi" w:cstheme="minorHAnsi"/>
              <w:i w:val="0"/>
              <w:sz w:val="20"/>
              <w:lang w:eastAsia="en-US"/>
            </w:rPr>
          </w:rPrChange>
        </w:rPr>
      </w:pPr>
      <w:del w:id="2071" w:author="Windows User" w:date="2019-04-05T18:42:00Z">
        <w:r w:rsidRPr="00B74DB6" w:rsidDel="00B74DB6">
          <w:rPr>
            <w:rFonts w:asciiTheme="minorHAnsi" w:hAnsiTheme="minorHAnsi" w:cstheme="minorHAnsi"/>
            <w:sz w:val="20"/>
            <w:lang w:val="pt-BR"/>
            <w:rPrChange w:id="2072" w:author="Windows User" w:date="2019-04-05T18:43:00Z">
              <w:rPr>
                <w:rFonts w:asciiTheme="minorHAnsi" w:hAnsiTheme="minorHAnsi" w:cstheme="minorHAnsi"/>
                <w:sz w:val="20"/>
                <w:lang w:val="pt-BR"/>
              </w:rPr>
            </w:rPrChange>
          </w:rPr>
          <w:delText>2.13.5</w:delText>
        </w:r>
        <w:r w:rsidRPr="00B74DB6" w:rsidDel="00B74DB6">
          <w:rPr>
            <w:rFonts w:asciiTheme="minorHAnsi" w:eastAsiaTheme="minorEastAsia" w:hAnsiTheme="minorHAnsi" w:cstheme="minorHAnsi"/>
            <w:i w:val="0"/>
            <w:sz w:val="20"/>
            <w:lang w:eastAsia="en-US"/>
            <w:rPrChange w:id="207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74" w:author="Windows User" w:date="2019-04-05T18:43:00Z">
              <w:rPr>
                <w:rFonts w:asciiTheme="minorHAnsi" w:hAnsiTheme="minorHAnsi" w:cstheme="minorHAnsi"/>
                <w:sz w:val="20"/>
                <w:lang w:val="pt-BR"/>
              </w:rPr>
            </w:rPrChange>
          </w:rPr>
          <w:delText>Trang chi tiết Ca nhạc</w:delText>
        </w:r>
        <w:r w:rsidRPr="00B74DB6" w:rsidDel="00B74DB6">
          <w:rPr>
            <w:rFonts w:asciiTheme="minorHAnsi" w:hAnsiTheme="minorHAnsi" w:cstheme="minorHAnsi"/>
            <w:sz w:val="20"/>
            <w:rPrChange w:id="2075" w:author="Windows User" w:date="2019-04-05T18:43:00Z">
              <w:rPr>
                <w:rFonts w:asciiTheme="minorHAnsi" w:hAnsiTheme="minorHAnsi" w:cstheme="minorHAnsi"/>
                <w:sz w:val="20"/>
              </w:rPr>
            </w:rPrChange>
          </w:rPr>
          <w:tab/>
          <w:delText>136</w:delText>
        </w:r>
      </w:del>
    </w:p>
    <w:p w14:paraId="7A4998EC" w14:textId="7E1C51BE" w:rsidR="00F40A44" w:rsidRPr="00B74DB6" w:rsidDel="00B74DB6" w:rsidRDefault="00F40A44">
      <w:pPr>
        <w:pStyle w:val="TOC3"/>
        <w:rPr>
          <w:del w:id="2076" w:author="Windows User" w:date="2019-04-05T18:42:00Z"/>
          <w:rFonts w:asciiTheme="minorHAnsi" w:eastAsiaTheme="minorEastAsia" w:hAnsiTheme="minorHAnsi" w:cstheme="minorHAnsi"/>
          <w:i w:val="0"/>
          <w:sz w:val="20"/>
          <w:lang w:eastAsia="en-US"/>
          <w:rPrChange w:id="2077" w:author="Windows User" w:date="2019-04-05T18:43:00Z">
            <w:rPr>
              <w:del w:id="2078" w:author="Windows User" w:date="2019-04-05T18:42:00Z"/>
              <w:rFonts w:asciiTheme="minorHAnsi" w:eastAsiaTheme="minorEastAsia" w:hAnsiTheme="minorHAnsi" w:cstheme="minorHAnsi"/>
              <w:i w:val="0"/>
              <w:sz w:val="20"/>
              <w:lang w:eastAsia="en-US"/>
            </w:rPr>
          </w:rPrChange>
        </w:rPr>
      </w:pPr>
      <w:del w:id="2079" w:author="Windows User" w:date="2019-04-05T18:42:00Z">
        <w:r w:rsidRPr="00B74DB6" w:rsidDel="00B74DB6">
          <w:rPr>
            <w:rFonts w:asciiTheme="minorHAnsi" w:hAnsiTheme="minorHAnsi" w:cstheme="minorHAnsi"/>
            <w:sz w:val="20"/>
            <w:lang w:val="pt-BR"/>
            <w:rPrChange w:id="2080" w:author="Windows User" w:date="2019-04-05T18:43:00Z">
              <w:rPr>
                <w:rFonts w:asciiTheme="minorHAnsi" w:hAnsiTheme="minorHAnsi" w:cstheme="minorHAnsi"/>
                <w:sz w:val="20"/>
                <w:lang w:val="pt-BR"/>
              </w:rPr>
            </w:rPrChange>
          </w:rPr>
          <w:delText>2.13.6</w:delText>
        </w:r>
        <w:r w:rsidRPr="00B74DB6" w:rsidDel="00B74DB6">
          <w:rPr>
            <w:rFonts w:asciiTheme="minorHAnsi" w:eastAsiaTheme="minorEastAsia" w:hAnsiTheme="minorHAnsi" w:cstheme="minorHAnsi"/>
            <w:i w:val="0"/>
            <w:sz w:val="20"/>
            <w:lang w:eastAsia="en-US"/>
            <w:rPrChange w:id="208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82" w:author="Windows User" w:date="2019-04-05T18:43:00Z">
              <w:rPr>
                <w:rFonts w:asciiTheme="minorHAnsi" w:hAnsiTheme="minorHAnsi" w:cstheme="minorHAnsi"/>
                <w:sz w:val="20"/>
                <w:lang w:val="pt-BR"/>
              </w:rPr>
            </w:rPrChange>
          </w:rPr>
          <w:delText>Trang chi tiết Kể chuyện</w:delText>
        </w:r>
        <w:r w:rsidRPr="00B74DB6" w:rsidDel="00B74DB6">
          <w:rPr>
            <w:rFonts w:asciiTheme="minorHAnsi" w:hAnsiTheme="minorHAnsi" w:cstheme="minorHAnsi"/>
            <w:sz w:val="20"/>
            <w:rPrChange w:id="2083" w:author="Windows User" w:date="2019-04-05T18:43:00Z">
              <w:rPr>
                <w:rFonts w:asciiTheme="minorHAnsi" w:hAnsiTheme="minorHAnsi" w:cstheme="minorHAnsi"/>
                <w:sz w:val="20"/>
              </w:rPr>
            </w:rPrChange>
          </w:rPr>
          <w:tab/>
          <w:delText>137</w:delText>
        </w:r>
      </w:del>
    </w:p>
    <w:p w14:paraId="747C8839" w14:textId="10C8A8B3" w:rsidR="00F40A44" w:rsidRPr="00B74DB6" w:rsidDel="00B74DB6" w:rsidRDefault="00F40A44">
      <w:pPr>
        <w:pStyle w:val="TOC3"/>
        <w:rPr>
          <w:del w:id="2084" w:author="Windows User" w:date="2019-04-05T18:42:00Z"/>
          <w:rFonts w:asciiTheme="minorHAnsi" w:eastAsiaTheme="minorEastAsia" w:hAnsiTheme="minorHAnsi" w:cstheme="minorHAnsi"/>
          <w:i w:val="0"/>
          <w:sz w:val="20"/>
          <w:lang w:eastAsia="en-US"/>
          <w:rPrChange w:id="2085" w:author="Windows User" w:date="2019-04-05T18:43:00Z">
            <w:rPr>
              <w:del w:id="2086" w:author="Windows User" w:date="2019-04-05T18:42:00Z"/>
              <w:rFonts w:asciiTheme="minorHAnsi" w:eastAsiaTheme="minorEastAsia" w:hAnsiTheme="minorHAnsi" w:cstheme="minorHAnsi"/>
              <w:i w:val="0"/>
              <w:sz w:val="20"/>
              <w:lang w:eastAsia="en-US"/>
            </w:rPr>
          </w:rPrChange>
        </w:rPr>
      </w:pPr>
      <w:del w:id="2087" w:author="Windows User" w:date="2019-04-05T18:42:00Z">
        <w:r w:rsidRPr="00B74DB6" w:rsidDel="00B74DB6">
          <w:rPr>
            <w:rFonts w:asciiTheme="minorHAnsi" w:hAnsiTheme="minorHAnsi" w:cstheme="minorHAnsi"/>
            <w:sz w:val="20"/>
            <w:lang w:val="pt-BR"/>
            <w:rPrChange w:id="2088" w:author="Windows User" w:date="2019-04-05T18:43:00Z">
              <w:rPr>
                <w:rFonts w:asciiTheme="minorHAnsi" w:hAnsiTheme="minorHAnsi" w:cstheme="minorHAnsi"/>
                <w:sz w:val="20"/>
                <w:lang w:val="pt-BR"/>
              </w:rPr>
            </w:rPrChange>
          </w:rPr>
          <w:delText>2.13.7</w:delText>
        </w:r>
        <w:r w:rsidRPr="00B74DB6" w:rsidDel="00B74DB6">
          <w:rPr>
            <w:rFonts w:asciiTheme="minorHAnsi" w:eastAsiaTheme="minorEastAsia" w:hAnsiTheme="minorHAnsi" w:cstheme="minorHAnsi"/>
            <w:i w:val="0"/>
            <w:sz w:val="20"/>
            <w:lang w:eastAsia="en-US"/>
            <w:rPrChange w:id="208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90" w:author="Windows User" w:date="2019-04-05T18:43:00Z">
              <w:rPr>
                <w:rFonts w:asciiTheme="minorHAnsi" w:hAnsiTheme="minorHAnsi" w:cstheme="minorHAnsi"/>
                <w:sz w:val="20"/>
                <w:lang w:val="pt-BR"/>
              </w:rPr>
            </w:rPrChange>
          </w:rPr>
          <w:delText>Trang chi tiết Tiếng anh</w:delText>
        </w:r>
        <w:r w:rsidRPr="00B74DB6" w:rsidDel="00B74DB6">
          <w:rPr>
            <w:rFonts w:asciiTheme="minorHAnsi" w:hAnsiTheme="minorHAnsi" w:cstheme="minorHAnsi"/>
            <w:sz w:val="20"/>
            <w:rPrChange w:id="2091" w:author="Windows User" w:date="2019-04-05T18:43:00Z">
              <w:rPr>
                <w:rFonts w:asciiTheme="minorHAnsi" w:hAnsiTheme="minorHAnsi" w:cstheme="minorHAnsi"/>
                <w:sz w:val="20"/>
              </w:rPr>
            </w:rPrChange>
          </w:rPr>
          <w:tab/>
          <w:delText>138</w:delText>
        </w:r>
      </w:del>
    </w:p>
    <w:p w14:paraId="6882EFE9" w14:textId="1CDAC51A" w:rsidR="00F40A44" w:rsidRPr="00B74DB6" w:rsidDel="00B74DB6" w:rsidRDefault="00F40A44">
      <w:pPr>
        <w:pStyle w:val="TOC3"/>
        <w:rPr>
          <w:del w:id="2092" w:author="Windows User" w:date="2019-04-05T18:42:00Z"/>
          <w:rFonts w:asciiTheme="minorHAnsi" w:eastAsiaTheme="minorEastAsia" w:hAnsiTheme="minorHAnsi" w:cstheme="minorHAnsi"/>
          <w:i w:val="0"/>
          <w:sz w:val="20"/>
          <w:lang w:eastAsia="en-US"/>
          <w:rPrChange w:id="2093" w:author="Windows User" w:date="2019-04-05T18:43:00Z">
            <w:rPr>
              <w:del w:id="2094" w:author="Windows User" w:date="2019-04-05T18:42:00Z"/>
              <w:rFonts w:asciiTheme="minorHAnsi" w:eastAsiaTheme="minorEastAsia" w:hAnsiTheme="minorHAnsi" w:cstheme="minorHAnsi"/>
              <w:i w:val="0"/>
              <w:sz w:val="20"/>
              <w:lang w:eastAsia="en-US"/>
            </w:rPr>
          </w:rPrChange>
        </w:rPr>
      </w:pPr>
      <w:del w:id="2095" w:author="Windows User" w:date="2019-04-05T18:42:00Z">
        <w:r w:rsidRPr="00B74DB6" w:rsidDel="00B74DB6">
          <w:rPr>
            <w:rFonts w:asciiTheme="minorHAnsi" w:hAnsiTheme="minorHAnsi" w:cstheme="minorHAnsi"/>
            <w:sz w:val="20"/>
            <w:lang w:val="pt-BR"/>
            <w:rPrChange w:id="2096" w:author="Windows User" w:date="2019-04-05T18:43:00Z">
              <w:rPr>
                <w:rFonts w:asciiTheme="minorHAnsi" w:hAnsiTheme="minorHAnsi" w:cstheme="minorHAnsi"/>
                <w:sz w:val="20"/>
                <w:lang w:val="pt-BR"/>
              </w:rPr>
            </w:rPrChange>
          </w:rPr>
          <w:delText>2.13.8</w:delText>
        </w:r>
        <w:r w:rsidRPr="00B74DB6" w:rsidDel="00B74DB6">
          <w:rPr>
            <w:rFonts w:asciiTheme="minorHAnsi" w:eastAsiaTheme="minorEastAsia" w:hAnsiTheme="minorHAnsi" w:cstheme="minorHAnsi"/>
            <w:i w:val="0"/>
            <w:sz w:val="20"/>
            <w:lang w:eastAsia="en-US"/>
            <w:rPrChange w:id="209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098" w:author="Windows User" w:date="2019-04-05T18:43:00Z">
              <w:rPr>
                <w:rFonts w:asciiTheme="minorHAnsi" w:hAnsiTheme="minorHAnsi" w:cstheme="minorHAnsi"/>
                <w:sz w:val="20"/>
                <w:lang w:val="pt-BR"/>
              </w:rPr>
            </w:rPrChange>
          </w:rPr>
          <w:delText>Trang chi tiết Học điều hay</w:delText>
        </w:r>
        <w:r w:rsidRPr="00B74DB6" w:rsidDel="00B74DB6">
          <w:rPr>
            <w:rFonts w:asciiTheme="minorHAnsi" w:hAnsiTheme="minorHAnsi" w:cstheme="minorHAnsi"/>
            <w:sz w:val="20"/>
            <w:rPrChange w:id="2099" w:author="Windows User" w:date="2019-04-05T18:43:00Z">
              <w:rPr>
                <w:rFonts w:asciiTheme="minorHAnsi" w:hAnsiTheme="minorHAnsi" w:cstheme="minorHAnsi"/>
                <w:sz w:val="20"/>
              </w:rPr>
            </w:rPrChange>
          </w:rPr>
          <w:tab/>
          <w:delText>139</w:delText>
        </w:r>
      </w:del>
    </w:p>
    <w:p w14:paraId="023AAB92" w14:textId="31E2FE2D" w:rsidR="00F40A44" w:rsidRPr="00B74DB6" w:rsidDel="00B74DB6" w:rsidRDefault="00F40A44">
      <w:pPr>
        <w:pStyle w:val="TOC2"/>
        <w:tabs>
          <w:tab w:val="left" w:pos="1040"/>
        </w:tabs>
        <w:rPr>
          <w:del w:id="2100" w:author="Windows User" w:date="2019-04-05T18:42:00Z"/>
          <w:rFonts w:asciiTheme="minorHAnsi" w:eastAsiaTheme="minorEastAsia" w:hAnsiTheme="minorHAnsi" w:cstheme="minorHAnsi"/>
          <w:i w:val="0"/>
          <w:sz w:val="20"/>
          <w:lang w:eastAsia="en-US"/>
          <w:rPrChange w:id="2101" w:author="Windows User" w:date="2019-04-05T18:43:00Z">
            <w:rPr>
              <w:del w:id="2102" w:author="Windows User" w:date="2019-04-05T18:42:00Z"/>
              <w:rFonts w:asciiTheme="minorHAnsi" w:eastAsiaTheme="minorEastAsia" w:hAnsiTheme="minorHAnsi" w:cstheme="minorHAnsi"/>
              <w:i w:val="0"/>
              <w:sz w:val="20"/>
              <w:lang w:eastAsia="en-US"/>
            </w:rPr>
          </w:rPrChange>
        </w:rPr>
      </w:pPr>
      <w:del w:id="2103" w:author="Windows User" w:date="2019-04-05T18:42:00Z">
        <w:r w:rsidRPr="00B74DB6" w:rsidDel="00B74DB6">
          <w:rPr>
            <w:rFonts w:asciiTheme="minorHAnsi" w:hAnsiTheme="minorHAnsi" w:cstheme="minorHAnsi"/>
            <w:snapToGrid w:val="0"/>
            <w:w w:val="0"/>
            <w:sz w:val="20"/>
            <w:rPrChange w:id="2104" w:author="Windows User" w:date="2019-04-05T18:43:00Z">
              <w:rPr>
                <w:rFonts w:asciiTheme="minorHAnsi" w:hAnsiTheme="minorHAnsi" w:cstheme="minorHAnsi"/>
                <w:snapToGrid w:val="0"/>
                <w:w w:val="0"/>
                <w:sz w:val="20"/>
              </w:rPr>
            </w:rPrChange>
          </w:rPr>
          <w:delText>2.14</w:delText>
        </w:r>
        <w:r w:rsidRPr="00B74DB6" w:rsidDel="00B74DB6">
          <w:rPr>
            <w:rFonts w:asciiTheme="minorHAnsi" w:eastAsiaTheme="minorEastAsia" w:hAnsiTheme="minorHAnsi" w:cstheme="minorHAnsi"/>
            <w:i w:val="0"/>
            <w:sz w:val="20"/>
            <w:lang w:eastAsia="en-US"/>
            <w:rPrChange w:id="210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106" w:author="Windows User" w:date="2019-04-05T18:43:00Z">
              <w:rPr>
                <w:rFonts w:asciiTheme="minorHAnsi" w:hAnsiTheme="minorHAnsi" w:cstheme="minorHAnsi"/>
                <w:sz w:val="20"/>
              </w:rPr>
            </w:rPrChange>
          </w:rPr>
          <w:delText>TÀI KHOẢN</w:delText>
        </w:r>
        <w:r w:rsidRPr="00B74DB6" w:rsidDel="00B74DB6">
          <w:rPr>
            <w:rFonts w:asciiTheme="minorHAnsi" w:hAnsiTheme="minorHAnsi" w:cstheme="minorHAnsi"/>
            <w:sz w:val="20"/>
            <w:rPrChange w:id="2107" w:author="Windows User" w:date="2019-04-05T18:43:00Z">
              <w:rPr>
                <w:rFonts w:asciiTheme="minorHAnsi" w:hAnsiTheme="minorHAnsi" w:cstheme="minorHAnsi"/>
                <w:sz w:val="20"/>
              </w:rPr>
            </w:rPrChange>
          </w:rPr>
          <w:tab/>
          <w:delText>140</w:delText>
        </w:r>
      </w:del>
    </w:p>
    <w:p w14:paraId="1FD49F10" w14:textId="686D514C" w:rsidR="00F40A44" w:rsidRPr="00B74DB6" w:rsidDel="00B74DB6" w:rsidRDefault="00F40A44">
      <w:pPr>
        <w:pStyle w:val="TOC3"/>
        <w:rPr>
          <w:del w:id="2108" w:author="Windows User" w:date="2019-04-05T18:42:00Z"/>
          <w:rFonts w:asciiTheme="minorHAnsi" w:eastAsiaTheme="minorEastAsia" w:hAnsiTheme="minorHAnsi" w:cstheme="minorHAnsi"/>
          <w:i w:val="0"/>
          <w:sz w:val="20"/>
          <w:lang w:eastAsia="en-US"/>
          <w:rPrChange w:id="2109" w:author="Windows User" w:date="2019-04-05T18:43:00Z">
            <w:rPr>
              <w:del w:id="2110" w:author="Windows User" w:date="2019-04-05T18:42:00Z"/>
              <w:rFonts w:asciiTheme="minorHAnsi" w:eastAsiaTheme="minorEastAsia" w:hAnsiTheme="minorHAnsi" w:cstheme="minorHAnsi"/>
              <w:i w:val="0"/>
              <w:sz w:val="20"/>
              <w:lang w:eastAsia="en-US"/>
            </w:rPr>
          </w:rPrChange>
        </w:rPr>
      </w:pPr>
      <w:del w:id="2111" w:author="Windows User" w:date="2019-04-05T18:42:00Z">
        <w:r w:rsidRPr="00B74DB6" w:rsidDel="00B74DB6">
          <w:rPr>
            <w:rFonts w:asciiTheme="minorHAnsi" w:hAnsiTheme="minorHAnsi" w:cstheme="minorHAnsi"/>
            <w:sz w:val="20"/>
            <w:lang w:val="pt-BR"/>
            <w:rPrChange w:id="2112" w:author="Windows User" w:date="2019-04-05T18:43:00Z">
              <w:rPr>
                <w:rFonts w:asciiTheme="minorHAnsi" w:hAnsiTheme="minorHAnsi" w:cstheme="minorHAnsi"/>
                <w:sz w:val="20"/>
                <w:lang w:val="pt-BR"/>
              </w:rPr>
            </w:rPrChange>
          </w:rPr>
          <w:delText>2.14.1</w:delText>
        </w:r>
        <w:r w:rsidRPr="00B74DB6" w:rsidDel="00B74DB6">
          <w:rPr>
            <w:rFonts w:asciiTheme="minorHAnsi" w:eastAsiaTheme="minorEastAsia" w:hAnsiTheme="minorHAnsi" w:cstheme="minorHAnsi"/>
            <w:i w:val="0"/>
            <w:sz w:val="20"/>
            <w:lang w:eastAsia="en-US"/>
            <w:rPrChange w:id="211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14" w:author="Windows User" w:date="2019-04-05T18:43:00Z">
              <w:rPr>
                <w:rFonts w:asciiTheme="minorHAnsi" w:hAnsiTheme="minorHAnsi" w:cstheme="minorHAnsi"/>
                <w:sz w:val="20"/>
                <w:lang w:val="pt-BR"/>
              </w:rPr>
            </w:rPrChange>
          </w:rPr>
          <w:delText>Mainpage</w:delText>
        </w:r>
        <w:r w:rsidRPr="00B74DB6" w:rsidDel="00B74DB6">
          <w:rPr>
            <w:rFonts w:asciiTheme="minorHAnsi" w:hAnsiTheme="minorHAnsi" w:cstheme="minorHAnsi"/>
            <w:sz w:val="20"/>
            <w:rPrChange w:id="2115" w:author="Windows User" w:date="2019-04-05T18:43:00Z">
              <w:rPr>
                <w:rFonts w:asciiTheme="minorHAnsi" w:hAnsiTheme="minorHAnsi" w:cstheme="minorHAnsi"/>
                <w:sz w:val="20"/>
              </w:rPr>
            </w:rPrChange>
          </w:rPr>
          <w:tab/>
          <w:delText>140</w:delText>
        </w:r>
      </w:del>
    </w:p>
    <w:p w14:paraId="3AE6E3EF" w14:textId="16B0969B" w:rsidR="00F40A44" w:rsidRPr="00B74DB6" w:rsidDel="00B74DB6" w:rsidRDefault="00F40A44">
      <w:pPr>
        <w:pStyle w:val="TOC3"/>
        <w:rPr>
          <w:del w:id="2116" w:author="Windows User" w:date="2019-04-05T18:42:00Z"/>
          <w:rFonts w:asciiTheme="minorHAnsi" w:eastAsiaTheme="minorEastAsia" w:hAnsiTheme="minorHAnsi" w:cstheme="minorHAnsi"/>
          <w:i w:val="0"/>
          <w:sz w:val="20"/>
          <w:lang w:eastAsia="en-US"/>
          <w:rPrChange w:id="2117" w:author="Windows User" w:date="2019-04-05T18:43:00Z">
            <w:rPr>
              <w:del w:id="2118" w:author="Windows User" w:date="2019-04-05T18:42:00Z"/>
              <w:rFonts w:asciiTheme="minorHAnsi" w:eastAsiaTheme="minorEastAsia" w:hAnsiTheme="minorHAnsi" w:cstheme="minorHAnsi"/>
              <w:i w:val="0"/>
              <w:sz w:val="20"/>
              <w:lang w:eastAsia="en-US"/>
            </w:rPr>
          </w:rPrChange>
        </w:rPr>
      </w:pPr>
      <w:del w:id="2119" w:author="Windows User" w:date="2019-04-05T18:42:00Z">
        <w:r w:rsidRPr="00B74DB6" w:rsidDel="00B74DB6">
          <w:rPr>
            <w:rFonts w:asciiTheme="minorHAnsi" w:hAnsiTheme="minorHAnsi" w:cstheme="minorHAnsi"/>
            <w:sz w:val="20"/>
            <w:lang w:val="pt-BR"/>
            <w:rPrChange w:id="2120" w:author="Windows User" w:date="2019-04-05T18:43:00Z">
              <w:rPr>
                <w:rFonts w:asciiTheme="minorHAnsi" w:hAnsiTheme="minorHAnsi" w:cstheme="minorHAnsi"/>
                <w:sz w:val="20"/>
                <w:lang w:val="pt-BR"/>
              </w:rPr>
            </w:rPrChange>
          </w:rPr>
          <w:delText>2.14.2</w:delText>
        </w:r>
        <w:r w:rsidRPr="00B74DB6" w:rsidDel="00B74DB6">
          <w:rPr>
            <w:rFonts w:asciiTheme="minorHAnsi" w:eastAsiaTheme="minorEastAsia" w:hAnsiTheme="minorHAnsi" w:cstheme="minorHAnsi"/>
            <w:i w:val="0"/>
            <w:sz w:val="20"/>
            <w:lang w:eastAsia="en-US"/>
            <w:rPrChange w:id="212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22" w:author="Windows User" w:date="2019-04-05T18:43:00Z">
              <w:rPr>
                <w:rFonts w:asciiTheme="minorHAnsi" w:hAnsiTheme="minorHAnsi" w:cstheme="minorHAnsi"/>
                <w:sz w:val="20"/>
                <w:lang w:val="pt-BR"/>
              </w:rPr>
            </w:rPrChange>
          </w:rPr>
          <w:delText>Yêu thích – Theo dõi</w:delText>
        </w:r>
        <w:r w:rsidRPr="00B74DB6" w:rsidDel="00B74DB6">
          <w:rPr>
            <w:rFonts w:asciiTheme="minorHAnsi" w:hAnsiTheme="minorHAnsi" w:cstheme="minorHAnsi"/>
            <w:sz w:val="20"/>
            <w:rPrChange w:id="2123" w:author="Windows User" w:date="2019-04-05T18:43:00Z">
              <w:rPr>
                <w:rFonts w:asciiTheme="minorHAnsi" w:hAnsiTheme="minorHAnsi" w:cstheme="minorHAnsi"/>
                <w:sz w:val="20"/>
              </w:rPr>
            </w:rPrChange>
          </w:rPr>
          <w:tab/>
          <w:delText>142</w:delText>
        </w:r>
      </w:del>
    </w:p>
    <w:p w14:paraId="46C31E5E" w14:textId="3B85930A" w:rsidR="00F40A44" w:rsidRPr="00B74DB6" w:rsidDel="00B74DB6" w:rsidRDefault="00F40A44">
      <w:pPr>
        <w:pStyle w:val="TOC3"/>
        <w:rPr>
          <w:del w:id="2124" w:author="Windows User" w:date="2019-04-05T18:42:00Z"/>
          <w:rFonts w:asciiTheme="minorHAnsi" w:eastAsiaTheme="minorEastAsia" w:hAnsiTheme="minorHAnsi" w:cstheme="minorHAnsi"/>
          <w:i w:val="0"/>
          <w:sz w:val="20"/>
          <w:lang w:eastAsia="en-US"/>
          <w:rPrChange w:id="2125" w:author="Windows User" w:date="2019-04-05T18:43:00Z">
            <w:rPr>
              <w:del w:id="2126" w:author="Windows User" w:date="2019-04-05T18:42:00Z"/>
              <w:rFonts w:asciiTheme="minorHAnsi" w:eastAsiaTheme="minorEastAsia" w:hAnsiTheme="minorHAnsi" w:cstheme="minorHAnsi"/>
              <w:i w:val="0"/>
              <w:sz w:val="20"/>
              <w:lang w:eastAsia="en-US"/>
            </w:rPr>
          </w:rPrChange>
        </w:rPr>
      </w:pPr>
      <w:del w:id="2127" w:author="Windows User" w:date="2019-04-05T18:42:00Z">
        <w:r w:rsidRPr="00B74DB6" w:rsidDel="00B74DB6">
          <w:rPr>
            <w:rFonts w:asciiTheme="minorHAnsi" w:hAnsiTheme="minorHAnsi" w:cstheme="minorHAnsi"/>
            <w:sz w:val="20"/>
            <w:lang w:val="pt-BR"/>
            <w:rPrChange w:id="2128" w:author="Windows User" w:date="2019-04-05T18:43:00Z">
              <w:rPr>
                <w:rFonts w:asciiTheme="minorHAnsi" w:hAnsiTheme="minorHAnsi" w:cstheme="minorHAnsi"/>
                <w:sz w:val="20"/>
                <w:lang w:val="pt-BR"/>
              </w:rPr>
            </w:rPrChange>
          </w:rPr>
          <w:delText>2.14.3</w:delText>
        </w:r>
        <w:r w:rsidRPr="00B74DB6" w:rsidDel="00B74DB6">
          <w:rPr>
            <w:rFonts w:asciiTheme="minorHAnsi" w:eastAsiaTheme="minorEastAsia" w:hAnsiTheme="minorHAnsi" w:cstheme="minorHAnsi"/>
            <w:i w:val="0"/>
            <w:sz w:val="20"/>
            <w:lang w:eastAsia="en-US"/>
            <w:rPrChange w:id="212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30" w:author="Windows User" w:date="2019-04-05T18:43:00Z">
              <w:rPr>
                <w:rFonts w:asciiTheme="minorHAnsi" w:hAnsiTheme="minorHAnsi" w:cstheme="minorHAnsi"/>
                <w:sz w:val="20"/>
                <w:lang w:val="pt-BR"/>
              </w:rPr>
            </w:rPrChange>
          </w:rPr>
          <w:delText>Danh sách xem gần đây</w:delText>
        </w:r>
        <w:r w:rsidRPr="00B74DB6" w:rsidDel="00B74DB6">
          <w:rPr>
            <w:rFonts w:asciiTheme="minorHAnsi" w:hAnsiTheme="minorHAnsi" w:cstheme="minorHAnsi"/>
            <w:sz w:val="20"/>
            <w:rPrChange w:id="2131" w:author="Windows User" w:date="2019-04-05T18:43:00Z">
              <w:rPr>
                <w:rFonts w:asciiTheme="minorHAnsi" w:hAnsiTheme="minorHAnsi" w:cstheme="minorHAnsi"/>
                <w:sz w:val="20"/>
              </w:rPr>
            </w:rPrChange>
          </w:rPr>
          <w:tab/>
          <w:delText>144</w:delText>
        </w:r>
      </w:del>
    </w:p>
    <w:p w14:paraId="4670CE1F" w14:textId="1BF392D2" w:rsidR="00F40A44" w:rsidRPr="00B74DB6" w:rsidDel="00B74DB6" w:rsidRDefault="00F40A44">
      <w:pPr>
        <w:pStyle w:val="TOC3"/>
        <w:rPr>
          <w:del w:id="2132" w:author="Windows User" w:date="2019-04-05T18:42:00Z"/>
          <w:rFonts w:asciiTheme="minorHAnsi" w:eastAsiaTheme="minorEastAsia" w:hAnsiTheme="minorHAnsi" w:cstheme="minorHAnsi"/>
          <w:i w:val="0"/>
          <w:sz w:val="20"/>
          <w:lang w:eastAsia="en-US"/>
          <w:rPrChange w:id="2133" w:author="Windows User" w:date="2019-04-05T18:43:00Z">
            <w:rPr>
              <w:del w:id="2134" w:author="Windows User" w:date="2019-04-05T18:42:00Z"/>
              <w:rFonts w:asciiTheme="minorHAnsi" w:eastAsiaTheme="minorEastAsia" w:hAnsiTheme="minorHAnsi" w:cstheme="minorHAnsi"/>
              <w:i w:val="0"/>
              <w:sz w:val="20"/>
              <w:lang w:eastAsia="en-US"/>
            </w:rPr>
          </w:rPrChange>
        </w:rPr>
      </w:pPr>
      <w:del w:id="2135" w:author="Windows User" w:date="2019-04-05T18:42:00Z">
        <w:r w:rsidRPr="00B74DB6" w:rsidDel="00B74DB6">
          <w:rPr>
            <w:rFonts w:asciiTheme="minorHAnsi" w:hAnsiTheme="minorHAnsi" w:cstheme="minorHAnsi"/>
            <w:sz w:val="20"/>
            <w:lang w:val="pt-BR"/>
            <w:rPrChange w:id="2136" w:author="Windows User" w:date="2019-04-05T18:43:00Z">
              <w:rPr>
                <w:rFonts w:asciiTheme="minorHAnsi" w:hAnsiTheme="minorHAnsi" w:cstheme="minorHAnsi"/>
                <w:sz w:val="20"/>
                <w:lang w:val="pt-BR"/>
              </w:rPr>
            </w:rPrChange>
          </w:rPr>
          <w:delText>2.14.4</w:delText>
        </w:r>
        <w:r w:rsidRPr="00B74DB6" w:rsidDel="00B74DB6">
          <w:rPr>
            <w:rFonts w:asciiTheme="minorHAnsi" w:eastAsiaTheme="minorEastAsia" w:hAnsiTheme="minorHAnsi" w:cstheme="minorHAnsi"/>
            <w:i w:val="0"/>
            <w:sz w:val="20"/>
            <w:lang w:eastAsia="en-US"/>
            <w:rPrChange w:id="213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38" w:author="Windows User" w:date="2019-04-05T18:43:00Z">
              <w:rPr>
                <w:rFonts w:asciiTheme="minorHAnsi" w:hAnsiTheme="minorHAnsi" w:cstheme="minorHAnsi"/>
                <w:sz w:val="20"/>
                <w:lang w:val="pt-BR"/>
              </w:rPr>
            </w:rPrChange>
          </w:rPr>
          <w:delText>Hộp thư</w:delText>
        </w:r>
        <w:r w:rsidRPr="00B74DB6" w:rsidDel="00B74DB6">
          <w:rPr>
            <w:rFonts w:asciiTheme="minorHAnsi" w:hAnsiTheme="minorHAnsi" w:cstheme="minorHAnsi"/>
            <w:sz w:val="20"/>
            <w:rPrChange w:id="2139" w:author="Windows User" w:date="2019-04-05T18:43:00Z">
              <w:rPr>
                <w:rFonts w:asciiTheme="minorHAnsi" w:hAnsiTheme="minorHAnsi" w:cstheme="minorHAnsi"/>
                <w:sz w:val="20"/>
              </w:rPr>
            </w:rPrChange>
          </w:rPr>
          <w:tab/>
          <w:delText>145</w:delText>
        </w:r>
      </w:del>
    </w:p>
    <w:p w14:paraId="70A04A29" w14:textId="753AB768" w:rsidR="00F40A44" w:rsidRPr="00B74DB6" w:rsidDel="00B74DB6" w:rsidRDefault="00F40A44">
      <w:pPr>
        <w:pStyle w:val="TOC3"/>
        <w:rPr>
          <w:del w:id="2140" w:author="Windows User" w:date="2019-04-05T18:42:00Z"/>
          <w:rFonts w:asciiTheme="minorHAnsi" w:eastAsiaTheme="minorEastAsia" w:hAnsiTheme="minorHAnsi" w:cstheme="minorHAnsi"/>
          <w:i w:val="0"/>
          <w:sz w:val="20"/>
          <w:lang w:eastAsia="en-US"/>
          <w:rPrChange w:id="2141" w:author="Windows User" w:date="2019-04-05T18:43:00Z">
            <w:rPr>
              <w:del w:id="2142" w:author="Windows User" w:date="2019-04-05T18:42:00Z"/>
              <w:rFonts w:asciiTheme="minorHAnsi" w:eastAsiaTheme="minorEastAsia" w:hAnsiTheme="minorHAnsi" w:cstheme="minorHAnsi"/>
              <w:i w:val="0"/>
              <w:sz w:val="20"/>
              <w:lang w:eastAsia="en-US"/>
            </w:rPr>
          </w:rPrChange>
        </w:rPr>
      </w:pPr>
      <w:del w:id="2143" w:author="Windows User" w:date="2019-04-05T18:42:00Z">
        <w:r w:rsidRPr="00B74DB6" w:rsidDel="00B74DB6">
          <w:rPr>
            <w:rFonts w:asciiTheme="minorHAnsi" w:hAnsiTheme="minorHAnsi" w:cstheme="minorHAnsi"/>
            <w:sz w:val="20"/>
            <w:lang w:val="pt-BR"/>
            <w:rPrChange w:id="2144" w:author="Windows User" w:date="2019-04-05T18:43:00Z">
              <w:rPr>
                <w:rFonts w:asciiTheme="minorHAnsi" w:hAnsiTheme="minorHAnsi" w:cstheme="minorHAnsi"/>
                <w:sz w:val="20"/>
                <w:lang w:val="pt-BR"/>
              </w:rPr>
            </w:rPrChange>
          </w:rPr>
          <w:delText>2.14.5</w:delText>
        </w:r>
        <w:r w:rsidRPr="00B74DB6" w:rsidDel="00B74DB6">
          <w:rPr>
            <w:rFonts w:asciiTheme="minorHAnsi" w:eastAsiaTheme="minorEastAsia" w:hAnsiTheme="minorHAnsi" w:cstheme="minorHAnsi"/>
            <w:i w:val="0"/>
            <w:sz w:val="20"/>
            <w:lang w:eastAsia="en-US"/>
            <w:rPrChange w:id="214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46" w:author="Windows User" w:date="2019-04-05T18:43:00Z">
              <w:rPr>
                <w:rFonts w:asciiTheme="minorHAnsi" w:hAnsiTheme="minorHAnsi" w:cstheme="minorHAnsi"/>
                <w:sz w:val="20"/>
                <w:lang w:val="pt-BR"/>
              </w:rPr>
            </w:rPrChange>
          </w:rPr>
          <w:delText>Cài đặt</w:delText>
        </w:r>
        <w:r w:rsidRPr="00B74DB6" w:rsidDel="00B74DB6">
          <w:rPr>
            <w:rFonts w:asciiTheme="minorHAnsi" w:hAnsiTheme="minorHAnsi" w:cstheme="minorHAnsi"/>
            <w:sz w:val="20"/>
            <w:rPrChange w:id="2147" w:author="Windows User" w:date="2019-04-05T18:43:00Z">
              <w:rPr>
                <w:rFonts w:asciiTheme="minorHAnsi" w:hAnsiTheme="minorHAnsi" w:cstheme="minorHAnsi"/>
                <w:sz w:val="20"/>
              </w:rPr>
            </w:rPrChange>
          </w:rPr>
          <w:tab/>
          <w:delText>151</w:delText>
        </w:r>
      </w:del>
    </w:p>
    <w:p w14:paraId="5049EB00" w14:textId="12CE8AC5" w:rsidR="00F40A44" w:rsidRPr="00B74DB6" w:rsidDel="00B74DB6" w:rsidRDefault="00F40A44">
      <w:pPr>
        <w:pStyle w:val="TOC3"/>
        <w:rPr>
          <w:del w:id="2148" w:author="Windows User" w:date="2019-04-05T18:42:00Z"/>
          <w:rFonts w:asciiTheme="minorHAnsi" w:eastAsiaTheme="minorEastAsia" w:hAnsiTheme="minorHAnsi" w:cstheme="minorHAnsi"/>
          <w:i w:val="0"/>
          <w:sz w:val="20"/>
          <w:lang w:eastAsia="en-US"/>
          <w:rPrChange w:id="2149" w:author="Windows User" w:date="2019-04-05T18:43:00Z">
            <w:rPr>
              <w:del w:id="2150" w:author="Windows User" w:date="2019-04-05T18:42:00Z"/>
              <w:rFonts w:asciiTheme="minorHAnsi" w:eastAsiaTheme="minorEastAsia" w:hAnsiTheme="minorHAnsi" w:cstheme="minorHAnsi"/>
              <w:i w:val="0"/>
              <w:sz w:val="20"/>
              <w:lang w:eastAsia="en-US"/>
            </w:rPr>
          </w:rPrChange>
        </w:rPr>
      </w:pPr>
      <w:del w:id="2151" w:author="Windows User" w:date="2019-04-05T18:42:00Z">
        <w:r w:rsidRPr="00B74DB6" w:rsidDel="00B74DB6">
          <w:rPr>
            <w:rFonts w:asciiTheme="minorHAnsi" w:hAnsiTheme="minorHAnsi" w:cstheme="minorHAnsi"/>
            <w:sz w:val="20"/>
            <w:lang w:val="pt-BR"/>
            <w:rPrChange w:id="2152" w:author="Windows User" w:date="2019-04-05T18:43:00Z">
              <w:rPr>
                <w:rFonts w:asciiTheme="minorHAnsi" w:hAnsiTheme="minorHAnsi" w:cstheme="minorHAnsi"/>
                <w:sz w:val="20"/>
                <w:lang w:val="pt-BR"/>
              </w:rPr>
            </w:rPrChange>
          </w:rPr>
          <w:delText>2.14.6</w:delText>
        </w:r>
        <w:r w:rsidRPr="00B74DB6" w:rsidDel="00B74DB6">
          <w:rPr>
            <w:rFonts w:asciiTheme="minorHAnsi" w:eastAsiaTheme="minorEastAsia" w:hAnsiTheme="minorHAnsi" w:cstheme="minorHAnsi"/>
            <w:i w:val="0"/>
            <w:sz w:val="20"/>
            <w:lang w:eastAsia="en-US"/>
            <w:rPrChange w:id="215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54" w:author="Windows User" w:date="2019-04-05T18:43:00Z">
              <w:rPr>
                <w:rFonts w:asciiTheme="minorHAnsi" w:hAnsiTheme="minorHAnsi" w:cstheme="minorHAnsi"/>
                <w:sz w:val="20"/>
                <w:lang w:val="pt-BR"/>
              </w:rPr>
            </w:rPrChange>
          </w:rPr>
          <w:delText>Giới thiệu thông tin</w:delText>
        </w:r>
        <w:r w:rsidRPr="00B74DB6" w:rsidDel="00B74DB6">
          <w:rPr>
            <w:rFonts w:asciiTheme="minorHAnsi" w:hAnsiTheme="minorHAnsi" w:cstheme="minorHAnsi"/>
            <w:sz w:val="20"/>
            <w:rPrChange w:id="2155" w:author="Windows User" w:date="2019-04-05T18:43:00Z">
              <w:rPr>
                <w:rFonts w:asciiTheme="minorHAnsi" w:hAnsiTheme="minorHAnsi" w:cstheme="minorHAnsi"/>
                <w:sz w:val="20"/>
              </w:rPr>
            </w:rPrChange>
          </w:rPr>
          <w:tab/>
          <w:delText>151</w:delText>
        </w:r>
      </w:del>
    </w:p>
    <w:p w14:paraId="3EC92C40" w14:textId="4F890BDA" w:rsidR="00F40A44" w:rsidRPr="00B74DB6" w:rsidDel="00B74DB6" w:rsidRDefault="00F40A44">
      <w:pPr>
        <w:pStyle w:val="TOC2"/>
        <w:tabs>
          <w:tab w:val="left" w:pos="1040"/>
        </w:tabs>
        <w:rPr>
          <w:del w:id="2156" w:author="Windows User" w:date="2019-04-05T18:42:00Z"/>
          <w:rFonts w:asciiTheme="minorHAnsi" w:eastAsiaTheme="minorEastAsia" w:hAnsiTheme="minorHAnsi" w:cstheme="minorHAnsi"/>
          <w:i w:val="0"/>
          <w:sz w:val="20"/>
          <w:lang w:eastAsia="en-US"/>
          <w:rPrChange w:id="2157" w:author="Windows User" w:date="2019-04-05T18:43:00Z">
            <w:rPr>
              <w:del w:id="2158" w:author="Windows User" w:date="2019-04-05T18:42:00Z"/>
              <w:rFonts w:asciiTheme="minorHAnsi" w:eastAsiaTheme="minorEastAsia" w:hAnsiTheme="minorHAnsi" w:cstheme="minorHAnsi"/>
              <w:i w:val="0"/>
              <w:sz w:val="20"/>
              <w:lang w:eastAsia="en-US"/>
            </w:rPr>
          </w:rPrChange>
        </w:rPr>
      </w:pPr>
      <w:del w:id="2159" w:author="Windows User" w:date="2019-04-05T18:42:00Z">
        <w:r w:rsidRPr="00B74DB6" w:rsidDel="00B74DB6">
          <w:rPr>
            <w:rFonts w:asciiTheme="minorHAnsi" w:hAnsiTheme="minorHAnsi" w:cstheme="minorHAnsi"/>
            <w:snapToGrid w:val="0"/>
            <w:w w:val="0"/>
            <w:sz w:val="20"/>
            <w:rPrChange w:id="2160" w:author="Windows User" w:date="2019-04-05T18:43:00Z">
              <w:rPr>
                <w:rFonts w:asciiTheme="minorHAnsi" w:hAnsiTheme="minorHAnsi" w:cstheme="minorHAnsi"/>
                <w:snapToGrid w:val="0"/>
                <w:w w:val="0"/>
                <w:sz w:val="20"/>
              </w:rPr>
            </w:rPrChange>
          </w:rPr>
          <w:delText>2.15</w:delText>
        </w:r>
        <w:r w:rsidRPr="00B74DB6" w:rsidDel="00B74DB6">
          <w:rPr>
            <w:rFonts w:asciiTheme="minorHAnsi" w:eastAsiaTheme="minorEastAsia" w:hAnsiTheme="minorHAnsi" w:cstheme="minorHAnsi"/>
            <w:i w:val="0"/>
            <w:sz w:val="20"/>
            <w:lang w:eastAsia="en-US"/>
            <w:rPrChange w:id="216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162" w:author="Windows User" w:date="2019-04-05T18:43:00Z">
              <w:rPr>
                <w:rFonts w:asciiTheme="minorHAnsi" w:hAnsiTheme="minorHAnsi" w:cstheme="minorHAnsi"/>
                <w:sz w:val="20"/>
              </w:rPr>
            </w:rPrChange>
          </w:rPr>
          <w:delText>CÀI ĐẶT</w:delText>
        </w:r>
        <w:r w:rsidRPr="00B74DB6" w:rsidDel="00B74DB6">
          <w:rPr>
            <w:rFonts w:asciiTheme="minorHAnsi" w:hAnsiTheme="minorHAnsi" w:cstheme="minorHAnsi"/>
            <w:sz w:val="20"/>
            <w:rPrChange w:id="2163" w:author="Windows User" w:date="2019-04-05T18:43:00Z">
              <w:rPr>
                <w:rFonts w:asciiTheme="minorHAnsi" w:hAnsiTheme="minorHAnsi" w:cstheme="minorHAnsi"/>
                <w:sz w:val="20"/>
              </w:rPr>
            </w:rPrChange>
          </w:rPr>
          <w:tab/>
          <w:delText>152</w:delText>
        </w:r>
      </w:del>
    </w:p>
    <w:p w14:paraId="46B37781" w14:textId="47B356CD" w:rsidR="00F40A44" w:rsidRPr="00B74DB6" w:rsidDel="00B74DB6" w:rsidRDefault="00F40A44">
      <w:pPr>
        <w:pStyle w:val="TOC3"/>
        <w:rPr>
          <w:del w:id="2164" w:author="Windows User" w:date="2019-04-05T18:42:00Z"/>
          <w:rFonts w:asciiTheme="minorHAnsi" w:eastAsiaTheme="minorEastAsia" w:hAnsiTheme="minorHAnsi" w:cstheme="minorHAnsi"/>
          <w:i w:val="0"/>
          <w:sz w:val="20"/>
          <w:lang w:eastAsia="en-US"/>
          <w:rPrChange w:id="2165" w:author="Windows User" w:date="2019-04-05T18:43:00Z">
            <w:rPr>
              <w:del w:id="2166" w:author="Windows User" w:date="2019-04-05T18:42:00Z"/>
              <w:rFonts w:asciiTheme="minorHAnsi" w:eastAsiaTheme="minorEastAsia" w:hAnsiTheme="minorHAnsi" w:cstheme="minorHAnsi"/>
              <w:i w:val="0"/>
              <w:sz w:val="20"/>
              <w:lang w:eastAsia="en-US"/>
            </w:rPr>
          </w:rPrChange>
        </w:rPr>
      </w:pPr>
      <w:del w:id="2167" w:author="Windows User" w:date="2019-04-05T18:42:00Z">
        <w:r w:rsidRPr="00B74DB6" w:rsidDel="00B74DB6">
          <w:rPr>
            <w:rFonts w:asciiTheme="minorHAnsi" w:hAnsiTheme="minorHAnsi" w:cstheme="minorHAnsi"/>
            <w:sz w:val="20"/>
            <w:lang w:val="pt-BR"/>
            <w:rPrChange w:id="2168" w:author="Windows User" w:date="2019-04-05T18:43:00Z">
              <w:rPr>
                <w:rFonts w:asciiTheme="minorHAnsi" w:hAnsiTheme="minorHAnsi" w:cstheme="minorHAnsi"/>
                <w:sz w:val="20"/>
                <w:lang w:val="pt-BR"/>
              </w:rPr>
            </w:rPrChange>
          </w:rPr>
          <w:delText>2.15.1</w:delText>
        </w:r>
        <w:r w:rsidRPr="00B74DB6" w:rsidDel="00B74DB6">
          <w:rPr>
            <w:rFonts w:asciiTheme="minorHAnsi" w:eastAsiaTheme="minorEastAsia" w:hAnsiTheme="minorHAnsi" w:cstheme="minorHAnsi"/>
            <w:i w:val="0"/>
            <w:sz w:val="20"/>
            <w:lang w:eastAsia="en-US"/>
            <w:rPrChange w:id="216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70" w:author="Windows User" w:date="2019-04-05T18:43:00Z">
              <w:rPr>
                <w:rFonts w:asciiTheme="minorHAnsi" w:hAnsiTheme="minorHAnsi" w:cstheme="minorHAnsi"/>
                <w:sz w:val="20"/>
                <w:lang w:val="pt-BR"/>
              </w:rPr>
            </w:rPrChange>
          </w:rPr>
          <w:delText>Main page</w:delText>
        </w:r>
        <w:r w:rsidRPr="00B74DB6" w:rsidDel="00B74DB6">
          <w:rPr>
            <w:rFonts w:asciiTheme="minorHAnsi" w:hAnsiTheme="minorHAnsi" w:cstheme="minorHAnsi"/>
            <w:sz w:val="20"/>
            <w:rPrChange w:id="2171" w:author="Windows User" w:date="2019-04-05T18:43:00Z">
              <w:rPr>
                <w:rFonts w:asciiTheme="minorHAnsi" w:hAnsiTheme="minorHAnsi" w:cstheme="minorHAnsi"/>
                <w:sz w:val="20"/>
              </w:rPr>
            </w:rPrChange>
          </w:rPr>
          <w:tab/>
          <w:delText>152</w:delText>
        </w:r>
      </w:del>
    </w:p>
    <w:p w14:paraId="6DFC6B0C" w14:textId="1E93410B" w:rsidR="00F40A44" w:rsidRPr="00B74DB6" w:rsidDel="00B74DB6" w:rsidRDefault="00F40A44">
      <w:pPr>
        <w:pStyle w:val="TOC3"/>
        <w:rPr>
          <w:del w:id="2172" w:author="Windows User" w:date="2019-04-05T18:42:00Z"/>
          <w:rFonts w:asciiTheme="minorHAnsi" w:eastAsiaTheme="minorEastAsia" w:hAnsiTheme="minorHAnsi" w:cstheme="minorHAnsi"/>
          <w:i w:val="0"/>
          <w:sz w:val="20"/>
          <w:lang w:eastAsia="en-US"/>
          <w:rPrChange w:id="2173" w:author="Windows User" w:date="2019-04-05T18:43:00Z">
            <w:rPr>
              <w:del w:id="2174" w:author="Windows User" w:date="2019-04-05T18:42:00Z"/>
              <w:rFonts w:asciiTheme="minorHAnsi" w:eastAsiaTheme="minorEastAsia" w:hAnsiTheme="minorHAnsi" w:cstheme="minorHAnsi"/>
              <w:i w:val="0"/>
              <w:sz w:val="20"/>
              <w:lang w:eastAsia="en-US"/>
            </w:rPr>
          </w:rPrChange>
        </w:rPr>
      </w:pPr>
      <w:del w:id="2175" w:author="Windows User" w:date="2019-04-05T18:42:00Z">
        <w:r w:rsidRPr="00B74DB6" w:rsidDel="00B74DB6">
          <w:rPr>
            <w:rFonts w:asciiTheme="minorHAnsi" w:hAnsiTheme="minorHAnsi" w:cstheme="minorHAnsi"/>
            <w:sz w:val="20"/>
            <w:lang w:val="pt-BR"/>
            <w:rPrChange w:id="2176" w:author="Windows User" w:date="2019-04-05T18:43:00Z">
              <w:rPr>
                <w:rFonts w:asciiTheme="minorHAnsi" w:hAnsiTheme="minorHAnsi" w:cstheme="minorHAnsi"/>
                <w:sz w:val="20"/>
                <w:lang w:val="pt-BR"/>
              </w:rPr>
            </w:rPrChange>
          </w:rPr>
          <w:delText>2.15.2</w:delText>
        </w:r>
        <w:r w:rsidRPr="00B74DB6" w:rsidDel="00B74DB6">
          <w:rPr>
            <w:rFonts w:asciiTheme="minorHAnsi" w:eastAsiaTheme="minorEastAsia" w:hAnsiTheme="minorHAnsi" w:cstheme="minorHAnsi"/>
            <w:i w:val="0"/>
            <w:sz w:val="20"/>
            <w:lang w:eastAsia="en-US"/>
            <w:rPrChange w:id="217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78" w:author="Windows User" w:date="2019-04-05T18:43:00Z">
              <w:rPr>
                <w:rFonts w:asciiTheme="minorHAnsi" w:hAnsiTheme="minorHAnsi" w:cstheme="minorHAnsi"/>
                <w:sz w:val="20"/>
                <w:lang w:val="pt-BR"/>
              </w:rPr>
            </w:rPrChange>
          </w:rPr>
          <w:delText>Tài khoản</w:delText>
        </w:r>
        <w:r w:rsidRPr="00B74DB6" w:rsidDel="00B74DB6">
          <w:rPr>
            <w:rFonts w:asciiTheme="minorHAnsi" w:hAnsiTheme="minorHAnsi" w:cstheme="minorHAnsi"/>
            <w:sz w:val="20"/>
            <w:rPrChange w:id="2179" w:author="Windows User" w:date="2019-04-05T18:43:00Z">
              <w:rPr>
                <w:rFonts w:asciiTheme="minorHAnsi" w:hAnsiTheme="minorHAnsi" w:cstheme="minorHAnsi"/>
                <w:sz w:val="20"/>
              </w:rPr>
            </w:rPrChange>
          </w:rPr>
          <w:tab/>
          <w:delText>153</w:delText>
        </w:r>
      </w:del>
    </w:p>
    <w:p w14:paraId="07A3ADBD" w14:textId="7ED2DE80" w:rsidR="00F40A44" w:rsidRPr="00B74DB6" w:rsidDel="00B74DB6" w:rsidRDefault="00F40A44">
      <w:pPr>
        <w:pStyle w:val="TOC4"/>
        <w:rPr>
          <w:del w:id="2180" w:author="Windows User" w:date="2019-04-05T18:42:00Z"/>
          <w:rFonts w:asciiTheme="minorHAnsi" w:eastAsiaTheme="minorEastAsia" w:hAnsiTheme="minorHAnsi" w:cstheme="minorHAnsi"/>
          <w:i w:val="0"/>
          <w:sz w:val="20"/>
          <w:lang w:eastAsia="en-US"/>
          <w:rPrChange w:id="2181" w:author="Windows User" w:date="2019-04-05T18:43:00Z">
            <w:rPr>
              <w:del w:id="2182" w:author="Windows User" w:date="2019-04-05T18:42:00Z"/>
              <w:rFonts w:asciiTheme="minorHAnsi" w:eastAsiaTheme="minorEastAsia" w:hAnsiTheme="minorHAnsi" w:cstheme="minorHAnsi"/>
              <w:i w:val="0"/>
              <w:sz w:val="20"/>
              <w:lang w:eastAsia="en-US"/>
            </w:rPr>
          </w:rPrChange>
        </w:rPr>
      </w:pPr>
      <w:del w:id="2183" w:author="Windows User" w:date="2019-04-05T18:42:00Z">
        <w:r w:rsidRPr="00B74DB6" w:rsidDel="00B74DB6">
          <w:rPr>
            <w:rFonts w:asciiTheme="minorHAnsi" w:hAnsiTheme="minorHAnsi" w:cstheme="minorHAnsi"/>
            <w:sz w:val="20"/>
            <w:lang w:val="pt-BR"/>
            <w:rPrChange w:id="2184" w:author="Windows User" w:date="2019-04-05T18:43:00Z">
              <w:rPr>
                <w:rFonts w:asciiTheme="minorHAnsi" w:hAnsiTheme="minorHAnsi" w:cstheme="minorHAnsi"/>
                <w:sz w:val="20"/>
                <w:lang w:val="pt-BR"/>
              </w:rPr>
            </w:rPrChange>
          </w:rPr>
          <w:delText>2.15.2.1</w:delText>
        </w:r>
        <w:r w:rsidRPr="00B74DB6" w:rsidDel="00B74DB6">
          <w:rPr>
            <w:rFonts w:asciiTheme="minorHAnsi" w:eastAsiaTheme="minorEastAsia" w:hAnsiTheme="minorHAnsi" w:cstheme="minorHAnsi"/>
            <w:i w:val="0"/>
            <w:sz w:val="20"/>
            <w:lang w:eastAsia="en-US"/>
            <w:rPrChange w:id="218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86" w:author="Windows User" w:date="2019-04-05T18:43:00Z">
              <w:rPr>
                <w:rFonts w:asciiTheme="minorHAnsi" w:hAnsiTheme="minorHAnsi" w:cstheme="minorHAnsi"/>
                <w:sz w:val="20"/>
                <w:lang w:val="pt-BR"/>
              </w:rPr>
            </w:rPrChange>
          </w:rPr>
          <w:delText>Popup Thay đổi avatar</w:delText>
        </w:r>
        <w:r w:rsidRPr="00B74DB6" w:rsidDel="00B74DB6">
          <w:rPr>
            <w:rFonts w:asciiTheme="minorHAnsi" w:hAnsiTheme="minorHAnsi" w:cstheme="minorHAnsi"/>
            <w:sz w:val="20"/>
            <w:rPrChange w:id="2187" w:author="Windows User" w:date="2019-04-05T18:43:00Z">
              <w:rPr>
                <w:rFonts w:asciiTheme="minorHAnsi" w:hAnsiTheme="minorHAnsi" w:cstheme="minorHAnsi"/>
                <w:sz w:val="20"/>
              </w:rPr>
            </w:rPrChange>
          </w:rPr>
          <w:tab/>
          <w:delText>154</w:delText>
        </w:r>
      </w:del>
    </w:p>
    <w:p w14:paraId="2D4CE13C" w14:textId="4B07D87C" w:rsidR="00F40A44" w:rsidRPr="00B74DB6" w:rsidDel="00B74DB6" w:rsidRDefault="00F40A44">
      <w:pPr>
        <w:pStyle w:val="TOC4"/>
        <w:rPr>
          <w:del w:id="2188" w:author="Windows User" w:date="2019-04-05T18:42:00Z"/>
          <w:rFonts w:asciiTheme="minorHAnsi" w:eastAsiaTheme="minorEastAsia" w:hAnsiTheme="minorHAnsi" w:cstheme="minorHAnsi"/>
          <w:i w:val="0"/>
          <w:sz w:val="20"/>
          <w:lang w:eastAsia="en-US"/>
          <w:rPrChange w:id="2189" w:author="Windows User" w:date="2019-04-05T18:43:00Z">
            <w:rPr>
              <w:del w:id="2190" w:author="Windows User" w:date="2019-04-05T18:42:00Z"/>
              <w:rFonts w:asciiTheme="minorHAnsi" w:eastAsiaTheme="minorEastAsia" w:hAnsiTheme="minorHAnsi" w:cstheme="minorHAnsi"/>
              <w:i w:val="0"/>
              <w:sz w:val="20"/>
              <w:lang w:eastAsia="en-US"/>
            </w:rPr>
          </w:rPrChange>
        </w:rPr>
      </w:pPr>
      <w:del w:id="2191" w:author="Windows User" w:date="2019-04-05T18:42:00Z">
        <w:r w:rsidRPr="00B74DB6" w:rsidDel="00B74DB6">
          <w:rPr>
            <w:rFonts w:asciiTheme="minorHAnsi" w:hAnsiTheme="minorHAnsi" w:cstheme="minorHAnsi"/>
            <w:sz w:val="20"/>
            <w:lang w:val="pt-BR"/>
            <w:rPrChange w:id="2192" w:author="Windows User" w:date="2019-04-05T18:43:00Z">
              <w:rPr>
                <w:rFonts w:asciiTheme="minorHAnsi" w:hAnsiTheme="minorHAnsi" w:cstheme="minorHAnsi"/>
                <w:sz w:val="20"/>
                <w:lang w:val="pt-BR"/>
              </w:rPr>
            </w:rPrChange>
          </w:rPr>
          <w:delText>2.15.2.2</w:delText>
        </w:r>
        <w:r w:rsidRPr="00B74DB6" w:rsidDel="00B74DB6">
          <w:rPr>
            <w:rFonts w:asciiTheme="minorHAnsi" w:eastAsiaTheme="minorEastAsia" w:hAnsiTheme="minorHAnsi" w:cstheme="minorHAnsi"/>
            <w:i w:val="0"/>
            <w:sz w:val="20"/>
            <w:lang w:eastAsia="en-US"/>
            <w:rPrChange w:id="219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194" w:author="Windows User" w:date="2019-04-05T18:43:00Z">
              <w:rPr>
                <w:rFonts w:asciiTheme="minorHAnsi" w:hAnsiTheme="minorHAnsi" w:cstheme="minorHAnsi"/>
                <w:sz w:val="20"/>
                <w:lang w:val="pt-BR"/>
              </w:rPr>
            </w:rPrChange>
          </w:rPr>
          <w:delText>Edit thông tin tài khoản</w:delText>
        </w:r>
        <w:r w:rsidRPr="00B74DB6" w:rsidDel="00B74DB6">
          <w:rPr>
            <w:rFonts w:asciiTheme="minorHAnsi" w:hAnsiTheme="minorHAnsi" w:cstheme="minorHAnsi"/>
            <w:sz w:val="20"/>
            <w:rPrChange w:id="2195" w:author="Windows User" w:date="2019-04-05T18:43:00Z">
              <w:rPr>
                <w:rFonts w:asciiTheme="minorHAnsi" w:hAnsiTheme="minorHAnsi" w:cstheme="minorHAnsi"/>
                <w:sz w:val="20"/>
              </w:rPr>
            </w:rPrChange>
          </w:rPr>
          <w:tab/>
          <w:delText>154</w:delText>
        </w:r>
      </w:del>
    </w:p>
    <w:p w14:paraId="79698FC3" w14:textId="1E3B00BA" w:rsidR="00F40A44" w:rsidRPr="00B74DB6" w:rsidDel="00B74DB6" w:rsidRDefault="00F40A44">
      <w:pPr>
        <w:pStyle w:val="TOC3"/>
        <w:rPr>
          <w:del w:id="2196" w:author="Windows User" w:date="2019-04-05T18:42:00Z"/>
          <w:rFonts w:asciiTheme="minorHAnsi" w:eastAsiaTheme="minorEastAsia" w:hAnsiTheme="minorHAnsi" w:cstheme="minorHAnsi"/>
          <w:i w:val="0"/>
          <w:sz w:val="20"/>
          <w:lang w:eastAsia="en-US"/>
          <w:rPrChange w:id="2197" w:author="Windows User" w:date="2019-04-05T18:43:00Z">
            <w:rPr>
              <w:del w:id="2198" w:author="Windows User" w:date="2019-04-05T18:42:00Z"/>
              <w:rFonts w:asciiTheme="minorHAnsi" w:eastAsiaTheme="minorEastAsia" w:hAnsiTheme="minorHAnsi" w:cstheme="minorHAnsi"/>
              <w:i w:val="0"/>
              <w:sz w:val="20"/>
              <w:lang w:eastAsia="en-US"/>
            </w:rPr>
          </w:rPrChange>
        </w:rPr>
      </w:pPr>
      <w:del w:id="2199" w:author="Windows User" w:date="2019-04-05T18:42:00Z">
        <w:r w:rsidRPr="00B74DB6" w:rsidDel="00B74DB6">
          <w:rPr>
            <w:rFonts w:asciiTheme="minorHAnsi" w:hAnsiTheme="minorHAnsi" w:cstheme="minorHAnsi"/>
            <w:sz w:val="20"/>
            <w:lang w:val="pt-BR"/>
            <w:rPrChange w:id="2200" w:author="Windows User" w:date="2019-04-05T18:43:00Z">
              <w:rPr>
                <w:rFonts w:asciiTheme="minorHAnsi" w:hAnsiTheme="minorHAnsi" w:cstheme="minorHAnsi"/>
                <w:sz w:val="20"/>
                <w:lang w:val="pt-BR"/>
              </w:rPr>
            </w:rPrChange>
          </w:rPr>
          <w:delText>2.15.3</w:delText>
        </w:r>
        <w:r w:rsidRPr="00B74DB6" w:rsidDel="00B74DB6">
          <w:rPr>
            <w:rFonts w:asciiTheme="minorHAnsi" w:eastAsiaTheme="minorEastAsia" w:hAnsiTheme="minorHAnsi" w:cstheme="minorHAnsi"/>
            <w:i w:val="0"/>
            <w:sz w:val="20"/>
            <w:lang w:eastAsia="en-US"/>
            <w:rPrChange w:id="220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202" w:author="Windows User" w:date="2019-04-05T18:43:00Z">
              <w:rPr>
                <w:rFonts w:asciiTheme="minorHAnsi" w:hAnsiTheme="minorHAnsi" w:cstheme="minorHAnsi"/>
                <w:sz w:val="20"/>
                <w:lang w:val="pt-BR"/>
              </w:rPr>
            </w:rPrChange>
          </w:rPr>
          <w:delText>Đổi mật khẩu</w:delText>
        </w:r>
        <w:r w:rsidRPr="00B74DB6" w:rsidDel="00B74DB6">
          <w:rPr>
            <w:rFonts w:asciiTheme="minorHAnsi" w:hAnsiTheme="minorHAnsi" w:cstheme="minorHAnsi"/>
            <w:sz w:val="20"/>
            <w:rPrChange w:id="2203" w:author="Windows User" w:date="2019-04-05T18:43:00Z">
              <w:rPr>
                <w:rFonts w:asciiTheme="minorHAnsi" w:hAnsiTheme="minorHAnsi" w:cstheme="minorHAnsi"/>
                <w:sz w:val="20"/>
              </w:rPr>
            </w:rPrChange>
          </w:rPr>
          <w:tab/>
          <w:delText>157</w:delText>
        </w:r>
      </w:del>
    </w:p>
    <w:p w14:paraId="61BD2B4B" w14:textId="20420DF5" w:rsidR="00F40A44" w:rsidRPr="00B74DB6" w:rsidDel="00B74DB6" w:rsidRDefault="00F40A44">
      <w:pPr>
        <w:pStyle w:val="TOC3"/>
        <w:rPr>
          <w:del w:id="2204" w:author="Windows User" w:date="2019-04-05T18:42:00Z"/>
          <w:rFonts w:asciiTheme="minorHAnsi" w:eastAsiaTheme="minorEastAsia" w:hAnsiTheme="minorHAnsi" w:cstheme="minorHAnsi"/>
          <w:i w:val="0"/>
          <w:sz w:val="20"/>
          <w:lang w:eastAsia="en-US"/>
          <w:rPrChange w:id="2205" w:author="Windows User" w:date="2019-04-05T18:43:00Z">
            <w:rPr>
              <w:del w:id="2206" w:author="Windows User" w:date="2019-04-05T18:42:00Z"/>
              <w:rFonts w:asciiTheme="minorHAnsi" w:eastAsiaTheme="minorEastAsia" w:hAnsiTheme="minorHAnsi" w:cstheme="minorHAnsi"/>
              <w:i w:val="0"/>
              <w:sz w:val="20"/>
              <w:lang w:eastAsia="en-US"/>
            </w:rPr>
          </w:rPrChange>
        </w:rPr>
      </w:pPr>
      <w:del w:id="2207" w:author="Windows User" w:date="2019-04-05T18:42:00Z">
        <w:r w:rsidRPr="00B74DB6" w:rsidDel="00B74DB6">
          <w:rPr>
            <w:rFonts w:asciiTheme="minorHAnsi" w:hAnsiTheme="minorHAnsi" w:cstheme="minorHAnsi"/>
            <w:sz w:val="20"/>
            <w:lang w:val="pt-BR"/>
            <w:rPrChange w:id="2208" w:author="Windows User" w:date="2019-04-05T18:43:00Z">
              <w:rPr>
                <w:rFonts w:asciiTheme="minorHAnsi" w:hAnsiTheme="minorHAnsi" w:cstheme="minorHAnsi"/>
                <w:sz w:val="20"/>
                <w:lang w:val="pt-BR"/>
              </w:rPr>
            </w:rPrChange>
          </w:rPr>
          <w:delText>2.15.4</w:delText>
        </w:r>
        <w:r w:rsidRPr="00B74DB6" w:rsidDel="00B74DB6">
          <w:rPr>
            <w:rFonts w:asciiTheme="minorHAnsi" w:eastAsiaTheme="minorEastAsia" w:hAnsiTheme="minorHAnsi" w:cstheme="minorHAnsi"/>
            <w:i w:val="0"/>
            <w:sz w:val="20"/>
            <w:lang w:eastAsia="en-US"/>
            <w:rPrChange w:id="220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210" w:author="Windows User" w:date="2019-04-05T18:43:00Z">
              <w:rPr>
                <w:rFonts w:asciiTheme="minorHAnsi" w:hAnsiTheme="minorHAnsi" w:cstheme="minorHAnsi"/>
                <w:sz w:val="20"/>
                <w:lang w:val="pt-BR"/>
              </w:rPr>
            </w:rPrChange>
          </w:rPr>
          <w:delText>Ngôn ngữ</w:delText>
        </w:r>
        <w:r w:rsidRPr="00B74DB6" w:rsidDel="00B74DB6">
          <w:rPr>
            <w:rFonts w:asciiTheme="minorHAnsi" w:hAnsiTheme="minorHAnsi" w:cstheme="minorHAnsi"/>
            <w:sz w:val="20"/>
            <w:rPrChange w:id="2211" w:author="Windows User" w:date="2019-04-05T18:43:00Z">
              <w:rPr>
                <w:rFonts w:asciiTheme="minorHAnsi" w:hAnsiTheme="minorHAnsi" w:cstheme="minorHAnsi"/>
                <w:sz w:val="20"/>
              </w:rPr>
            </w:rPrChange>
          </w:rPr>
          <w:tab/>
          <w:delText>158</w:delText>
        </w:r>
      </w:del>
    </w:p>
    <w:p w14:paraId="3132B50A" w14:textId="72C8EAFF" w:rsidR="00F40A44" w:rsidRPr="00B74DB6" w:rsidDel="00B74DB6" w:rsidRDefault="00F40A44">
      <w:pPr>
        <w:pStyle w:val="TOC3"/>
        <w:rPr>
          <w:del w:id="2212" w:author="Windows User" w:date="2019-04-05T18:42:00Z"/>
          <w:rFonts w:asciiTheme="minorHAnsi" w:eastAsiaTheme="minorEastAsia" w:hAnsiTheme="minorHAnsi" w:cstheme="minorHAnsi"/>
          <w:i w:val="0"/>
          <w:sz w:val="20"/>
          <w:lang w:eastAsia="en-US"/>
          <w:rPrChange w:id="2213" w:author="Windows User" w:date="2019-04-05T18:43:00Z">
            <w:rPr>
              <w:del w:id="2214" w:author="Windows User" w:date="2019-04-05T18:42:00Z"/>
              <w:rFonts w:asciiTheme="minorHAnsi" w:eastAsiaTheme="minorEastAsia" w:hAnsiTheme="minorHAnsi" w:cstheme="minorHAnsi"/>
              <w:i w:val="0"/>
              <w:sz w:val="20"/>
              <w:lang w:eastAsia="en-US"/>
            </w:rPr>
          </w:rPrChange>
        </w:rPr>
      </w:pPr>
      <w:del w:id="2215" w:author="Windows User" w:date="2019-04-05T18:42:00Z">
        <w:r w:rsidRPr="00B74DB6" w:rsidDel="00B74DB6">
          <w:rPr>
            <w:rFonts w:asciiTheme="minorHAnsi" w:hAnsiTheme="minorHAnsi" w:cstheme="minorHAnsi"/>
            <w:sz w:val="20"/>
            <w:lang w:val="pt-BR"/>
            <w:rPrChange w:id="2216" w:author="Windows User" w:date="2019-04-05T18:43:00Z">
              <w:rPr>
                <w:rFonts w:asciiTheme="minorHAnsi" w:hAnsiTheme="minorHAnsi" w:cstheme="minorHAnsi"/>
                <w:sz w:val="20"/>
                <w:lang w:val="pt-BR"/>
              </w:rPr>
            </w:rPrChange>
          </w:rPr>
          <w:delText>2.15.5</w:delText>
        </w:r>
        <w:r w:rsidRPr="00B74DB6" w:rsidDel="00B74DB6">
          <w:rPr>
            <w:rFonts w:asciiTheme="minorHAnsi" w:eastAsiaTheme="minorEastAsia" w:hAnsiTheme="minorHAnsi" w:cstheme="minorHAnsi"/>
            <w:i w:val="0"/>
            <w:sz w:val="20"/>
            <w:lang w:eastAsia="en-US"/>
            <w:rPrChange w:id="221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218" w:author="Windows User" w:date="2019-04-05T18:43:00Z">
              <w:rPr>
                <w:rFonts w:asciiTheme="minorHAnsi" w:hAnsiTheme="minorHAnsi" w:cstheme="minorHAnsi"/>
                <w:sz w:val="20"/>
                <w:lang w:val="pt-BR"/>
              </w:rPr>
            </w:rPrChange>
          </w:rPr>
          <w:delText>Bảo mật và quyền riêng tư</w:delText>
        </w:r>
        <w:r w:rsidRPr="00B74DB6" w:rsidDel="00B74DB6">
          <w:rPr>
            <w:rFonts w:asciiTheme="minorHAnsi" w:hAnsiTheme="minorHAnsi" w:cstheme="minorHAnsi"/>
            <w:sz w:val="20"/>
            <w:rPrChange w:id="2219" w:author="Windows User" w:date="2019-04-05T18:43:00Z">
              <w:rPr>
                <w:rFonts w:asciiTheme="minorHAnsi" w:hAnsiTheme="minorHAnsi" w:cstheme="minorHAnsi"/>
                <w:sz w:val="20"/>
              </w:rPr>
            </w:rPrChange>
          </w:rPr>
          <w:tab/>
          <w:delText>159</w:delText>
        </w:r>
      </w:del>
    </w:p>
    <w:p w14:paraId="0157FD7B" w14:textId="4DA23FC2" w:rsidR="00F40A44" w:rsidRPr="00B74DB6" w:rsidDel="00B74DB6" w:rsidRDefault="00F40A44">
      <w:pPr>
        <w:pStyle w:val="TOC3"/>
        <w:rPr>
          <w:del w:id="2220" w:author="Windows User" w:date="2019-04-05T18:42:00Z"/>
          <w:rFonts w:asciiTheme="minorHAnsi" w:eastAsiaTheme="minorEastAsia" w:hAnsiTheme="minorHAnsi" w:cstheme="minorHAnsi"/>
          <w:i w:val="0"/>
          <w:sz w:val="20"/>
          <w:lang w:eastAsia="en-US"/>
          <w:rPrChange w:id="2221" w:author="Windows User" w:date="2019-04-05T18:43:00Z">
            <w:rPr>
              <w:del w:id="2222" w:author="Windows User" w:date="2019-04-05T18:42:00Z"/>
              <w:rFonts w:asciiTheme="minorHAnsi" w:eastAsiaTheme="minorEastAsia" w:hAnsiTheme="minorHAnsi" w:cstheme="minorHAnsi"/>
              <w:i w:val="0"/>
              <w:sz w:val="20"/>
              <w:lang w:eastAsia="en-US"/>
            </w:rPr>
          </w:rPrChange>
        </w:rPr>
      </w:pPr>
      <w:del w:id="2223" w:author="Windows User" w:date="2019-04-05T18:42:00Z">
        <w:r w:rsidRPr="00B74DB6" w:rsidDel="00B74DB6">
          <w:rPr>
            <w:rFonts w:asciiTheme="minorHAnsi" w:hAnsiTheme="minorHAnsi" w:cstheme="minorHAnsi"/>
            <w:sz w:val="20"/>
            <w:lang w:val="pt-BR"/>
            <w:rPrChange w:id="2224" w:author="Windows User" w:date="2019-04-05T18:43:00Z">
              <w:rPr>
                <w:rFonts w:asciiTheme="minorHAnsi" w:hAnsiTheme="minorHAnsi" w:cstheme="minorHAnsi"/>
                <w:sz w:val="20"/>
                <w:lang w:val="pt-BR"/>
              </w:rPr>
            </w:rPrChange>
          </w:rPr>
          <w:delText>2.15.6</w:delText>
        </w:r>
        <w:r w:rsidRPr="00B74DB6" w:rsidDel="00B74DB6">
          <w:rPr>
            <w:rFonts w:asciiTheme="minorHAnsi" w:eastAsiaTheme="minorEastAsia" w:hAnsiTheme="minorHAnsi" w:cstheme="minorHAnsi"/>
            <w:i w:val="0"/>
            <w:sz w:val="20"/>
            <w:lang w:eastAsia="en-US"/>
            <w:rPrChange w:id="222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226" w:author="Windows User" w:date="2019-04-05T18:43:00Z">
              <w:rPr>
                <w:rFonts w:asciiTheme="minorHAnsi" w:hAnsiTheme="minorHAnsi" w:cstheme="minorHAnsi"/>
                <w:sz w:val="20"/>
                <w:lang w:val="pt-BR"/>
              </w:rPr>
            </w:rPrChange>
          </w:rPr>
          <w:delText>Đăng xuất</w:delText>
        </w:r>
        <w:r w:rsidRPr="00B74DB6" w:rsidDel="00B74DB6">
          <w:rPr>
            <w:rFonts w:asciiTheme="minorHAnsi" w:hAnsiTheme="minorHAnsi" w:cstheme="minorHAnsi"/>
            <w:sz w:val="20"/>
            <w:rPrChange w:id="2227" w:author="Windows User" w:date="2019-04-05T18:43:00Z">
              <w:rPr>
                <w:rFonts w:asciiTheme="minorHAnsi" w:hAnsiTheme="minorHAnsi" w:cstheme="minorHAnsi"/>
                <w:sz w:val="20"/>
              </w:rPr>
            </w:rPrChange>
          </w:rPr>
          <w:tab/>
          <w:delText>160</w:delText>
        </w:r>
      </w:del>
    </w:p>
    <w:p w14:paraId="27A3F7AE" w14:textId="4DDBE053" w:rsidR="00F40A44" w:rsidRPr="00B74DB6" w:rsidDel="00B74DB6" w:rsidRDefault="00F40A44">
      <w:pPr>
        <w:pStyle w:val="TOC2"/>
        <w:tabs>
          <w:tab w:val="left" w:pos="1040"/>
        </w:tabs>
        <w:rPr>
          <w:del w:id="2228" w:author="Windows User" w:date="2019-04-05T18:42:00Z"/>
          <w:rFonts w:asciiTheme="minorHAnsi" w:eastAsiaTheme="minorEastAsia" w:hAnsiTheme="minorHAnsi" w:cstheme="minorHAnsi"/>
          <w:i w:val="0"/>
          <w:sz w:val="20"/>
          <w:lang w:eastAsia="en-US"/>
          <w:rPrChange w:id="2229" w:author="Windows User" w:date="2019-04-05T18:43:00Z">
            <w:rPr>
              <w:del w:id="2230" w:author="Windows User" w:date="2019-04-05T18:42:00Z"/>
              <w:rFonts w:asciiTheme="minorHAnsi" w:eastAsiaTheme="minorEastAsia" w:hAnsiTheme="minorHAnsi" w:cstheme="minorHAnsi"/>
              <w:i w:val="0"/>
              <w:sz w:val="20"/>
              <w:lang w:eastAsia="en-US"/>
            </w:rPr>
          </w:rPrChange>
        </w:rPr>
      </w:pPr>
      <w:del w:id="2231" w:author="Windows User" w:date="2019-04-05T18:42:00Z">
        <w:r w:rsidRPr="00B74DB6" w:rsidDel="00B74DB6">
          <w:rPr>
            <w:rFonts w:asciiTheme="minorHAnsi" w:hAnsiTheme="minorHAnsi" w:cstheme="minorHAnsi"/>
            <w:snapToGrid w:val="0"/>
            <w:w w:val="0"/>
            <w:sz w:val="20"/>
            <w:rPrChange w:id="2232" w:author="Windows User" w:date="2019-04-05T18:43:00Z">
              <w:rPr>
                <w:rFonts w:asciiTheme="minorHAnsi" w:hAnsiTheme="minorHAnsi" w:cstheme="minorHAnsi"/>
                <w:snapToGrid w:val="0"/>
                <w:w w:val="0"/>
                <w:sz w:val="20"/>
              </w:rPr>
            </w:rPrChange>
          </w:rPr>
          <w:delText>2.16</w:delText>
        </w:r>
        <w:r w:rsidRPr="00B74DB6" w:rsidDel="00B74DB6">
          <w:rPr>
            <w:rFonts w:asciiTheme="minorHAnsi" w:eastAsiaTheme="minorEastAsia" w:hAnsiTheme="minorHAnsi" w:cstheme="minorHAnsi"/>
            <w:i w:val="0"/>
            <w:sz w:val="20"/>
            <w:lang w:eastAsia="en-US"/>
            <w:rPrChange w:id="223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234" w:author="Windows User" w:date="2019-04-05T18:43:00Z">
              <w:rPr>
                <w:rFonts w:asciiTheme="minorHAnsi" w:hAnsiTheme="minorHAnsi" w:cstheme="minorHAnsi"/>
                <w:sz w:val="20"/>
              </w:rPr>
            </w:rPrChange>
          </w:rPr>
          <w:delText>TÌM KIẾM TOÀN BỘ</w:delText>
        </w:r>
        <w:r w:rsidRPr="00B74DB6" w:rsidDel="00B74DB6">
          <w:rPr>
            <w:rFonts w:asciiTheme="minorHAnsi" w:hAnsiTheme="minorHAnsi" w:cstheme="minorHAnsi"/>
            <w:sz w:val="20"/>
            <w:rPrChange w:id="2235" w:author="Windows User" w:date="2019-04-05T18:43:00Z">
              <w:rPr>
                <w:rFonts w:asciiTheme="minorHAnsi" w:hAnsiTheme="minorHAnsi" w:cstheme="minorHAnsi"/>
                <w:sz w:val="20"/>
              </w:rPr>
            </w:rPrChange>
          </w:rPr>
          <w:tab/>
          <w:delText>160</w:delText>
        </w:r>
      </w:del>
    </w:p>
    <w:p w14:paraId="58619731" w14:textId="7D2D8AE2" w:rsidR="00F40A44" w:rsidRPr="00B74DB6" w:rsidDel="00B74DB6" w:rsidRDefault="00F40A44">
      <w:pPr>
        <w:pStyle w:val="TOC3"/>
        <w:rPr>
          <w:del w:id="2236" w:author="Windows User" w:date="2019-04-05T18:42:00Z"/>
          <w:rFonts w:asciiTheme="minorHAnsi" w:eastAsiaTheme="minorEastAsia" w:hAnsiTheme="minorHAnsi" w:cstheme="minorHAnsi"/>
          <w:i w:val="0"/>
          <w:sz w:val="20"/>
          <w:lang w:eastAsia="en-US"/>
          <w:rPrChange w:id="2237" w:author="Windows User" w:date="2019-04-05T18:43:00Z">
            <w:rPr>
              <w:del w:id="2238" w:author="Windows User" w:date="2019-04-05T18:42:00Z"/>
              <w:rFonts w:asciiTheme="minorHAnsi" w:eastAsiaTheme="minorEastAsia" w:hAnsiTheme="minorHAnsi" w:cstheme="minorHAnsi"/>
              <w:i w:val="0"/>
              <w:sz w:val="20"/>
              <w:lang w:eastAsia="en-US"/>
            </w:rPr>
          </w:rPrChange>
        </w:rPr>
      </w:pPr>
      <w:del w:id="2239" w:author="Windows User" w:date="2019-04-05T18:42:00Z">
        <w:r w:rsidRPr="00B74DB6" w:rsidDel="00B74DB6">
          <w:rPr>
            <w:rFonts w:asciiTheme="minorHAnsi" w:hAnsiTheme="minorHAnsi" w:cstheme="minorHAnsi"/>
            <w:sz w:val="20"/>
            <w:lang w:val="pt-BR"/>
            <w:rPrChange w:id="2240" w:author="Windows User" w:date="2019-04-05T18:43:00Z">
              <w:rPr>
                <w:rFonts w:asciiTheme="minorHAnsi" w:hAnsiTheme="minorHAnsi" w:cstheme="minorHAnsi"/>
                <w:sz w:val="20"/>
                <w:lang w:val="pt-BR"/>
              </w:rPr>
            </w:rPrChange>
          </w:rPr>
          <w:delText>2.16.1</w:delText>
        </w:r>
        <w:r w:rsidRPr="00B74DB6" w:rsidDel="00B74DB6">
          <w:rPr>
            <w:rFonts w:asciiTheme="minorHAnsi" w:eastAsiaTheme="minorEastAsia" w:hAnsiTheme="minorHAnsi" w:cstheme="minorHAnsi"/>
            <w:i w:val="0"/>
            <w:sz w:val="20"/>
            <w:lang w:eastAsia="en-US"/>
            <w:rPrChange w:id="224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242" w:author="Windows User" w:date="2019-04-05T18:43:00Z">
              <w:rPr>
                <w:rFonts w:asciiTheme="minorHAnsi" w:hAnsiTheme="minorHAnsi" w:cstheme="minorHAnsi"/>
                <w:sz w:val="20"/>
                <w:lang w:val="pt-BR"/>
              </w:rPr>
            </w:rPrChange>
          </w:rPr>
          <w:delText>Giao diện chi tiết trang Search</w:delText>
        </w:r>
        <w:r w:rsidRPr="00B74DB6" w:rsidDel="00B74DB6">
          <w:rPr>
            <w:rFonts w:asciiTheme="minorHAnsi" w:hAnsiTheme="minorHAnsi" w:cstheme="minorHAnsi"/>
            <w:sz w:val="20"/>
            <w:rPrChange w:id="2243" w:author="Windows User" w:date="2019-04-05T18:43:00Z">
              <w:rPr>
                <w:rFonts w:asciiTheme="minorHAnsi" w:hAnsiTheme="minorHAnsi" w:cstheme="minorHAnsi"/>
                <w:sz w:val="20"/>
              </w:rPr>
            </w:rPrChange>
          </w:rPr>
          <w:tab/>
          <w:delText>161</w:delText>
        </w:r>
      </w:del>
    </w:p>
    <w:p w14:paraId="32F214FF" w14:textId="45DDA902" w:rsidR="00F40A44" w:rsidRPr="00B74DB6" w:rsidDel="00B74DB6" w:rsidRDefault="00F40A44">
      <w:pPr>
        <w:pStyle w:val="TOC3"/>
        <w:rPr>
          <w:del w:id="2244" w:author="Windows User" w:date="2019-04-05T18:42:00Z"/>
          <w:rFonts w:asciiTheme="minorHAnsi" w:eastAsiaTheme="minorEastAsia" w:hAnsiTheme="minorHAnsi" w:cstheme="minorHAnsi"/>
          <w:i w:val="0"/>
          <w:sz w:val="20"/>
          <w:lang w:eastAsia="en-US"/>
          <w:rPrChange w:id="2245" w:author="Windows User" w:date="2019-04-05T18:43:00Z">
            <w:rPr>
              <w:del w:id="2246" w:author="Windows User" w:date="2019-04-05T18:42:00Z"/>
              <w:rFonts w:asciiTheme="minorHAnsi" w:eastAsiaTheme="minorEastAsia" w:hAnsiTheme="minorHAnsi" w:cstheme="minorHAnsi"/>
              <w:i w:val="0"/>
              <w:sz w:val="20"/>
              <w:lang w:eastAsia="en-US"/>
            </w:rPr>
          </w:rPrChange>
        </w:rPr>
      </w:pPr>
      <w:del w:id="2247" w:author="Windows User" w:date="2019-04-05T18:42:00Z">
        <w:r w:rsidRPr="00B74DB6" w:rsidDel="00B74DB6">
          <w:rPr>
            <w:rFonts w:asciiTheme="minorHAnsi" w:hAnsiTheme="minorHAnsi" w:cstheme="minorHAnsi"/>
            <w:sz w:val="20"/>
            <w:lang w:val="pt-BR"/>
            <w:rPrChange w:id="2248" w:author="Windows User" w:date="2019-04-05T18:43:00Z">
              <w:rPr>
                <w:rFonts w:asciiTheme="minorHAnsi" w:hAnsiTheme="minorHAnsi" w:cstheme="minorHAnsi"/>
                <w:sz w:val="20"/>
                <w:lang w:val="pt-BR"/>
              </w:rPr>
            </w:rPrChange>
          </w:rPr>
          <w:delText>2.16.2</w:delText>
        </w:r>
        <w:r w:rsidRPr="00B74DB6" w:rsidDel="00B74DB6">
          <w:rPr>
            <w:rFonts w:asciiTheme="minorHAnsi" w:eastAsiaTheme="minorEastAsia" w:hAnsiTheme="minorHAnsi" w:cstheme="minorHAnsi"/>
            <w:i w:val="0"/>
            <w:sz w:val="20"/>
            <w:lang w:eastAsia="en-US"/>
            <w:rPrChange w:id="224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lang w:val="pt-BR"/>
            <w:rPrChange w:id="2250" w:author="Windows User" w:date="2019-04-05T18:43:00Z">
              <w:rPr>
                <w:rFonts w:asciiTheme="minorHAnsi" w:hAnsiTheme="minorHAnsi" w:cstheme="minorHAnsi"/>
                <w:sz w:val="20"/>
                <w:lang w:val="pt-BR"/>
              </w:rPr>
            </w:rPrChange>
          </w:rPr>
          <w:delText>Giao diện kết quả Search</w:delText>
        </w:r>
        <w:r w:rsidRPr="00B74DB6" w:rsidDel="00B74DB6">
          <w:rPr>
            <w:rFonts w:asciiTheme="minorHAnsi" w:hAnsiTheme="minorHAnsi" w:cstheme="minorHAnsi"/>
            <w:sz w:val="20"/>
            <w:rPrChange w:id="2251" w:author="Windows User" w:date="2019-04-05T18:43:00Z">
              <w:rPr>
                <w:rFonts w:asciiTheme="minorHAnsi" w:hAnsiTheme="minorHAnsi" w:cstheme="minorHAnsi"/>
                <w:sz w:val="20"/>
              </w:rPr>
            </w:rPrChange>
          </w:rPr>
          <w:tab/>
          <w:delText>166</w:delText>
        </w:r>
      </w:del>
    </w:p>
    <w:p w14:paraId="0C1C42DF" w14:textId="5193FD96" w:rsidR="00F40A44" w:rsidRPr="00B74DB6" w:rsidDel="00B74DB6" w:rsidRDefault="00F40A44">
      <w:pPr>
        <w:pStyle w:val="TOC4"/>
        <w:rPr>
          <w:del w:id="2252" w:author="Windows User" w:date="2019-04-05T18:42:00Z"/>
          <w:rFonts w:asciiTheme="minorHAnsi" w:eastAsiaTheme="minorEastAsia" w:hAnsiTheme="minorHAnsi" w:cstheme="minorHAnsi"/>
          <w:i w:val="0"/>
          <w:sz w:val="20"/>
          <w:lang w:eastAsia="en-US"/>
          <w:rPrChange w:id="2253" w:author="Windows User" w:date="2019-04-05T18:43:00Z">
            <w:rPr>
              <w:del w:id="2254" w:author="Windows User" w:date="2019-04-05T18:42:00Z"/>
              <w:rFonts w:asciiTheme="minorHAnsi" w:eastAsiaTheme="minorEastAsia" w:hAnsiTheme="minorHAnsi" w:cstheme="minorHAnsi"/>
              <w:i w:val="0"/>
              <w:sz w:val="20"/>
              <w:lang w:eastAsia="en-US"/>
            </w:rPr>
          </w:rPrChange>
        </w:rPr>
      </w:pPr>
      <w:del w:id="2255" w:author="Windows User" w:date="2019-04-05T18:42:00Z">
        <w:r w:rsidRPr="00B74DB6" w:rsidDel="00B74DB6">
          <w:rPr>
            <w:rFonts w:asciiTheme="minorHAnsi" w:hAnsiTheme="minorHAnsi" w:cstheme="minorHAnsi"/>
            <w:sz w:val="20"/>
            <w:rPrChange w:id="2256" w:author="Windows User" w:date="2019-04-05T18:43:00Z">
              <w:rPr>
                <w:rFonts w:asciiTheme="minorHAnsi" w:hAnsiTheme="minorHAnsi" w:cstheme="minorHAnsi"/>
                <w:sz w:val="20"/>
              </w:rPr>
            </w:rPrChange>
          </w:rPr>
          <w:delText>2.16.2.1</w:delText>
        </w:r>
        <w:r w:rsidRPr="00B74DB6" w:rsidDel="00B74DB6">
          <w:rPr>
            <w:rFonts w:asciiTheme="minorHAnsi" w:eastAsiaTheme="minorEastAsia" w:hAnsiTheme="minorHAnsi" w:cstheme="minorHAnsi"/>
            <w:i w:val="0"/>
            <w:sz w:val="20"/>
            <w:lang w:eastAsia="en-US"/>
            <w:rPrChange w:id="225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258" w:author="Windows User" w:date="2019-04-05T18:43:00Z">
              <w:rPr>
                <w:rFonts w:asciiTheme="minorHAnsi" w:hAnsiTheme="minorHAnsi" w:cstheme="minorHAnsi"/>
                <w:sz w:val="20"/>
              </w:rPr>
            </w:rPrChange>
          </w:rPr>
          <w:delText>Không có kết quả tìm kiếm</w:delText>
        </w:r>
        <w:r w:rsidRPr="00B74DB6" w:rsidDel="00B74DB6">
          <w:rPr>
            <w:rFonts w:asciiTheme="minorHAnsi" w:hAnsiTheme="minorHAnsi" w:cstheme="minorHAnsi"/>
            <w:sz w:val="20"/>
            <w:rPrChange w:id="2259" w:author="Windows User" w:date="2019-04-05T18:43:00Z">
              <w:rPr>
                <w:rFonts w:asciiTheme="minorHAnsi" w:hAnsiTheme="minorHAnsi" w:cstheme="minorHAnsi"/>
                <w:sz w:val="20"/>
              </w:rPr>
            </w:rPrChange>
          </w:rPr>
          <w:tab/>
          <w:delText>166</w:delText>
        </w:r>
      </w:del>
    </w:p>
    <w:p w14:paraId="333E1C63" w14:textId="4DA71B42" w:rsidR="00F40A44" w:rsidRPr="00B74DB6" w:rsidDel="00B74DB6" w:rsidRDefault="00F40A44">
      <w:pPr>
        <w:pStyle w:val="TOC4"/>
        <w:rPr>
          <w:del w:id="2260" w:author="Windows User" w:date="2019-04-05T18:42:00Z"/>
          <w:rFonts w:asciiTheme="minorHAnsi" w:eastAsiaTheme="minorEastAsia" w:hAnsiTheme="minorHAnsi" w:cstheme="minorHAnsi"/>
          <w:i w:val="0"/>
          <w:sz w:val="20"/>
          <w:lang w:eastAsia="en-US"/>
          <w:rPrChange w:id="2261" w:author="Windows User" w:date="2019-04-05T18:43:00Z">
            <w:rPr>
              <w:del w:id="2262" w:author="Windows User" w:date="2019-04-05T18:42:00Z"/>
              <w:rFonts w:asciiTheme="minorHAnsi" w:eastAsiaTheme="minorEastAsia" w:hAnsiTheme="minorHAnsi" w:cstheme="minorHAnsi"/>
              <w:i w:val="0"/>
              <w:sz w:val="20"/>
              <w:lang w:eastAsia="en-US"/>
            </w:rPr>
          </w:rPrChange>
        </w:rPr>
      </w:pPr>
      <w:del w:id="2263" w:author="Windows User" w:date="2019-04-05T18:42:00Z">
        <w:r w:rsidRPr="00B74DB6" w:rsidDel="00B74DB6">
          <w:rPr>
            <w:rFonts w:asciiTheme="minorHAnsi" w:hAnsiTheme="minorHAnsi" w:cstheme="minorHAnsi"/>
            <w:sz w:val="20"/>
            <w:rPrChange w:id="2264" w:author="Windows User" w:date="2019-04-05T18:43:00Z">
              <w:rPr>
                <w:rFonts w:asciiTheme="minorHAnsi" w:hAnsiTheme="minorHAnsi" w:cstheme="minorHAnsi"/>
                <w:sz w:val="20"/>
              </w:rPr>
            </w:rPrChange>
          </w:rPr>
          <w:delText>2.16.2.2</w:delText>
        </w:r>
        <w:r w:rsidRPr="00B74DB6" w:rsidDel="00B74DB6">
          <w:rPr>
            <w:rFonts w:asciiTheme="minorHAnsi" w:eastAsiaTheme="minorEastAsia" w:hAnsiTheme="minorHAnsi" w:cstheme="minorHAnsi"/>
            <w:i w:val="0"/>
            <w:sz w:val="20"/>
            <w:lang w:eastAsia="en-US"/>
            <w:rPrChange w:id="2265"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266" w:author="Windows User" w:date="2019-04-05T18:43:00Z">
              <w:rPr>
                <w:rFonts w:asciiTheme="minorHAnsi" w:hAnsiTheme="minorHAnsi" w:cstheme="minorHAnsi"/>
                <w:sz w:val="20"/>
              </w:rPr>
            </w:rPrChange>
          </w:rPr>
          <w:delText>Khi tìm được kết quả</w:delText>
        </w:r>
        <w:r w:rsidRPr="00B74DB6" w:rsidDel="00B74DB6">
          <w:rPr>
            <w:rFonts w:asciiTheme="minorHAnsi" w:hAnsiTheme="minorHAnsi" w:cstheme="minorHAnsi"/>
            <w:sz w:val="20"/>
            <w:rPrChange w:id="2267" w:author="Windows User" w:date="2019-04-05T18:43:00Z">
              <w:rPr>
                <w:rFonts w:asciiTheme="minorHAnsi" w:hAnsiTheme="minorHAnsi" w:cstheme="minorHAnsi"/>
                <w:sz w:val="20"/>
              </w:rPr>
            </w:rPrChange>
          </w:rPr>
          <w:tab/>
          <w:delText>166</w:delText>
        </w:r>
      </w:del>
    </w:p>
    <w:p w14:paraId="70D3BE5B" w14:textId="6DF4BD82" w:rsidR="00F40A44" w:rsidRPr="00B74DB6" w:rsidDel="00B74DB6" w:rsidRDefault="00F40A44">
      <w:pPr>
        <w:pStyle w:val="TOC2"/>
        <w:tabs>
          <w:tab w:val="left" w:pos="1040"/>
        </w:tabs>
        <w:rPr>
          <w:del w:id="2268" w:author="Windows User" w:date="2019-04-05T18:42:00Z"/>
          <w:rFonts w:asciiTheme="minorHAnsi" w:eastAsiaTheme="minorEastAsia" w:hAnsiTheme="minorHAnsi" w:cstheme="minorHAnsi"/>
          <w:i w:val="0"/>
          <w:sz w:val="20"/>
          <w:lang w:eastAsia="en-US"/>
          <w:rPrChange w:id="2269" w:author="Windows User" w:date="2019-04-05T18:43:00Z">
            <w:rPr>
              <w:del w:id="2270" w:author="Windows User" w:date="2019-04-05T18:42:00Z"/>
              <w:rFonts w:asciiTheme="minorHAnsi" w:eastAsiaTheme="minorEastAsia" w:hAnsiTheme="minorHAnsi" w:cstheme="minorHAnsi"/>
              <w:i w:val="0"/>
              <w:sz w:val="20"/>
              <w:lang w:eastAsia="en-US"/>
            </w:rPr>
          </w:rPrChange>
        </w:rPr>
      </w:pPr>
      <w:del w:id="2271" w:author="Windows User" w:date="2019-04-05T18:42:00Z">
        <w:r w:rsidRPr="00B74DB6" w:rsidDel="00B74DB6">
          <w:rPr>
            <w:rFonts w:asciiTheme="minorHAnsi" w:hAnsiTheme="minorHAnsi" w:cstheme="minorHAnsi"/>
            <w:snapToGrid w:val="0"/>
            <w:w w:val="0"/>
            <w:sz w:val="20"/>
            <w:rPrChange w:id="2272" w:author="Windows User" w:date="2019-04-05T18:43:00Z">
              <w:rPr>
                <w:rFonts w:asciiTheme="minorHAnsi" w:hAnsiTheme="minorHAnsi" w:cstheme="minorHAnsi"/>
                <w:snapToGrid w:val="0"/>
                <w:w w:val="0"/>
                <w:sz w:val="20"/>
              </w:rPr>
            </w:rPrChange>
          </w:rPr>
          <w:delText>2.17</w:delText>
        </w:r>
        <w:r w:rsidRPr="00B74DB6" w:rsidDel="00B74DB6">
          <w:rPr>
            <w:rFonts w:asciiTheme="minorHAnsi" w:eastAsiaTheme="minorEastAsia" w:hAnsiTheme="minorHAnsi" w:cstheme="minorHAnsi"/>
            <w:i w:val="0"/>
            <w:sz w:val="20"/>
            <w:lang w:eastAsia="en-US"/>
            <w:rPrChange w:id="2273"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274" w:author="Windows User" w:date="2019-04-05T18:43:00Z">
              <w:rPr>
                <w:rFonts w:asciiTheme="minorHAnsi" w:hAnsiTheme="minorHAnsi" w:cstheme="minorHAnsi"/>
                <w:sz w:val="20"/>
              </w:rPr>
            </w:rPrChange>
          </w:rPr>
          <w:delText>SUB SEARCH</w:delText>
        </w:r>
        <w:r w:rsidRPr="00B74DB6" w:rsidDel="00B74DB6">
          <w:rPr>
            <w:rFonts w:asciiTheme="minorHAnsi" w:hAnsiTheme="minorHAnsi" w:cstheme="minorHAnsi"/>
            <w:sz w:val="20"/>
            <w:rPrChange w:id="2275" w:author="Windows User" w:date="2019-04-05T18:43:00Z">
              <w:rPr>
                <w:rFonts w:asciiTheme="minorHAnsi" w:hAnsiTheme="minorHAnsi" w:cstheme="minorHAnsi"/>
                <w:sz w:val="20"/>
              </w:rPr>
            </w:rPrChange>
          </w:rPr>
          <w:tab/>
          <w:delText>168</w:delText>
        </w:r>
      </w:del>
    </w:p>
    <w:p w14:paraId="063A9256" w14:textId="39460BA5" w:rsidR="00F40A44" w:rsidRPr="00B74DB6" w:rsidDel="00B74DB6" w:rsidRDefault="00F40A44">
      <w:pPr>
        <w:pStyle w:val="TOC2"/>
        <w:tabs>
          <w:tab w:val="left" w:pos="1040"/>
        </w:tabs>
        <w:rPr>
          <w:del w:id="2276" w:author="Windows User" w:date="2019-04-05T18:42:00Z"/>
          <w:rFonts w:asciiTheme="minorHAnsi" w:eastAsiaTheme="minorEastAsia" w:hAnsiTheme="minorHAnsi" w:cstheme="minorHAnsi"/>
          <w:i w:val="0"/>
          <w:sz w:val="20"/>
          <w:lang w:eastAsia="en-US"/>
          <w:rPrChange w:id="2277" w:author="Windows User" w:date="2019-04-05T18:43:00Z">
            <w:rPr>
              <w:del w:id="2278" w:author="Windows User" w:date="2019-04-05T18:42:00Z"/>
              <w:rFonts w:asciiTheme="minorHAnsi" w:eastAsiaTheme="minorEastAsia" w:hAnsiTheme="minorHAnsi" w:cstheme="minorHAnsi"/>
              <w:i w:val="0"/>
              <w:sz w:val="20"/>
              <w:lang w:eastAsia="en-US"/>
            </w:rPr>
          </w:rPrChange>
        </w:rPr>
      </w:pPr>
      <w:del w:id="2279" w:author="Windows User" w:date="2019-04-05T18:42:00Z">
        <w:r w:rsidRPr="00B74DB6" w:rsidDel="00B74DB6">
          <w:rPr>
            <w:rFonts w:asciiTheme="minorHAnsi" w:hAnsiTheme="minorHAnsi" w:cstheme="minorHAnsi"/>
            <w:snapToGrid w:val="0"/>
            <w:w w:val="0"/>
            <w:sz w:val="20"/>
            <w:highlight w:val="yellow"/>
            <w:rPrChange w:id="2280" w:author="Windows User" w:date="2019-04-05T18:43:00Z">
              <w:rPr>
                <w:rFonts w:asciiTheme="minorHAnsi" w:hAnsiTheme="minorHAnsi" w:cstheme="minorHAnsi"/>
                <w:snapToGrid w:val="0"/>
                <w:w w:val="0"/>
                <w:sz w:val="20"/>
                <w:highlight w:val="yellow"/>
              </w:rPr>
            </w:rPrChange>
          </w:rPr>
          <w:delText>2.18</w:delText>
        </w:r>
        <w:r w:rsidRPr="00B74DB6" w:rsidDel="00B74DB6">
          <w:rPr>
            <w:rFonts w:asciiTheme="minorHAnsi" w:eastAsiaTheme="minorEastAsia" w:hAnsiTheme="minorHAnsi" w:cstheme="minorHAnsi"/>
            <w:i w:val="0"/>
            <w:sz w:val="20"/>
            <w:lang w:eastAsia="en-US"/>
            <w:rPrChange w:id="228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highlight w:val="yellow"/>
            <w:rPrChange w:id="2282" w:author="Windows User" w:date="2019-04-05T18:43:00Z">
              <w:rPr>
                <w:rFonts w:asciiTheme="minorHAnsi" w:hAnsiTheme="minorHAnsi" w:cstheme="minorHAnsi"/>
                <w:sz w:val="20"/>
                <w:highlight w:val="yellow"/>
              </w:rPr>
            </w:rPrChange>
          </w:rPr>
          <w:delText>EXPLORE</w:delText>
        </w:r>
        <w:r w:rsidRPr="00B74DB6" w:rsidDel="00B74DB6">
          <w:rPr>
            <w:rFonts w:asciiTheme="minorHAnsi" w:hAnsiTheme="minorHAnsi" w:cstheme="minorHAnsi"/>
            <w:sz w:val="20"/>
            <w:rPrChange w:id="2283" w:author="Windows User" w:date="2019-04-05T18:43:00Z">
              <w:rPr>
                <w:rFonts w:asciiTheme="minorHAnsi" w:hAnsiTheme="minorHAnsi" w:cstheme="minorHAnsi"/>
                <w:sz w:val="20"/>
              </w:rPr>
            </w:rPrChange>
          </w:rPr>
          <w:tab/>
          <w:delText>169</w:delText>
        </w:r>
      </w:del>
    </w:p>
    <w:p w14:paraId="100CA8AA" w14:textId="252EF1E9" w:rsidR="00F40A44" w:rsidRPr="00B74DB6" w:rsidDel="00B74DB6" w:rsidRDefault="00F40A44">
      <w:pPr>
        <w:pStyle w:val="TOC2"/>
        <w:tabs>
          <w:tab w:val="left" w:pos="1040"/>
        </w:tabs>
        <w:rPr>
          <w:del w:id="2284" w:author="Windows User" w:date="2019-04-05T18:42:00Z"/>
          <w:rFonts w:asciiTheme="minorHAnsi" w:eastAsiaTheme="minorEastAsia" w:hAnsiTheme="minorHAnsi" w:cstheme="minorHAnsi"/>
          <w:i w:val="0"/>
          <w:sz w:val="20"/>
          <w:lang w:eastAsia="en-US"/>
          <w:rPrChange w:id="2285" w:author="Windows User" w:date="2019-04-05T18:43:00Z">
            <w:rPr>
              <w:del w:id="2286" w:author="Windows User" w:date="2019-04-05T18:42:00Z"/>
              <w:rFonts w:asciiTheme="minorHAnsi" w:eastAsiaTheme="minorEastAsia" w:hAnsiTheme="minorHAnsi" w:cstheme="minorHAnsi"/>
              <w:i w:val="0"/>
              <w:sz w:val="20"/>
              <w:lang w:eastAsia="en-US"/>
            </w:rPr>
          </w:rPrChange>
        </w:rPr>
      </w:pPr>
      <w:del w:id="2287" w:author="Windows User" w:date="2019-04-05T18:42:00Z">
        <w:r w:rsidRPr="00B74DB6" w:rsidDel="00B74DB6">
          <w:rPr>
            <w:rFonts w:asciiTheme="minorHAnsi" w:hAnsiTheme="minorHAnsi" w:cstheme="minorHAnsi"/>
            <w:snapToGrid w:val="0"/>
            <w:w w:val="0"/>
            <w:sz w:val="20"/>
            <w:rPrChange w:id="2288" w:author="Windows User" w:date="2019-04-05T18:43:00Z">
              <w:rPr>
                <w:rFonts w:asciiTheme="minorHAnsi" w:hAnsiTheme="minorHAnsi" w:cstheme="minorHAnsi"/>
                <w:snapToGrid w:val="0"/>
                <w:w w:val="0"/>
                <w:sz w:val="20"/>
              </w:rPr>
            </w:rPrChange>
          </w:rPr>
          <w:delText>2.19</w:delText>
        </w:r>
        <w:r w:rsidRPr="00B74DB6" w:rsidDel="00B74DB6">
          <w:rPr>
            <w:rFonts w:asciiTheme="minorHAnsi" w:eastAsiaTheme="minorEastAsia" w:hAnsiTheme="minorHAnsi" w:cstheme="minorHAnsi"/>
            <w:i w:val="0"/>
            <w:sz w:val="20"/>
            <w:lang w:eastAsia="en-US"/>
            <w:rPrChange w:id="2289"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290" w:author="Windows User" w:date="2019-04-05T18:43:00Z">
              <w:rPr>
                <w:rFonts w:asciiTheme="minorHAnsi" w:hAnsiTheme="minorHAnsi" w:cstheme="minorHAnsi"/>
                <w:sz w:val="20"/>
              </w:rPr>
            </w:rPrChange>
          </w:rPr>
          <w:delText>TEXT CASE</w:delText>
        </w:r>
        <w:r w:rsidRPr="00B74DB6" w:rsidDel="00B74DB6">
          <w:rPr>
            <w:rFonts w:asciiTheme="minorHAnsi" w:hAnsiTheme="minorHAnsi" w:cstheme="minorHAnsi"/>
            <w:sz w:val="20"/>
            <w:rPrChange w:id="2291" w:author="Windows User" w:date="2019-04-05T18:43:00Z">
              <w:rPr>
                <w:rFonts w:asciiTheme="minorHAnsi" w:hAnsiTheme="minorHAnsi" w:cstheme="minorHAnsi"/>
                <w:sz w:val="20"/>
              </w:rPr>
            </w:rPrChange>
          </w:rPr>
          <w:tab/>
          <w:delText>169</w:delText>
        </w:r>
      </w:del>
    </w:p>
    <w:p w14:paraId="50AF36CE" w14:textId="76C99787" w:rsidR="00F40A44" w:rsidRPr="00B74DB6" w:rsidDel="00B74DB6" w:rsidRDefault="00F40A44">
      <w:pPr>
        <w:pStyle w:val="TOC2"/>
        <w:tabs>
          <w:tab w:val="left" w:pos="1040"/>
        </w:tabs>
        <w:rPr>
          <w:del w:id="2292" w:author="Windows User" w:date="2019-04-05T18:42:00Z"/>
          <w:rFonts w:asciiTheme="minorHAnsi" w:eastAsiaTheme="minorEastAsia" w:hAnsiTheme="minorHAnsi" w:cstheme="minorHAnsi"/>
          <w:i w:val="0"/>
          <w:sz w:val="20"/>
          <w:lang w:eastAsia="en-US"/>
          <w:rPrChange w:id="2293" w:author="Windows User" w:date="2019-04-05T18:43:00Z">
            <w:rPr>
              <w:del w:id="2294" w:author="Windows User" w:date="2019-04-05T18:42:00Z"/>
              <w:rFonts w:asciiTheme="minorHAnsi" w:eastAsiaTheme="minorEastAsia" w:hAnsiTheme="minorHAnsi" w:cstheme="minorHAnsi"/>
              <w:i w:val="0"/>
              <w:sz w:val="20"/>
              <w:lang w:eastAsia="en-US"/>
            </w:rPr>
          </w:rPrChange>
        </w:rPr>
      </w:pPr>
      <w:del w:id="2295" w:author="Windows User" w:date="2019-04-05T18:42:00Z">
        <w:r w:rsidRPr="00B74DB6" w:rsidDel="00B74DB6">
          <w:rPr>
            <w:rFonts w:asciiTheme="minorHAnsi" w:hAnsiTheme="minorHAnsi" w:cstheme="minorHAnsi"/>
            <w:snapToGrid w:val="0"/>
            <w:w w:val="0"/>
            <w:sz w:val="20"/>
            <w:highlight w:val="yellow"/>
            <w:rPrChange w:id="2296" w:author="Windows User" w:date="2019-04-05T18:43:00Z">
              <w:rPr>
                <w:rFonts w:asciiTheme="minorHAnsi" w:hAnsiTheme="minorHAnsi" w:cstheme="minorHAnsi"/>
                <w:snapToGrid w:val="0"/>
                <w:w w:val="0"/>
                <w:sz w:val="20"/>
                <w:highlight w:val="yellow"/>
              </w:rPr>
            </w:rPrChange>
          </w:rPr>
          <w:delText>2.20</w:delText>
        </w:r>
        <w:r w:rsidRPr="00B74DB6" w:rsidDel="00B74DB6">
          <w:rPr>
            <w:rFonts w:asciiTheme="minorHAnsi" w:eastAsiaTheme="minorEastAsia" w:hAnsiTheme="minorHAnsi" w:cstheme="minorHAnsi"/>
            <w:i w:val="0"/>
            <w:sz w:val="20"/>
            <w:lang w:eastAsia="en-US"/>
            <w:rPrChange w:id="2297"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highlight w:val="yellow"/>
            <w:rPrChange w:id="2298" w:author="Windows User" w:date="2019-04-05T18:43:00Z">
              <w:rPr>
                <w:rFonts w:asciiTheme="minorHAnsi" w:hAnsiTheme="minorHAnsi" w:cstheme="minorHAnsi"/>
                <w:sz w:val="20"/>
                <w:highlight w:val="yellow"/>
              </w:rPr>
            </w:rPrChange>
          </w:rPr>
          <w:delText>XỬ LÝ NGOẠI LỆ</w:delText>
        </w:r>
        <w:r w:rsidRPr="00B74DB6" w:rsidDel="00B74DB6">
          <w:rPr>
            <w:rFonts w:asciiTheme="minorHAnsi" w:hAnsiTheme="minorHAnsi" w:cstheme="minorHAnsi"/>
            <w:sz w:val="20"/>
            <w:rPrChange w:id="2299" w:author="Windows User" w:date="2019-04-05T18:43:00Z">
              <w:rPr>
                <w:rFonts w:asciiTheme="minorHAnsi" w:hAnsiTheme="minorHAnsi" w:cstheme="minorHAnsi"/>
                <w:sz w:val="20"/>
              </w:rPr>
            </w:rPrChange>
          </w:rPr>
          <w:tab/>
          <w:delText>169</w:delText>
        </w:r>
      </w:del>
    </w:p>
    <w:p w14:paraId="6CD66DC0" w14:textId="13F722FB" w:rsidR="00F40A44" w:rsidRPr="00B74DB6" w:rsidDel="00B74DB6" w:rsidRDefault="00F40A44">
      <w:pPr>
        <w:pStyle w:val="TOC1"/>
        <w:rPr>
          <w:del w:id="2300" w:author="Windows User" w:date="2019-04-05T18:42:00Z"/>
          <w:rFonts w:asciiTheme="minorHAnsi" w:eastAsiaTheme="minorEastAsia" w:hAnsiTheme="minorHAnsi" w:cstheme="minorHAnsi"/>
          <w:noProof/>
          <w:sz w:val="20"/>
          <w:lang w:eastAsia="en-US"/>
          <w:rPrChange w:id="2301" w:author="Windows User" w:date="2019-04-05T18:43:00Z">
            <w:rPr>
              <w:del w:id="2302" w:author="Windows User" w:date="2019-04-05T18:42:00Z"/>
              <w:rFonts w:asciiTheme="minorHAnsi" w:eastAsiaTheme="minorEastAsia" w:hAnsiTheme="minorHAnsi" w:cstheme="minorHAnsi"/>
              <w:noProof/>
              <w:sz w:val="20"/>
              <w:lang w:eastAsia="en-US"/>
            </w:rPr>
          </w:rPrChange>
        </w:rPr>
      </w:pPr>
      <w:del w:id="2303" w:author="Windows User" w:date="2019-04-05T18:42:00Z">
        <w:r w:rsidRPr="00B74DB6" w:rsidDel="00B74DB6">
          <w:rPr>
            <w:rFonts w:asciiTheme="minorHAnsi" w:hAnsiTheme="minorHAnsi" w:cstheme="minorHAnsi"/>
            <w:noProof/>
            <w:snapToGrid w:val="0"/>
            <w:w w:val="0"/>
            <w:sz w:val="20"/>
            <w:rPrChange w:id="2304" w:author="Windows User" w:date="2019-04-05T18:43:00Z">
              <w:rPr>
                <w:rFonts w:asciiTheme="minorHAnsi" w:hAnsiTheme="minorHAnsi" w:cstheme="minorHAnsi"/>
                <w:noProof/>
                <w:snapToGrid w:val="0"/>
                <w:w w:val="0"/>
                <w:sz w:val="20"/>
              </w:rPr>
            </w:rPrChange>
          </w:rPr>
          <w:delText>3.</w:delText>
        </w:r>
        <w:r w:rsidRPr="00B74DB6" w:rsidDel="00B74DB6">
          <w:rPr>
            <w:rFonts w:asciiTheme="minorHAnsi" w:eastAsiaTheme="minorEastAsia" w:hAnsiTheme="minorHAnsi" w:cstheme="minorHAnsi"/>
            <w:noProof/>
            <w:sz w:val="20"/>
            <w:lang w:eastAsia="en-US"/>
            <w:rPrChange w:id="2305" w:author="Windows User" w:date="2019-04-05T18:43:00Z">
              <w:rPr>
                <w:rFonts w:asciiTheme="minorHAnsi" w:eastAsiaTheme="minorEastAsia" w:hAnsiTheme="minorHAnsi" w:cstheme="minorHAnsi"/>
                <w:noProof/>
                <w:sz w:val="20"/>
                <w:lang w:eastAsia="en-US"/>
              </w:rPr>
            </w:rPrChange>
          </w:rPr>
          <w:tab/>
        </w:r>
        <w:r w:rsidRPr="00B74DB6" w:rsidDel="00B74DB6">
          <w:rPr>
            <w:rFonts w:asciiTheme="minorHAnsi" w:hAnsiTheme="minorHAnsi" w:cstheme="minorHAnsi"/>
            <w:noProof/>
            <w:sz w:val="20"/>
            <w:rPrChange w:id="2306" w:author="Windows User" w:date="2019-04-05T18:43:00Z">
              <w:rPr>
                <w:rFonts w:asciiTheme="minorHAnsi" w:hAnsiTheme="minorHAnsi" w:cstheme="minorHAnsi"/>
                <w:noProof/>
                <w:sz w:val="20"/>
              </w:rPr>
            </w:rPrChange>
          </w:rPr>
          <w:delText>THAM KHẢO (LIST OF REFERENCES)</w:delText>
        </w:r>
        <w:r w:rsidRPr="00B74DB6" w:rsidDel="00B74DB6">
          <w:rPr>
            <w:rFonts w:asciiTheme="minorHAnsi" w:hAnsiTheme="minorHAnsi" w:cstheme="minorHAnsi"/>
            <w:noProof/>
            <w:sz w:val="20"/>
            <w:rPrChange w:id="2307" w:author="Windows User" w:date="2019-04-05T18:43:00Z">
              <w:rPr>
                <w:rFonts w:asciiTheme="minorHAnsi" w:hAnsiTheme="minorHAnsi" w:cstheme="minorHAnsi"/>
                <w:noProof/>
                <w:sz w:val="20"/>
              </w:rPr>
            </w:rPrChange>
          </w:rPr>
          <w:tab/>
          <w:delText>170</w:delText>
        </w:r>
      </w:del>
    </w:p>
    <w:p w14:paraId="793D54AF" w14:textId="5D863C82" w:rsidR="00F40A44" w:rsidRPr="00B74DB6" w:rsidDel="00B74DB6" w:rsidRDefault="00F40A44">
      <w:pPr>
        <w:pStyle w:val="TOC1"/>
        <w:rPr>
          <w:del w:id="2308" w:author="Windows User" w:date="2019-04-05T18:42:00Z"/>
          <w:rFonts w:asciiTheme="minorHAnsi" w:eastAsiaTheme="minorEastAsia" w:hAnsiTheme="minorHAnsi" w:cstheme="minorHAnsi"/>
          <w:noProof/>
          <w:sz w:val="20"/>
          <w:lang w:eastAsia="en-US"/>
          <w:rPrChange w:id="2309" w:author="Windows User" w:date="2019-04-05T18:43:00Z">
            <w:rPr>
              <w:del w:id="2310" w:author="Windows User" w:date="2019-04-05T18:42:00Z"/>
              <w:rFonts w:asciiTheme="minorHAnsi" w:eastAsiaTheme="minorEastAsia" w:hAnsiTheme="minorHAnsi" w:cstheme="minorHAnsi"/>
              <w:noProof/>
              <w:sz w:val="20"/>
              <w:lang w:eastAsia="en-US"/>
            </w:rPr>
          </w:rPrChange>
        </w:rPr>
      </w:pPr>
      <w:del w:id="2311" w:author="Windows User" w:date="2019-04-05T18:42:00Z">
        <w:r w:rsidRPr="00B74DB6" w:rsidDel="00B74DB6">
          <w:rPr>
            <w:rFonts w:asciiTheme="minorHAnsi" w:hAnsiTheme="minorHAnsi" w:cstheme="minorHAnsi"/>
            <w:noProof/>
            <w:snapToGrid w:val="0"/>
            <w:w w:val="0"/>
            <w:sz w:val="20"/>
            <w:rPrChange w:id="2312" w:author="Windows User" w:date="2019-04-05T18:43:00Z">
              <w:rPr>
                <w:rFonts w:asciiTheme="minorHAnsi" w:hAnsiTheme="minorHAnsi" w:cstheme="minorHAnsi"/>
                <w:noProof/>
                <w:snapToGrid w:val="0"/>
                <w:w w:val="0"/>
                <w:sz w:val="20"/>
              </w:rPr>
            </w:rPrChange>
          </w:rPr>
          <w:delText>4.</w:delText>
        </w:r>
        <w:r w:rsidRPr="00B74DB6" w:rsidDel="00B74DB6">
          <w:rPr>
            <w:rFonts w:asciiTheme="minorHAnsi" w:eastAsiaTheme="minorEastAsia" w:hAnsiTheme="minorHAnsi" w:cstheme="minorHAnsi"/>
            <w:noProof/>
            <w:sz w:val="20"/>
            <w:lang w:eastAsia="en-US"/>
            <w:rPrChange w:id="2313" w:author="Windows User" w:date="2019-04-05T18:43:00Z">
              <w:rPr>
                <w:rFonts w:asciiTheme="minorHAnsi" w:eastAsiaTheme="minorEastAsia" w:hAnsiTheme="minorHAnsi" w:cstheme="minorHAnsi"/>
                <w:noProof/>
                <w:sz w:val="20"/>
                <w:lang w:eastAsia="en-US"/>
              </w:rPr>
            </w:rPrChange>
          </w:rPr>
          <w:tab/>
        </w:r>
        <w:r w:rsidRPr="00B74DB6" w:rsidDel="00B74DB6">
          <w:rPr>
            <w:rFonts w:asciiTheme="minorHAnsi" w:hAnsiTheme="minorHAnsi" w:cstheme="minorHAnsi"/>
            <w:noProof/>
            <w:sz w:val="20"/>
            <w:rPrChange w:id="2314" w:author="Windows User" w:date="2019-04-05T18:43:00Z">
              <w:rPr>
                <w:rFonts w:asciiTheme="minorHAnsi" w:hAnsiTheme="minorHAnsi" w:cstheme="minorHAnsi"/>
                <w:noProof/>
                <w:sz w:val="20"/>
              </w:rPr>
            </w:rPrChange>
          </w:rPr>
          <w:delText>PHỤ LỤC (APPENDIX)</w:delText>
        </w:r>
        <w:r w:rsidRPr="00B74DB6" w:rsidDel="00B74DB6">
          <w:rPr>
            <w:rFonts w:asciiTheme="minorHAnsi" w:hAnsiTheme="minorHAnsi" w:cstheme="minorHAnsi"/>
            <w:noProof/>
            <w:sz w:val="20"/>
            <w:rPrChange w:id="2315" w:author="Windows User" w:date="2019-04-05T18:43:00Z">
              <w:rPr>
                <w:rFonts w:asciiTheme="minorHAnsi" w:hAnsiTheme="minorHAnsi" w:cstheme="minorHAnsi"/>
                <w:noProof/>
                <w:sz w:val="20"/>
              </w:rPr>
            </w:rPrChange>
          </w:rPr>
          <w:tab/>
          <w:delText>171</w:delText>
        </w:r>
      </w:del>
    </w:p>
    <w:p w14:paraId="40E6BA2E" w14:textId="219EB9AF" w:rsidR="00F40A44" w:rsidRPr="00B74DB6" w:rsidDel="00B74DB6" w:rsidRDefault="00F40A44">
      <w:pPr>
        <w:pStyle w:val="TOC2"/>
        <w:rPr>
          <w:del w:id="2316" w:author="Windows User" w:date="2019-04-05T18:42:00Z"/>
          <w:rFonts w:asciiTheme="minorHAnsi" w:eastAsiaTheme="minorEastAsia" w:hAnsiTheme="minorHAnsi" w:cstheme="minorHAnsi"/>
          <w:i w:val="0"/>
          <w:sz w:val="20"/>
          <w:lang w:eastAsia="en-US"/>
          <w:rPrChange w:id="2317" w:author="Windows User" w:date="2019-04-05T18:43:00Z">
            <w:rPr>
              <w:del w:id="2318" w:author="Windows User" w:date="2019-04-05T18:42:00Z"/>
              <w:rFonts w:asciiTheme="minorHAnsi" w:eastAsiaTheme="minorEastAsia" w:hAnsiTheme="minorHAnsi" w:cstheme="minorHAnsi"/>
              <w:i w:val="0"/>
              <w:sz w:val="20"/>
              <w:lang w:eastAsia="en-US"/>
            </w:rPr>
          </w:rPrChange>
        </w:rPr>
      </w:pPr>
      <w:del w:id="2319" w:author="Windows User" w:date="2019-04-05T18:42:00Z">
        <w:r w:rsidRPr="00B74DB6" w:rsidDel="00B74DB6">
          <w:rPr>
            <w:rFonts w:asciiTheme="minorHAnsi" w:hAnsiTheme="minorHAnsi" w:cstheme="minorHAnsi"/>
            <w:snapToGrid w:val="0"/>
            <w:w w:val="0"/>
            <w:sz w:val="20"/>
            <w:rPrChange w:id="2320" w:author="Windows User" w:date="2019-04-05T18:43:00Z">
              <w:rPr>
                <w:rFonts w:asciiTheme="minorHAnsi" w:hAnsiTheme="minorHAnsi" w:cstheme="minorHAnsi"/>
                <w:snapToGrid w:val="0"/>
                <w:w w:val="0"/>
                <w:sz w:val="20"/>
              </w:rPr>
            </w:rPrChange>
          </w:rPr>
          <w:delText>4.1</w:delText>
        </w:r>
        <w:r w:rsidRPr="00B74DB6" w:rsidDel="00B74DB6">
          <w:rPr>
            <w:rFonts w:asciiTheme="minorHAnsi" w:eastAsiaTheme="minorEastAsia" w:hAnsiTheme="minorHAnsi" w:cstheme="minorHAnsi"/>
            <w:i w:val="0"/>
            <w:sz w:val="20"/>
            <w:lang w:eastAsia="en-US"/>
            <w:rPrChange w:id="2321" w:author="Windows User" w:date="2019-04-05T18:43:00Z">
              <w:rPr>
                <w:rFonts w:asciiTheme="minorHAnsi" w:eastAsiaTheme="minorEastAsia" w:hAnsiTheme="minorHAnsi" w:cstheme="minorHAnsi"/>
                <w:i w:val="0"/>
                <w:sz w:val="20"/>
                <w:lang w:eastAsia="en-US"/>
              </w:rPr>
            </w:rPrChange>
          </w:rPr>
          <w:tab/>
        </w:r>
        <w:r w:rsidRPr="00B74DB6" w:rsidDel="00B74DB6">
          <w:rPr>
            <w:rFonts w:asciiTheme="minorHAnsi" w:hAnsiTheme="minorHAnsi" w:cstheme="minorHAnsi"/>
            <w:sz w:val="20"/>
            <w:rPrChange w:id="2322" w:author="Windows User" w:date="2019-04-05T18:43:00Z">
              <w:rPr>
                <w:rFonts w:asciiTheme="minorHAnsi" w:hAnsiTheme="minorHAnsi" w:cstheme="minorHAnsi"/>
                <w:sz w:val="20"/>
              </w:rPr>
            </w:rPrChange>
          </w:rPr>
          <w:delText>Thực hiện liên kết hợp đồng và liên kết gói trên Box</w:delText>
        </w:r>
        <w:r w:rsidRPr="00B74DB6" w:rsidDel="00B74DB6">
          <w:rPr>
            <w:rFonts w:asciiTheme="minorHAnsi" w:hAnsiTheme="minorHAnsi" w:cstheme="minorHAnsi"/>
            <w:sz w:val="20"/>
            <w:rPrChange w:id="2323" w:author="Windows User" w:date="2019-04-05T18:43:00Z">
              <w:rPr>
                <w:rFonts w:asciiTheme="minorHAnsi" w:hAnsiTheme="minorHAnsi" w:cstheme="minorHAnsi"/>
                <w:sz w:val="20"/>
              </w:rPr>
            </w:rPrChange>
          </w:rPr>
          <w:tab/>
          <w:delText>171</w:delText>
        </w:r>
      </w:del>
    </w:p>
    <w:p w14:paraId="6BB9E253" w14:textId="77777777" w:rsidR="004B4C81" w:rsidRPr="006C26E1" w:rsidRDefault="00074C04" w:rsidP="007D6053">
      <w:pPr>
        <w:pStyle w:val="Superscript"/>
        <w:rPr>
          <w:rFonts w:asciiTheme="minorHAnsi" w:hAnsiTheme="minorHAnsi" w:cstheme="minorHAnsi"/>
          <w:sz w:val="24"/>
          <w:lang w:val="pt-BR"/>
        </w:rPr>
      </w:pPr>
      <w:r w:rsidRPr="00B74DB6">
        <w:rPr>
          <w:rFonts w:asciiTheme="minorHAnsi" w:hAnsiTheme="minorHAnsi" w:cstheme="minorHAnsi"/>
          <w:sz w:val="20"/>
          <w:szCs w:val="20"/>
          <w:rPrChange w:id="2324" w:author="Windows User" w:date="2019-04-05T18:43:00Z">
            <w:rPr>
              <w:rFonts w:asciiTheme="minorHAnsi" w:hAnsiTheme="minorHAnsi" w:cstheme="minorHAnsi"/>
              <w:sz w:val="20"/>
              <w:szCs w:val="20"/>
            </w:rPr>
          </w:rPrChange>
        </w:rPr>
        <w:fldChar w:fldCharType="end"/>
      </w:r>
      <w:r w:rsidR="007D6053" w:rsidRPr="006C26E1">
        <w:rPr>
          <w:rFonts w:asciiTheme="minorHAnsi" w:hAnsiTheme="minorHAnsi" w:cstheme="minorHAnsi"/>
          <w:sz w:val="24"/>
        </w:rPr>
        <w:br w:type="page"/>
      </w:r>
    </w:p>
    <w:p w14:paraId="16DD0B98" w14:textId="77777777" w:rsidR="004B4C81" w:rsidRPr="006C26E1" w:rsidRDefault="00414008" w:rsidP="00BE40AC">
      <w:pPr>
        <w:pStyle w:val="Section"/>
        <w:rPr>
          <w:rFonts w:asciiTheme="minorHAnsi" w:hAnsiTheme="minorHAnsi" w:cstheme="minorHAnsi"/>
          <w:sz w:val="24"/>
          <w:szCs w:val="24"/>
        </w:rPr>
      </w:pPr>
      <w:r w:rsidRPr="006C26E1">
        <w:rPr>
          <w:rFonts w:asciiTheme="minorHAnsi" w:hAnsiTheme="minorHAnsi" w:cstheme="minorHAnsi"/>
          <w:sz w:val="24"/>
          <w:szCs w:val="24"/>
        </w:rPr>
        <w:lastRenderedPageBreak/>
        <w:t>DOCUMENT STATUS SHEET</w:t>
      </w:r>
    </w:p>
    <w:p w14:paraId="23DE523C" w14:textId="77777777" w:rsidR="00D85DB6" w:rsidRPr="006C26E1" w:rsidRDefault="00D85DB6" w:rsidP="00D85DB6">
      <w:pPr>
        <w:rPr>
          <w:rFonts w:asciiTheme="minorHAnsi" w:hAnsiTheme="minorHAnsi" w:cstheme="minorHAnsi"/>
          <w:sz w:val="24"/>
          <w:szCs w:val="24"/>
          <w:lang w:val="pt-BR"/>
        </w:rPr>
      </w:pPr>
    </w:p>
    <w:p w14:paraId="75F01423" w14:textId="77777777" w:rsidR="00D85DB6" w:rsidRPr="006C26E1" w:rsidRDefault="00D85DB6" w:rsidP="00D85DB6">
      <w:pPr>
        <w:rPr>
          <w:rFonts w:asciiTheme="minorHAnsi" w:hAnsiTheme="minorHAnsi" w:cstheme="minorHAnsi"/>
          <w:sz w:val="24"/>
          <w:szCs w:val="24"/>
          <w:lang w:val="pt-BR"/>
        </w:rPr>
      </w:pPr>
      <w:r w:rsidRPr="006C26E1">
        <w:rPr>
          <w:rFonts w:asciiTheme="minorHAnsi" w:hAnsiTheme="minorHAnsi" w:cstheme="minorHAnsi"/>
          <w:sz w:val="24"/>
          <w:szCs w:val="24"/>
          <w:lang w:val="pt-BR"/>
        </w:rPr>
        <w:t>THÔNG TIN (GENERAL)</w:t>
      </w:r>
    </w:p>
    <w:p w14:paraId="52E56223" w14:textId="77777777" w:rsidR="00D85DB6" w:rsidRPr="006C26E1" w:rsidRDefault="00D85DB6" w:rsidP="00D85DB6">
      <w:pPr>
        <w:rPr>
          <w:rFonts w:asciiTheme="minorHAnsi" w:hAnsiTheme="minorHAnsi" w:cstheme="minorHAnsi"/>
          <w:sz w:val="24"/>
          <w:szCs w:val="24"/>
          <w:lang w:val="pt-BR"/>
        </w:rPr>
      </w:pPr>
    </w:p>
    <w:p w14:paraId="39EA2AE1" w14:textId="77777777" w:rsidR="00D85DB6" w:rsidRPr="006C26E1" w:rsidRDefault="00D85DB6" w:rsidP="00547504">
      <w:pPr>
        <w:tabs>
          <w:tab w:val="left" w:pos="3600"/>
        </w:tabs>
        <w:rPr>
          <w:rFonts w:asciiTheme="minorHAnsi" w:hAnsiTheme="minorHAnsi" w:cstheme="minorHAnsi"/>
          <w:sz w:val="24"/>
          <w:szCs w:val="24"/>
          <w:lang w:val="pt-BR"/>
        </w:rPr>
      </w:pPr>
      <w:r w:rsidRPr="006C26E1">
        <w:rPr>
          <w:rFonts w:asciiTheme="minorHAnsi" w:hAnsiTheme="minorHAnsi" w:cstheme="minorHAnsi"/>
          <w:sz w:val="24"/>
          <w:szCs w:val="24"/>
          <w:lang w:val="pt-BR"/>
        </w:rPr>
        <w:t>Tiêu đề (document title):</w:t>
      </w:r>
      <w:r w:rsidR="00547504" w:rsidRPr="006C26E1">
        <w:rPr>
          <w:rFonts w:asciiTheme="minorHAnsi" w:hAnsiTheme="minorHAnsi" w:cstheme="minorHAnsi"/>
          <w:sz w:val="24"/>
          <w:szCs w:val="24"/>
          <w:lang w:val="pt-BR"/>
        </w:rPr>
        <w:tab/>
        <w:t>Product Document</w:t>
      </w:r>
    </w:p>
    <w:p w14:paraId="44FE46FC" w14:textId="77777777" w:rsidR="00D85DB6" w:rsidRPr="006C26E1" w:rsidRDefault="00D85DB6" w:rsidP="00547504">
      <w:pPr>
        <w:tabs>
          <w:tab w:val="left" w:pos="3600"/>
        </w:tabs>
        <w:rPr>
          <w:rFonts w:asciiTheme="minorHAnsi" w:hAnsiTheme="minorHAnsi" w:cstheme="minorHAnsi"/>
          <w:sz w:val="24"/>
          <w:szCs w:val="24"/>
          <w:lang w:val="pt-BR"/>
        </w:rPr>
      </w:pPr>
      <w:r w:rsidRPr="006C26E1">
        <w:rPr>
          <w:rFonts w:asciiTheme="minorHAnsi" w:hAnsiTheme="minorHAnsi" w:cstheme="minorHAnsi"/>
          <w:sz w:val="24"/>
          <w:szCs w:val="24"/>
          <w:lang w:val="pt-BR"/>
        </w:rPr>
        <w:t>Identification:</w:t>
      </w:r>
      <w:r w:rsidR="00547504" w:rsidRPr="006C26E1">
        <w:rPr>
          <w:rFonts w:asciiTheme="minorHAnsi" w:hAnsiTheme="minorHAnsi" w:cstheme="minorHAnsi"/>
          <w:sz w:val="24"/>
          <w:szCs w:val="24"/>
          <w:lang w:val="pt-BR"/>
        </w:rPr>
        <w:tab/>
      </w:r>
      <w:r w:rsidR="0033104E" w:rsidRPr="006C26E1">
        <w:rPr>
          <w:rFonts w:asciiTheme="minorHAnsi" w:hAnsiTheme="minorHAnsi" w:cstheme="minorHAnsi"/>
          <w:sz w:val="24"/>
          <w:szCs w:val="24"/>
          <w:lang w:val="pt-BR"/>
        </w:rPr>
        <w:t>f</w:t>
      </w:r>
      <w:r w:rsidR="00834E04" w:rsidRPr="006C26E1">
        <w:rPr>
          <w:rFonts w:asciiTheme="minorHAnsi" w:hAnsiTheme="minorHAnsi" w:cstheme="minorHAnsi"/>
          <w:sz w:val="24"/>
          <w:szCs w:val="24"/>
          <w:lang w:val="pt-BR"/>
        </w:rPr>
        <w:t>p</w:t>
      </w:r>
      <w:r w:rsidR="0033104E" w:rsidRPr="006C26E1">
        <w:rPr>
          <w:rFonts w:asciiTheme="minorHAnsi" w:hAnsiTheme="minorHAnsi" w:cstheme="minorHAnsi"/>
          <w:sz w:val="24"/>
          <w:szCs w:val="24"/>
          <w:lang w:val="pt-BR"/>
        </w:rPr>
        <w:t>t-tv-</w:t>
      </w:r>
      <w:r w:rsidR="004C4C45" w:rsidRPr="006C26E1">
        <w:rPr>
          <w:rFonts w:asciiTheme="minorHAnsi" w:hAnsiTheme="minorHAnsi" w:cstheme="minorHAnsi"/>
          <w:sz w:val="24"/>
          <w:szCs w:val="24"/>
          <w:lang w:val="pt-BR"/>
        </w:rPr>
        <w:t>online</w:t>
      </w:r>
      <w:r w:rsidR="0001028A" w:rsidRPr="006C26E1">
        <w:rPr>
          <w:rFonts w:asciiTheme="minorHAnsi" w:hAnsiTheme="minorHAnsi" w:cstheme="minorHAnsi"/>
          <w:sz w:val="24"/>
          <w:szCs w:val="24"/>
          <w:lang w:val="pt-BR"/>
        </w:rPr>
        <w:t>-spec</w:t>
      </w:r>
      <w:r w:rsidR="0033104E" w:rsidRPr="006C26E1">
        <w:rPr>
          <w:rFonts w:asciiTheme="minorHAnsi" w:hAnsiTheme="minorHAnsi" w:cstheme="minorHAnsi"/>
          <w:sz w:val="24"/>
          <w:szCs w:val="24"/>
          <w:lang w:val="pt-BR"/>
        </w:rPr>
        <w:t>_v1.0.0</w:t>
      </w:r>
    </w:p>
    <w:p w14:paraId="403C76E8" w14:textId="77777777" w:rsidR="00D85DB6" w:rsidRPr="006C26E1" w:rsidRDefault="00D85DB6" w:rsidP="004A044E">
      <w:pPr>
        <w:tabs>
          <w:tab w:val="left" w:pos="3600"/>
        </w:tabs>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thực hiện: </w:t>
      </w:r>
      <w:r w:rsidR="00547504" w:rsidRPr="006C26E1">
        <w:rPr>
          <w:rFonts w:asciiTheme="minorHAnsi" w:hAnsiTheme="minorHAnsi" w:cstheme="minorHAnsi"/>
          <w:sz w:val="24"/>
          <w:szCs w:val="24"/>
          <w:lang w:val="pt-BR"/>
        </w:rPr>
        <w:tab/>
      </w:r>
      <w:r w:rsidR="003A3CFE" w:rsidRPr="006C26E1">
        <w:rPr>
          <w:rFonts w:asciiTheme="minorHAnsi" w:hAnsiTheme="minorHAnsi" w:cstheme="minorHAnsi"/>
          <w:sz w:val="24"/>
          <w:szCs w:val="24"/>
          <w:lang w:val="pt-BR"/>
        </w:rPr>
        <w:t>Yen Nguyen</w:t>
      </w:r>
      <w:r w:rsidR="0001028A" w:rsidRPr="006C26E1">
        <w:rPr>
          <w:rFonts w:asciiTheme="minorHAnsi" w:hAnsiTheme="minorHAnsi" w:cstheme="minorHAnsi"/>
          <w:sz w:val="24"/>
          <w:szCs w:val="24"/>
          <w:lang w:val="pt-BR"/>
        </w:rPr>
        <w:t>, An Kha</w:t>
      </w:r>
      <w:r w:rsidR="004A044E" w:rsidRPr="006C26E1">
        <w:rPr>
          <w:rFonts w:asciiTheme="minorHAnsi" w:hAnsiTheme="minorHAnsi" w:cstheme="minorHAnsi"/>
          <w:sz w:val="24"/>
          <w:szCs w:val="24"/>
          <w:lang w:val="pt-BR"/>
        </w:rPr>
        <w:t>, Quynh Ho, Vu Dang,</w:t>
      </w:r>
    </w:p>
    <w:p w14:paraId="1BB7E326" w14:textId="77777777" w:rsidR="00D85DB6" w:rsidRPr="006C26E1" w:rsidRDefault="00D85DB6" w:rsidP="00547504">
      <w:pPr>
        <w:tabs>
          <w:tab w:val="left" w:pos="3600"/>
        </w:tabs>
        <w:rPr>
          <w:rFonts w:asciiTheme="minorHAnsi" w:hAnsiTheme="minorHAnsi" w:cstheme="minorHAnsi"/>
          <w:sz w:val="24"/>
          <w:szCs w:val="24"/>
          <w:vertAlign w:val="superscript"/>
          <w:lang w:val="pt-BR"/>
        </w:rPr>
      </w:pPr>
      <w:r w:rsidRPr="006C26E1">
        <w:rPr>
          <w:rFonts w:asciiTheme="minorHAnsi" w:hAnsiTheme="minorHAnsi" w:cstheme="minorHAnsi"/>
          <w:sz w:val="24"/>
          <w:szCs w:val="24"/>
          <w:lang w:val="pt-BR"/>
        </w:rPr>
        <w:t xml:space="preserve">Tình trạng (document status): </w:t>
      </w:r>
      <w:r w:rsidR="00547504" w:rsidRPr="006C26E1">
        <w:rPr>
          <w:rFonts w:asciiTheme="minorHAnsi" w:hAnsiTheme="minorHAnsi" w:cstheme="minorHAnsi"/>
          <w:sz w:val="24"/>
          <w:szCs w:val="24"/>
          <w:lang w:val="pt-BR"/>
        </w:rPr>
        <w:tab/>
        <w:t>P</w:t>
      </w:r>
      <w:r w:rsidRPr="006C26E1">
        <w:rPr>
          <w:rFonts w:asciiTheme="minorHAnsi" w:hAnsiTheme="minorHAnsi" w:cstheme="minorHAnsi"/>
          <w:sz w:val="24"/>
          <w:szCs w:val="24"/>
          <w:lang w:val="pt-BR"/>
        </w:rPr>
        <w:t xml:space="preserve">hiên bản </w:t>
      </w:r>
      <w:r w:rsidR="0067054A" w:rsidRPr="006C26E1">
        <w:rPr>
          <w:rFonts w:asciiTheme="minorHAnsi" w:hAnsiTheme="minorHAnsi" w:cstheme="minorHAnsi"/>
          <w:sz w:val="24"/>
          <w:szCs w:val="24"/>
          <w:lang w:val="pt-BR"/>
        </w:rPr>
        <w:t>bản đầu tiên</w:t>
      </w:r>
      <w:r w:rsidRPr="006C26E1">
        <w:rPr>
          <w:rFonts w:asciiTheme="minorHAnsi" w:hAnsiTheme="minorHAnsi" w:cstheme="minorHAnsi"/>
          <w:sz w:val="24"/>
          <w:szCs w:val="24"/>
          <w:lang w:val="pt-BR"/>
        </w:rPr>
        <w:t xml:space="preserve"> (</w:t>
      </w:r>
      <w:r w:rsidR="0067054A" w:rsidRPr="006C26E1">
        <w:rPr>
          <w:rFonts w:asciiTheme="minorHAnsi" w:hAnsiTheme="minorHAnsi" w:cstheme="minorHAnsi"/>
          <w:sz w:val="24"/>
          <w:szCs w:val="24"/>
          <w:lang w:val="pt-BR"/>
        </w:rPr>
        <w:t>1</w:t>
      </w:r>
      <w:r w:rsidR="0067054A" w:rsidRPr="006C26E1">
        <w:rPr>
          <w:rFonts w:asciiTheme="minorHAnsi" w:hAnsiTheme="minorHAnsi" w:cstheme="minorHAnsi"/>
          <w:sz w:val="24"/>
          <w:szCs w:val="24"/>
          <w:vertAlign w:val="superscript"/>
          <w:lang w:val="pt-BR"/>
        </w:rPr>
        <w:t xml:space="preserve">st </w:t>
      </w:r>
      <w:r w:rsidR="0067054A" w:rsidRPr="006C26E1">
        <w:rPr>
          <w:rFonts w:asciiTheme="minorHAnsi" w:hAnsiTheme="minorHAnsi" w:cstheme="minorHAnsi"/>
          <w:sz w:val="24"/>
          <w:szCs w:val="24"/>
          <w:lang w:val="pt-BR"/>
        </w:rPr>
        <w:t>version</w:t>
      </w:r>
      <w:r w:rsidRPr="006C26E1">
        <w:rPr>
          <w:rFonts w:asciiTheme="minorHAnsi" w:hAnsiTheme="minorHAnsi" w:cstheme="minorHAnsi"/>
          <w:sz w:val="24"/>
          <w:szCs w:val="24"/>
          <w:lang w:val="pt-BR"/>
        </w:rPr>
        <w:t>)</w:t>
      </w:r>
    </w:p>
    <w:p w14:paraId="07547A01" w14:textId="77777777" w:rsidR="00D85DB6" w:rsidRPr="006C26E1" w:rsidRDefault="00D85DB6" w:rsidP="00D85DB6">
      <w:pPr>
        <w:rPr>
          <w:rFonts w:asciiTheme="minorHAnsi" w:hAnsiTheme="minorHAnsi" w:cstheme="minorHAnsi"/>
          <w:sz w:val="24"/>
          <w:szCs w:val="24"/>
          <w:lang w:val="pt-BR"/>
        </w:rPr>
      </w:pPr>
    </w:p>
    <w:p w14:paraId="5043CB0F" w14:textId="77777777" w:rsidR="00D85DB6" w:rsidRPr="006C26E1" w:rsidRDefault="00D85DB6" w:rsidP="00D85DB6">
      <w:pPr>
        <w:rPr>
          <w:rFonts w:asciiTheme="minorHAnsi" w:hAnsiTheme="minorHAnsi" w:cstheme="minorHAnsi"/>
          <w:sz w:val="24"/>
          <w:szCs w:val="24"/>
          <w:lang w:val="pt-BR"/>
        </w:rPr>
      </w:pPr>
    </w:p>
    <w:p w14:paraId="07459315" w14:textId="77777777" w:rsidR="00D85DB6" w:rsidRPr="006C26E1" w:rsidRDefault="00D85DB6" w:rsidP="00D85DB6">
      <w:pPr>
        <w:rPr>
          <w:rFonts w:asciiTheme="minorHAnsi" w:hAnsiTheme="minorHAnsi" w:cstheme="minorHAnsi"/>
          <w:sz w:val="24"/>
          <w:szCs w:val="24"/>
          <w:lang w:val="pt-BR"/>
        </w:rPr>
      </w:pPr>
    </w:p>
    <w:p w14:paraId="6537F28F" w14:textId="77777777" w:rsidR="00AA1E46" w:rsidRPr="006C26E1" w:rsidRDefault="00AA1E46" w:rsidP="00D85DB6">
      <w:pPr>
        <w:rPr>
          <w:rFonts w:asciiTheme="minorHAnsi" w:hAnsiTheme="minorHAnsi" w:cstheme="minorHAnsi"/>
          <w:sz w:val="24"/>
          <w:szCs w:val="24"/>
          <w:lang w:val="pt-BR"/>
        </w:rPr>
      </w:pPr>
    </w:p>
    <w:p w14:paraId="6DFB9E20" w14:textId="77777777" w:rsidR="00AA1E46" w:rsidRPr="006C26E1" w:rsidRDefault="00AA1E46" w:rsidP="00D85DB6">
      <w:pPr>
        <w:rPr>
          <w:rFonts w:asciiTheme="minorHAnsi" w:hAnsiTheme="minorHAnsi" w:cstheme="minorHAnsi"/>
          <w:sz w:val="24"/>
          <w:szCs w:val="24"/>
          <w:lang w:val="pt-BR"/>
        </w:rPr>
      </w:pPr>
    </w:p>
    <w:p w14:paraId="70DF9E56" w14:textId="77777777" w:rsidR="00AA1E46" w:rsidRPr="006C26E1" w:rsidRDefault="00AA1E46" w:rsidP="00D85DB6">
      <w:pPr>
        <w:rPr>
          <w:rFonts w:asciiTheme="minorHAnsi" w:hAnsiTheme="minorHAnsi" w:cstheme="minorHAnsi"/>
          <w:sz w:val="24"/>
          <w:szCs w:val="24"/>
          <w:lang w:val="pt-BR"/>
        </w:rPr>
      </w:pPr>
    </w:p>
    <w:p w14:paraId="44E871BC" w14:textId="77777777" w:rsidR="00AA1E46" w:rsidRPr="006C26E1" w:rsidRDefault="00AA1E46" w:rsidP="00D85DB6">
      <w:pPr>
        <w:rPr>
          <w:rFonts w:asciiTheme="minorHAnsi" w:hAnsiTheme="minorHAnsi" w:cstheme="minorHAnsi"/>
          <w:sz w:val="24"/>
          <w:szCs w:val="24"/>
          <w:lang w:val="pt-BR"/>
        </w:rPr>
      </w:pPr>
    </w:p>
    <w:p w14:paraId="144A5D23" w14:textId="77777777" w:rsidR="00AA1E46" w:rsidRPr="006C26E1" w:rsidRDefault="00AA1E46" w:rsidP="00D85DB6">
      <w:pPr>
        <w:rPr>
          <w:rFonts w:asciiTheme="minorHAnsi" w:hAnsiTheme="minorHAnsi" w:cstheme="minorHAnsi"/>
          <w:sz w:val="24"/>
          <w:szCs w:val="24"/>
          <w:lang w:val="pt-BR"/>
        </w:rPr>
      </w:pPr>
    </w:p>
    <w:p w14:paraId="738610EB" w14:textId="77777777" w:rsidR="00AA1E46" w:rsidRPr="006C26E1" w:rsidRDefault="00AA1E46" w:rsidP="00D85DB6">
      <w:pPr>
        <w:rPr>
          <w:rFonts w:asciiTheme="minorHAnsi" w:hAnsiTheme="minorHAnsi" w:cstheme="minorHAnsi"/>
          <w:sz w:val="24"/>
          <w:szCs w:val="24"/>
          <w:lang w:val="pt-BR"/>
        </w:rPr>
      </w:pPr>
    </w:p>
    <w:p w14:paraId="637805D2" w14:textId="77777777" w:rsidR="00AA1E46" w:rsidRPr="006C26E1" w:rsidRDefault="00AA1E46" w:rsidP="00D85DB6">
      <w:pPr>
        <w:rPr>
          <w:rFonts w:asciiTheme="minorHAnsi" w:hAnsiTheme="minorHAnsi" w:cstheme="minorHAnsi"/>
          <w:sz w:val="24"/>
          <w:szCs w:val="24"/>
          <w:lang w:val="pt-BR"/>
        </w:rPr>
      </w:pPr>
    </w:p>
    <w:p w14:paraId="463F29E8" w14:textId="77777777" w:rsidR="00AA1E46" w:rsidRPr="006C26E1" w:rsidRDefault="00AA1E46" w:rsidP="00D85DB6">
      <w:pPr>
        <w:rPr>
          <w:rFonts w:asciiTheme="minorHAnsi" w:hAnsiTheme="minorHAnsi" w:cstheme="minorHAnsi"/>
          <w:sz w:val="24"/>
          <w:szCs w:val="24"/>
          <w:lang w:val="pt-BR"/>
        </w:rPr>
      </w:pPr>
    </w:p>
    <w:p w14:paraId="3B7B4B86" w14:textId="77777777" w:rsidR="00AA1E46" w:rsidRPr="006C26E1" w:rsidRDefault="00AA1E46" w:rsidP="00D85DB6">
      <w:pPr>
        <w:rPr>
          <w:rFonts w:asciiTheme="minorHAnsi" w:hAnsiTheme="minorHAnsi" w:cstheme="minorHAnsi"/>
          <w:sz w:val="24"/>
          <w:szCs w:val="24"/>
          <w:lang w:val="pt-BR"/>
        </w:rPr>
      </w:pPr>
    </w:p>
    <w:p w14:paraId="3A0FF5F2" w14:textId="77777777" w:rsidR="00AA1E46" w:rsidRPr="006C26E1" w:rsidRDefault="00AA1E46" w:rsidP="00D85DB6">
      <w:pPr>
        <w:rPr>
          <w:rFonts w:asciiTheme="minorHAnsi" w:hAnsiTheme="minorHAnsi" w:cstheme="minorHAnsi"/>
          <w:sz w:val="24"/>
          <w:szCs w:val="24"/>
          <w:lang w:val="pt-BR"/>
        </w:rPr>
      </w:pPr>
    </w:p>
    <w:p w14:paraId="5630AD66" w14:textId="77777777" w:rsidR="00AA1E46" w:rsidRPr="006C26E1" w:rsidRDefault="00AA1E46" w:rsidP="00D85DB6">
      <w:pPr>
        <w:rPr>
          <w:rFonts w:asciiTheme="minorHAnsi" w:hAnsiTheme="minorHAnsi" w:cstheme="minorHAnsi"/>
          <w:sz w:val="24"/>
          <w:szCs w:val="24"/>
          <w:lang w:val="pt-BR"/>
        </w:rPr>
      </w:pPr>
    </w:p>
    <w:p w14:paraId="61829076" w14:textId="77777777" w:rsidR="00AA1E46" w:rsidRPr="006C26E1" w:rsidRDefault="00AA1E46" w:rsidP="00D85DB6">
      <w:pPr>
        <w:rPr>
          <w:rFonts w:asciiTheme="minorHAnsi" w:hAnsiTheme="minorHAnsi" w:cstheme="minorHAnsi"/>
          <w:sz w:val="24"/>
          <w:szCs w:val="24"/>
          <w:lang w:val="pt-BR"/>
        </w:rPr>
      </w:pPr>
    </w:p>
    <w:p w14:paraId="2BA226A1" w14:textId="77777777" w:rsidR="00AA1E46" w:rsidRPr="006C26E1" w:rsidRDefault="00AA1E46" w:rsidP="00D85DB6">
      <w:pPr>
        <w:rPr>
          <w:rFonts w:asciiTheme="minorHAnsi" w:hAnsiTheme="minorHAnsi" w:cstheme="minorHAnsi"/>
          <w:sz w:val="24"/>
          <w:szCs w:val="24"/>
          <w:lang w:val="pt-BR"/>
        </w:rPr>
      </w:pPr>
    </w:p>
    <w:p w14:paraId="17AD93B2" w14:textId="77777777" w:rsidR="00AA1E46" w:rsidRPr="006C26E1" w:rsidRDefault="00AA1E46" w:rsidP="00D85DB6">
      <w:pPr>
        <w:rPr>
          <w:rFonts w:asciiTheme="minorHAnsi" w:hAnsiTheme="minorHAnsi" w:cstheme="minorHAnsi"/>
          <w:sz w:val="24"/>
          <w:szCs w:val="24"/>
          <w:lang w:val="pt-BR"/>
        </w:rPr>
      </w:pPr>
    </w:p>
    <w:p w14:paraId="0DE4B5B7" w14:textId="77777777" w:rsidR="00AA1E46" w:rsidRPr="006C26E1" w:rsidRDefault="00AA1E46" w:rsidP="00D85DB6">
      <w:pPr>
        <w:rPr>
          <w:rFonts w:asciiTheme="minorHAnsi" w:hAnsiTheme="minorHAnsi" w:cstheme="minorHAnsi"/>
          <w:sz w:val="24"/>
          <w:szCs w:val="24"/>
          <w:lang w:val="pt-BR"/>
        </w:rPr>
      </w:pPr>
    </w:p>
    <w:p w14:paraId="66204FF1" w14:textId="77777777" w:rsidR="00AA1E46" w:rsidRPr="006C26E1" w:rsidRDefault="00AA1E46" w:rsidP="00D85DB6">
      <w:pPr>
        <w:rPr>
          <w:rFonts w:asciiTheme="minorHAnsi" w:hAnsiTheme="minorHAnsi" w:cstheme="minorHAnsi"/>
          <w:sz w:val="24"/>
          <w:szCs w:val="24"/>
          <w:lang w:val="pt-BR"/>
        </w:rPr>
      </w:pPr>
    </w:p>
    <w:p w14:paraId="2DBF0D7D" w14:textId="77777777" w:rsidR="00AA1E46" w:rsidRPr="006C26E1" w:rsidRDefault="00AA1E46" w:rsidP="00D85DB6">
      <w:pPr>
        <w:rPr>
          <w:rFonts w:asciiTheme="minorHAnsi" w:hAnsiTheme="minorHAnsi" w:cstheme="minorHAnsi"/>
          <w:sz w:val="24"/>
          <w:szCs w:val="24"/>
          <w:lang w:val="pt-BR"/>
        </w:rPr>
      </w:pPr>
    </w:p>
    <w:p w14:paraId="609E96DD" w14:textId="77777777" w:rsidR="00D85DB6" w:rsidRPr="006C26E1" w:rsidRDefault="00D85DB6" w:rsidP="00D85DB6">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Để biết các cập nhật mới nhất xin vui lòng theo dõi tài liệu với tên tập tin được đánh dấu </w:t>
      </w:r>
      <w:r w:rsidRPr="006C26E1">
        <w:rPr>
          <w:rFonts w:asciiTheme="minorHAnsi" w:hAnsiTheme="minorHAnsi" w:cstheme="minorHAnsi"/>
          <w:b/>
          <w:sz w:val="24"/>
          <w:szCs w:val="24"/>
          <w:lang w:val="pt-BR"/>
        </w:rPr>
        <w:t>latest</w:t>
      </w:r>
      <w:r w:rsidRPr="006C26E1">
        <w:rPr>
          <w:rFonts w:asciiTheme="minorHAnsi" w:hAnsiTheme="minorHAnsi" w:cstheme="minorHAnsi"/>
          <w:sz w:val="24"/>
          <w:szCs w:val="24"/>
          <w:lang w:val="pt-BR"/>
        </w:rPr>
        <w:t xml:space="preserve">. Mọi ý kiến xây dựng, góp ý và câu hỏi thắc mắc có thể gửi tới </w:t>
      </w:r>
      <w:r w:rsidRPr="006C26E1">
        <w:rPr>
          <w:rFonts w:asciiTheme="minorHAnsi" w:hAnsiTheme="minorHAnsi" w:cstheme="minorHAnsi"/>
          <w:b/>
          <w:sz w:val="24"/>
          <w:szCs w:val="24"/>
          <w:lang w:val="pt-BR"/>
        </w:rPr>
        <w:t>Đội Thiết kế và Phát triển Sản phẩm, Truyền hình FPT</w:t>
      </w:r>
      <w:r w:rsidRPr="006C26E1">
        <w:rPr>
          <w:rFonts w:asciiTheme="minorHAnsi" w:hAnsiTheme="minorHAnsi" w:cstheme="minorHAnsi"/>
          <w:sz w:val="24"/>
          <w:szCs w:val="24"/>
          <w:lang w:val="pt-BR"/>
        </w:rPr>
        <w:t xml:space="preserve"> qua email &lt;ftel.paytv.ptsp@fpt.com.vn&gt;.</w:t>
      </w:r>
    </w:p>
    <w:p w14:paraId="6B62F1B3" w14:textId="77777777" w:rsidR="00D85DB6" w:rsidRPr="006C26E1" w:rsidRDefault="00D85DB6" w:rsidP="00D85DB6">
      <w:pPr>
        <w:rPr>
          <w:rFonts w:asciiTheme="minorHAnsi" w:hAnsiTheme="minorHAnsi" w:cstheme="minorHAnsi"/>
          <w:sz w:val="24"/>
          <w:szCs w:val="24"/>
          <w:lang w:val="pt-BR"/>
        </w:rPr>
      </w:pPr>
    </w:p>
    <w:p w14:paraId="2335AB13" w14:textId="77777777" w:rsidR="00E25F68" w:rsidRPr="006C26E1" w:rsidRDefault="00D85DB6" w:rsidP="00AA1E46">
      <w:pPr>
        <w:pStyle w:val="Superscript"/>
        <w:rPr>
          <w:rFonts w:asciiTheme="minorHAnsi" w:hAnsiTheme="minorHAnsi" w:cstheme="minorHAnsi"/>
          <w:sz w:val="24"/>
          <w:lang w:val="pt-BR"/>
        </w:rPr>
      </w:pPr>
      <w:r w:rsidRPr="006C26E1">
        <w:rPr>
          <w:rFonts w:asciiTheme="minorHAnsi" w:hAnsiTheme="minorHAnsi" w:cstheme="minorHAnsi"/>
          <w:sz w:val="24"/>
          <w:lang w:val="pt-BR"/>
        </w:rPr>
        <w:t>For the latest updates, please follow the documentation with the latest marked filename. If you have any comments, suggestions and questions, feel free contact us (Product Design and Development Team, FPT Television) via email &lt;ftel.paytv.ptsp@fpt.com.vn&gt;</w:t>
      </w:r>
    </w:p>
    <w:p w14:paraId="02F2C34E" w14:textId="77777777" w:rsidR="004B4C81" w:rsidRPr="006C26E1" w:rsidRDefault="007D6053" w:rsidP="007D6053">
      <w:pPr>
        <w:spacing w:after="200"/>
        <w:rPr>
          <w:rFonts w:asciiTheme="minorHAnsi" w:hAnsiTheme="minorHAnsi" w:cstheme="minorHAnsi"/>
          <w:sz w:val="24"/>
          <w:szCs w:val="24"/>
        </w:rPr>
      </w:pPr>
      <w:r w:rsidRPr="006C26E1">
        <w:rPr>
          <w:rFonts w:asciiTheme="minorHAnsi" w:hAnsiTheme="minorHAnsi" w:cstheme="minorHAnsi"/>
          <w:sz w:val="24"/>
          <w:szCs w:val="24"/>
        </w:rPr>
        <w:br w:type="page"/>
      </w:r>
    </w:p>
    <w:p w14:paraId="03C312B9" w14:textId="77777777" w:rsidR="00547504" w:rsidRPr="006C26E1" w:rsidRDefault="00547504" w:rsidP="00BE40AC">
      <w:pPr>
        <w:pStyle w:val="Section"/>
        <w:rPr>
          <w:rFonts w:asciiTheme="minorHAnsi" w:hAnsiTheme="minorHAnsi" w:cstheme="minorHAnsi"/>
          <w:sz w:val="24"/>
          <w:szCs w:val="24"/>
        </w:rPr>
      </w:pPr>
      <w:r w:rsidRPr="006C26E1">
        <w:rPr>
          <w:rFonts w:asciiTheme="minorHAnsi" w:hAnsiTheme="minorHAnsi" w:cstheme="minorHAnsi"/>
          <w:sz w:val="24"/>
          <w:szCs w:val="24"/>
        </w:rPr>
        <w:lastRenderedPageBreak/>
        <w:t>DOCUMENT HISTORY</w:t>
      </w:r>
    </w:p>
    <w:tbl>
      <w:tblPr>
        <w:tblStyle w:val="TableGrid"/>
        <w:tblW w:w="5015" w:type="pct"/>
        <w:tblLook w:val="04A0" w:firstRow="1" w:lastRow="0" w:firstColumn="1" w:lastColumn="0" w:noHBand="0" w:noVBand="1"/>
        <w:tblPrChange w:id="2325" w:author="Windows User" w:date="2019-04-05T18:43:00Z">
          <w:tblPr>
            <w:tblStyle w:val="TableGrid"/>
            <w:tblW w:w="50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83"/>
        <w:gridCol w:w="1622"/>
        <w:gridCol w:w="2074"/>
        <w:gridCol w:w="4599"/>
        <w:tblGridChange w:id="2326">
          <w:tblGrid>
            <w:gridCol w:w="5"/>
            <w:gridCol w:w="1078"/>
            <w:gridCol w:w="5"/>
            <w:gridCol w:w="1619"/>
            <w:gridCol w:w="3"/>
            <w:gridCol w:w="2074"/>
            <w:gridCol w:w="4599"/>
            <w:gridCol w:w="5"/>
          </w:tblGrid>
        </w:tblGridChange>
      </w:tblGrid>
      <w:tr w:rsidR="00AC4015" w:rsidRPr="00202C83" w14:paraId="7C2071E2" w14:textId="77777777" w:rsidTr="00B74DB6">
        <w:trPr>
          <w:trHeight w:val="255"/>
          <w:trPrChange w:id="2327" w:author="Windows User" w:date="2019-04-05T18:43:00Z">
            <w:trPr>
              <w:trHeight w:val="255"/>
            </w:trPr>
          </w:trPrChange>
        </w:trPr>
        <w:tc>
          <w:tcPr>
            <w:tcW w:w="577" w:type="pct"/>
            <w:tcPrChange w:id="2328" w:author="Windows User" w:date="2019-04-05T18:43:00Z">
              <w:tcPr>
                <w:tcW w:w="577" w:type="pct"/>
                <w:gridSpan w:val="2"/>
              </w:tcPr>
            </w:tcPrChange>
          </w:tcPr>
          <w:p w14:paraId="6B814A1E" w14:textId="77777777" w:rsidR="00AC4015" w:rsidRPr="00202C83" w:rsidRDefault="00AC4015" w:rsidP="006762E3">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b/>
                <w:sz w:val="20"/>
                <w:szCs w:val="20"/>
              </w:rPr>
              <w:t>Version</w:t>
            </w:r>
          </w:p>
        </w:tc>
        <w:tc>
          <w:tcPr>
            <w:tcW w:w="865" w:type="pct"/>
            <w:tcPrChange w:id="2329" w:author="Windows User" w:date="2019-04-05T18:43:00Z">
              <w:tcPr>
                <w:tcW w:w="865" w:type="pct"/>
                <w:gridSpan w:val="2"/>
              </w:tcPr>
            </w:tcPrChange>
          </w:tcPr>
          <w:p w14:paraId="491072FA" w14:textId="77777777" w:rsidR="00AC4015" w:rsidRPr="00202C83" w:rsidRDefault="00AC4015" w:rsidP="006762E3">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b/>
                <w:sz w:val="20"/>
                <w:szCs w:val="20"/>
              </w:rPr>
              <w:t>Date</w:t>
            </w:r>
          </w:p>
        </w:tc>
        <w:tc>
          <w:tcPr>
            <w:tcW w:w="1106" w:type="pct"/>
            <w:tcPrChange w:id="2330" w:author="Windows User" w:date="2019-04-05T18:43:00Z">
              <w:tcPr>
                <w:tcW w:w="1106" w:type="pct"/>
                <w:gridSpan w:val="2"/>
              </w:tcPr>
            </w:tcPrChange>
          </w:tcPr>
          <w:p w14:paraId="3822F2F2" w14:textId="77777777" w:rsidR="00AC4015" w:rsidRPr="00202C83" w:rsidRDefault="00AC4015" w:rsidP="006762E3">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b/>
                <w:sz w:val="20"/>
                <w:szCs w:val="20"/>
              </w:rPr>
              <w:t>Author(s)</w:t>
            </w:r>
          </w:p>
        </w:tc>
        <w:tc>
          <w:tcPr>
            <w:tcW w:w="2452" w:type="pct"/>
            <w:tcPrChange w:id="2331" w:author="Windows User" w:date="2019-04-05T18:43:00Z">
              <w:tcPr>
                <w:tcW w:w="2452" w:type="pct"/>
                <w:gridSpan w:val="2"/>
              </w:tcPr>
            </w:tcPrChange>
          </w:tcPr>
          <w:p w14:paraId="23A8228F" w14:textId="77777777" w:rsidR="00AC4015" w:rsidRPr="00202C83" w:rsidRDefault="00AC4015" w:rsidP="006762E3">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b/>
                <w:sz w:val="20"/>
                <w:szCs w:val="20"/>
              </w:rPr>
              <w:t>Reason</w:t>
            </w:r>
          </w:p>
        </w:tc>
      </w:tr>
      <w:tr w:rsidR="00B41C9E" w:rsidRPr="00202C83" w14:paraId="369A689D" w14:textId="77777777" w:rsidTr="00B74DB6">
        <w:trPr>
          <w:trHeight w:val="765"/>
          <w:trPrChange w:id="2332" w:author="Windows User" w:date="2019-04-05T18:43:00Z">
            <w:trPr>
              <w:trHeight w:val="765"/>
            </w:trPr>
          </w:trPrChange>
        </w:trPr>
        <w:tc>
          <w:tcPr>
            <w:tcW w:w="577" w:type="pct"/>
            <w:tcPrChange w:id="2333" w:author="Windows User" w:date="2019-04-05T18:43:00Z">
              <w:tcPr>
                <w:tcW w:w="577" w:type="pct"/>
                <w:gridSpan w:val="2"/>
              </w:tcPr>
            </w:tcPrChange>
          </w:tcPr>
          <w:p w14:paraId="4B3AA50C"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w:t>
            </w:r>
          </w:p>
        </w:tc>
        <w:tc>
          <w:tcPr>
            <w:tcW w:w="865" w:type="pct"/>
            <w:tcPrChange w:id="2334" w:author="Windows User" w:date="2019-04-05T18:43:00Z">
              <w:tcPr>
                <w:tcW w:w="865" w:type="pct"/>
                <w:gridSpan w:val="2"/>
              </w:tcPr>
            </w:tcPrChange>
          </w:tcPr>
          <w:p w14:paraId="06564699"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2019-01-14</w:t>
            </w:r>
          </w:p>
        </w:tc>
        <w:tc>
          <w:tcPr>
            <w:tcW w:w="1106" w:type="pct"/>
            <w:tcPrChange w:id="2335" w:author="Windows User" w:date="2019-04-05T18:43:00Z">
              <w:tcPr>
                <w:tcW w:w="1106" w:type="pct"/>
                <w:gridSpan w:val="2"/>
              </w:tcPr>
            </w:tcPrChange>
          </w:tcPr>
          <w:p w14:paraId="5C8FD1E9"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19219836"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p>
        </w:tc>
        <w:tc>
          <w:tcPr>
            <w:tcW w:w="2452" w:type="pct"/>
            <w:tcPrChange w:id="2336" w:author="Windows User" w:date="2019-04-05T18:43:00Z">
              <w:tcPr>
                <w:tcW w:w="2452" w:type="pct"/>
                <w:gridSpan w:val="2"/>
              </w:tcPr>
            </w:tcPrChange>
          </w:tcPr>
          <w:p w14:paraId="0DBEF97D"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Splash screen</w:t>
            </w:r>
          </w:p>
          <w:p w14:paraId="667C48F9"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On boarding</w:t>
            </w:r>
          </w:p>
          <w:p w14:paraId="296FEF7D"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p>
        </w:tc>
      </w:tr>
      <w:tr w:rsidR="00B41C9E" w:rsidRPr="00202C83" w14:paraId="1AD09F96" w14:textId="77777777" w:rsidTr="00B74DB6">
        <w:trPr>
          <w:trHeight w:val="1037"/>
          <w:trPrChange w:id="2337" w:author="Windows User" w:date="2019-04-05T18:43:00Z">
            <w:trPr>
              <w:trHeight w:val="1037"/>
            </w:trPr>
          </w:trPrChange>
        </w:trPr>
        <w:tc>
          <w:tcPr>
            <w:tcW w:w="577" w:type="pct"/>
            <w:tcPrChange w:id="2338" w:author="Windows User" w:date="2019-04-05T18:43:00Z">
              <w:tcPr>
                <w:tcW w:w="577" w:type="pct"/>
                <w:gridSpan w:val="2"/>
              </w:tcPr>
            </w:tcPrChange>
          </w:tcPr>
          <w:p w14:paraId="074A1BAA"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1.0.1</w:t>
            </w:r>
          </w:p>
        </w:tc>
        <w:tc>
          <w:tcPr>
            <w:tcW w:w="865" w:type="pct"/>
            <w:tcPrChange w:id="2339" w:author="Windows User" w:date="2019-04-05T18:43:00Z">
              <w:tcPr>
                <w:tcW w:w="865" w:type="pct"/>
                <w:gridSpan w:val="2"/>
              </w:tcPr>
            </w:tcPrChange>
          </w:tcPr>
          <w:p w14:paraId="422B30A0"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2019-01-15</w:t>
            </w:r>
          </w:p>
        </w:tc>
        <w:tc>
          <w:tcPr>
            <w:tcW w:w="1106" w:type="pct"/>
            <w:tcPrChange w:id="2340" w:author="Windows User" w:date="2019-04-05T18:43:00Z">
              <w:tcPr>
                <w:tcW w:w="1106" w:type="pct"/>
                <w:gridSpan w:val="2"/>
              </w:tcPr>
            </w:tcPrChange>
          </w:tcPr>
          <w:p w14:paraId="7194DBDC" w14:textId="21AB1315" w:rsidR="00B41C9E" w:rsidRPr="00202C83" w:rsidRDefault="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tc>
        <w:tc>
          <w:tcPr>
            <w:tcW w:w="2452" w:type="pct"/>
            <w:tcPrChange w:id="2341" w:author="Windows User" w:date="2019-04-05T18:43:00Z">
              <w:tcPr>
                <w:tcW w:w="2452" w:type="pct"/>
                <w:gridSpan w:val="2"/>
              </w:tcPr>
            </w:tcPrChange>
          </w:tcPr>
          <w:p w14:paraId="574FCADA"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Đăng ký</w:t>
            </w:r>
          </w:p>
          <w:p w14:paraId="60640019"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Đăng nhập</w:t>
            </w:r>
          </w:p>
          <w:p w14:paraId="769D0D3C" w14:textId="3B07BE62" w:rsidR="00B41C9E" w:rsidRPr="00202C83" w:rsidRDefault="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Quên mật khẩu</w:t>
            </w:r>
          </w:p>
        </w:tc>
      </w:tr>
      <w:tr w:rsidR="00B41C9E" w:rsidRPr="00202C83" w14:paraId="1D67DB12" w14:textId="77777777" w:rsidTr="00B74DB6">
        <w:trPr>
          <w:trHeight w:val="622"/>
          <w:trPrChange w:id="2342" w:author="Windows User" w:date="2019-04-05T18:43:00Z">
            <w:trPr>
              <w:trHeight w:val="622"/>
            </w:trPr>
          </w:trPrChange>
        </w:trPr>
        <w:tc>
          <w:tcPr>
            <w:tcW w:w="577" w:type="pct"/>
            <w:tcPrChange w:id="2343" w:author="Windows User" w:date="2019-04-05T18:43:00Z">
              <w:tcPr>
                <w:tcW w:w="577" w:type="pct"/>
                <w:gridSpan w:val="2"/>
              </w:tcPr>
            </w:tcPrChange>
          </w:tcPr>
          <w:p w14:paraId="4122133E"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1.0.2</w:t>
            </w:r>
          </w:p>
        </w:tc>
        <w:tc>
          <w:tcPr>
            <w:tcW w:w="865" w:type="pct"/>
            <w:tcPrChange w:id="2344" w:author="Windows User" w:date="2019-04-05T18:43:00Z">
              <w:tcPr>
                <w:tcW w:w="865" w:type="pct"/>
                <w:gridSpan w:val="2"/>
              </w:tcPr>
            </w:tcPrChange>
          </w:tcPr>
          <w:p w14:paraId="0FF6B39E"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2019-01-16</w:t>
            </w:r>
          </w:p>
        </w:tc>
        <w:tc>
          <w:tcPr>
            <w:tcW w:w="1106" w:type="pct"/>
            <w:tcPrChange w:id="2345" w:author="Windows User" w:date="2019-04-05T18:43:00Z">
              <w:tcPr>
                <w:tcW w:w="1106" w:type="pct"/>
                <w:gridSpan w:val="2"/>
              </w:tcPr>
            </w:tcPrChange>
          </w:tcPr>
          <w:p w14:paraId="0D019E87"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058ED0DD"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An Kha</w:t>
            </w:r>
          </w:p>
        </w:tc>
        <w:tc>
          <w:tcPr>
            <w:tcW w:w="2452" w:type="pct"/>
            <w:tcPrChange w:id="2346" w:author="Windows User" w:date="2019-04-05T18:43:00Z">
              <w:tcPr>
                <w:tcW w:w="2452" w:type="pct"/>
                <w:gridSpan w:val="2"/>
              </w:tcPr>
            </w:tcPrChange>
          </w:tcPr>
          <w:p w14:paraId="50DEB593" w14:textId="77777777" w:rsidR="00B41C9E" w:rsidRPr="00202C83" w:rsidRDefault="006A671A"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Nổi bật</w:t>
            </w:r>
          </w:p>
          <w:p w14:paraId="2CB09A65"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Phim truyện – Main</w:t>
            </w:r>
          </w:p>
          <w:p w14:paraId="54CD245A"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p>
        </w:tc>
      </w:tr>
      <w:tr w:rsidR="00B41C9E" w:rsidRPr="00202C83" w14:paraId="0FAD02A0" w14:textId="77777777" w:rsidTr="00B74DB6">
        <w:trPr>
          <w:trHeight w:val="622"/>
          <w:trPrChange w:id="2347" w:author="Windows User" w:date="2019-04-05T18:43:00Z">
            <w:trPr>
              <w:trHeight w:val="622"/>
            </w:trPr>
          </w:trPrChange>
        </w:trPr>
        <w:tc>
          <w:tcPr>
            <w:tcW w:w="577" w:type="pct"/>
            <w:tcPrChange w:id="2348" w:author="Windows User" w:date="2019-04-05T18:43:00Z">
              <w:tcPr>
                <w:tcW w:w="577" w:type="pct"/>
                <w:gridSpan w:val="2"/>
              </w:tcPr>
            </w:tcPrChange>
          </w:tcPr>
          <w:p w14:paraId="13C57777"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1.0.3</w:t>
            </w:r>
          </w:p>
        </w:tc>
        <w:tc>
          <w:tcPr>
            <w:tcW w:w="865" w:type="pct"/>
            <w:tcPrChange w:id="2349" w:author="Windows User" w:date="2019-04-05T18:43:00Z">
              <w:tcPr>
                <w:tcW w:w="865" w:type="pct"/>
                <w:gridSpan w:val="2"/>
              </w:tcPr>
            </w:tcPrChange>
          </w:tcPr>
          <w:p w14:paraId="2E08C9B1"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2019-01-21</w:t>
            </w:r>
          </w:p>
        </w:tc>
        <w:tc>
          <w:tcPr>
            <w:tcW w:w="1106" w:type="pct"/>
            <w:tcPrChange w:id="2350" w:author="Windows User" w:date="2019-04-05T18:43:00Z">
              <w:tcPr>
                <w:tcW w:w="1106" w:type="pct"/>
                <w:gridSpan w:val="2"/>
              </w:tcPr>
            </w:tcPrChange>
          </w:tcPr>
          <w:p w14:paraId="3F677751"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6C2CE788" w14:textId="77777777" w:rsidR="00764257" w:rsidRPr="00202C83" w:rsidRDefault="00764257"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An Kha</w:t>
            </w:r>
          </w:p>
        </w:tc>
        <w:tc>
          <w:tcPr>
            <w:tcW w:w="2452" w:type="pct"/>
            <w:tcPrChange w:id="2351" w:author="Windows User" w:date="2019-04-05T18:43:00Z">
              <w:tcPr>
                <w:tcW w:w="2452" w:type="pct"/>
                <w:gridSpan w:val="2"/>
              </w:tcPr>
            </w:tcPrChange>
          </w:tcPr>
          <w:p w14:paraId="31C15A21" w14:textId="77777777" w:rsidR="00B41C9E" w:rsidRPr="00202C83" w:rsidRDefault="00B41C9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Player</w:t>
            </w:r>
          </w:p>
          <w:p w14:paraId="0F813977" w14:textId="77777777" w:rsidR="00764257" w:rsidRPr="00202C83" w:rsidRDefault="00764257"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Phim truyện – Phim chiếu rạp</w:t>
            </w:r>
          </w:p>
          <w:p w14:paraId="0C7EDFA3" w14:textId="77777777" w:rsidR="00764257" w:rsidRPr="00202C83" w:rsidRDefault="00764257" w:rsidP="00764257">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Phim truyện – Phim lẻ</w:t>
            </w:r>
          </w:p>
          <w:p w14:paraId="5EB9D74D" w14:textId="77777777" w:rsidR="00764257" w:rsidRPr="00202C83" w:rsidRDefault="00764257" w:rsidP="00BF3573">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Phim truyện – Phim bộ</w:t>
            </w:r>
          </w:p>
          <w:p w14:paraId="1231BE67" w14:textId="77777777" w:rsidR="00BF3573" w:rsidRPr="00202C83" w:rsidRDefault="00BF3573" w:rsidP="00BF3573">
            <w:pPr>
              <w:tabs>
                <w:tab w:val="left" w:pos="1440"/>
                <w:tab w:val="left" w:pos="3600"/>
                <w:tab w:val="left" w:pos="5760"/>
              </w:tabs>
              <w:rPr>
                <w:rFonts w:asciiTheme="minorHAnsi" w:hAnsiTheme="minorHAnsi" w:cstheme="minorHAnsi"/>
                <w:sz w:val="20"/>
                <w:szCs w:val="20"/>
              </w:rPr>
            </w:pPr>
          </w:p>
        </w:tc>
      </w:tr>
      <w:tr w:rsidR="00B41C9E" w:rsidRPr="00202C83" w14:paraId="7FBD895D" w14:textId="77777777" w:rsidTr="00B74DB6">
        <w:trPr>
          <w:trHeight w:val="622"/>
          <w:trPrChange w:id="2352" w:author="Windows User" w:date="2019-04-05T18:43:00Z">
            <w:trPr>
              <w:trHeight w:val="622"/>
            </w:trPr>
          </w:trPrChange>
        </w:trPr>
        <w:tc>
          <w:tcPr>
            <w:tcW w:w="577" w:type="pct"/>
            <w:tcPrChange w:id="2353" w:author="Windows User" w:date="2019-04-05T18:43:00Z">
              <w:tcPr>
                <w:tcW w:w="577" w:type="pct"/>
                <w:gridSpan w:val="2"/>
              </w:tcPr>
            </w:tcPrChange>
          </w:tcPr>
          <w:p w14:paraId="2C8B1EB5" w14:textId="77777777" w:rsidR="00B41C9E" w:rsidRPr="00202C83" w:rsidRDefault="00BF3573"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1.0.4</w:t>
            </w:r>
          </w:p>
        </w:tc>
        <w:tc>
          <w:tcPr>
            <w:tcW w:w="865" w:type="pct"/>
            <w:tcPrChange w:id="2354" w:author="Windows User" w:date="2019-04-05T18:43:00Z">
              <w:tcPr>
                <w:tcW w:w="865" w:type="pct"/>
                <w:gridSpan w:val="2"/>
              </w:tcPr>
            </w:tcPrChange>
          </w:tcPr>
          <w:p w14:paraId="7C476858" w14:textId="77777777" w:rsidR="00B41C9E" w:rsidRPr="00202C83" w:rsidRDefault="00BF3573"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2019-01-23</w:t>
            </w:r>
          </w:p>
        </w:tc>
        <w:tc>
          <w:tcPr>
            <w:tcW w:w="1106" w:type="pct"/>
            <w:tcPrChange w:id="2355" w:author="Windows User" w:date="2019-04-05T18:43:00Z">
              <w:tcPr>
                <w:tcW w:w="1106" w:type="pct"/>
                <w:gridSpan w:val="2"/>
              </w:tcPr>
            </w:tcPrChange>
          </w:tcPr>
          <w:p w14:paraId="4B946FDE" w14:textId="77777777" w:rsidR="00B41C9E" w:rsidRPr="00202C83" w:rsidRDefault="00BF3573"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tc>
        <w:tc>
          <w:tcPr>
            <w:tcW w:w="2452" w:type="pct"/>
            <w:tcPrChange w:id="2356" w:author="Windows User" w:date="2019-04-05T18:43:00Z">
              <w:tcPr>
                <w:tcW w:w="2452" w:type="pct"/>
                <w:gridSpan w:val="2"/>
              </w:tcPr>
            </w:tcPrChange>
          </w:tcPr>
          <w:p w14:paraId="561124EC" w14:textId="77777777" w:rsidR="00B41C9E" w:rsidRPr="00202C83" w:rsidRDefault="00465E4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Tìm kiếm toàn bộ</w:t>
            </w:r>
          </w:p>
        </w:tc>
      </w:tr>
      <w:tr w:rsidR="00B41C9E" w:rsidRPr="00202C83" w14:paraId="30C8E490" w14:textId="77777777" w:rsidTr="00B74DB6">
        <w:trPr>
          <w:trHeight w:val="622"/>
          <w:trPrChange w:id="2357" w:author="Windows User" w:date="2019-04-05T18:43:00Z">
            <w:trPr>
              <w:trHeight w:val="622"/>
            </w:trPr>
          </w:trPrChange>
        </w:trPr>
        <w:tc>
          <w:tcPr>
            <w:tcW w:w="577" w:type="pct"/>
            <w:tcPrChange w:id="2358" w:author="Windows User" w:date="2019-04-05T18:43:00Z">
              <w:tcPr>
                <w:tcW w:w="577" w:type="pct"/>
                <w:gridSpan w:val="2"/>
              </w:tcPr>
            </w:tcPrChange>
          </w:tcPr>
          <w:p w14:paraId="00A18DC8" w14:textId="77777777" w:rsidR="00B41C9E" w:rsidRPr="00202C83" w:rsidRDefault="00E83EE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1.0.5</w:t>
            </w:r>
          </w:p>
        </w:tc>
        <w:tc>
          <w:tcPr>
            <w:tcW w:w="865" w:type="pct"/>
            <w:tcPrChange w:id="2359" w:author="Windows User" w:date="2019-04-05T18:43:00Z">
              <w:tcPr>
                <w:tcW w:w="865" w:type="pct"/>
                <w:gridSpan w:val="2"/>
              </w:tcPr>
            </w:tcPrChange>
          </w:tcPr>
          <w:p w14:paraId="7B022275" w14:textId="77777777" w:rsidR="00B41C9E" w:rsidRPr="00202C83" w:rsidRDefault="00E83EE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2019-01-28</w:t>
            </w:r>
          </w:p>
        </w:tc>
        <w:tc>
          <w:tcPr>
            <w:tcW w:w="1106" w:type="pct"/>
            <w:tcPrChange w:id="2360" w:author="Windows User" w:date="2019-04-05T18:43:00Z">
              <w:tcPr>
                <w:tcW w:w="1106" w:type="pct"/>
                <w:gridSpan w:val="2"/>
              </w:tcPr>
            </w:tcPrChange>
          </w:tcPr>
          <w:p w14:paraId="4ED1F059" w14:textId="77777777" w:rsidR="00B41C9E" w:rsidRPr="00202C83" w:rsidRDefault="00E83EE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6B9D4D69" w14:textId="77777777" w:rsidR="00E83EE2" w:rsidRPr="00202C83" w:rsidRDefault="00E83EE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An Kha</w:t>
            </w:r>
          </w:p>
        </w:tc>
        <w:tc>
          <w:tcPr>
            <w:tcW w:w="2452" w:type="pct"/>
            <w:tcPrChange w:id="2361" w:author="Windows User" w:date="2019-04-05T18:43:00Z">
              <w:tcPr>
                <w:tcW w:w="2452" w:type="pct"/>
                <w:gridSpan w:val="2"/>
              </w:tcPr>
            </w:tcPrChange>
          </w:tcPr>
          <w:p w14:paraId="646A6B2F" w14:textId="77777777" w:rsidR="00B41C9E" w:rsidRPr="00202C83" w:rsidRDefault="00E83EE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Thể thao</w:t>
            </w:r>
          </w:p>
          <w:p w14:paraId="4C509D08" w14:textId="77777777" w:rsidR="000F3FCA" w:rsidRPr="00202C83" w:rsidRDefault="000F3FCA"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Truyền hình</w:t>
            </w:r>
          </w:p>
          <w:p w14:paraId="3D91EE94" w14:textId="77777777" w:rsidR="00E83EE2" w:rsidRPr="00202C83" w:rsidRDefault="00E83EE2"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VOD detail pages – Phim, Giải trí, Thiếu nhi</w:t>
            </w:r>
          </w:p>
          <w:p w14:paraId="36FEB5B0" w14:textId="77777777" w:rsidR="000E4D36" w:rsidRPr="00202C83" w:rsidRDefault="000E4D36" w:rsidP="00B41C9E">
            <w:pPr>
              <w:tabs>
                <w:tab w:val="left" w:pos="1440"/>
                <w:tab w:val="left" w:pos="3600"/>
                <w:tab w:val="left" w:pos="5760"/>
              </w:tabs>
              <w:rPr>
                <w:rFonts w:asciiTheme="minorHAnsi" w:hAnsiTheme="minorHAnsi" w:cstheme="minorHAnsi"/>
                <w:sz w:val="20"/>
                <w:szCs w:val="20"/>
              </w:rPr>
            </w:pPr>
          </w:p>
        </w:tc>
      </w:tr>
      <w:tr w:rsidR="00B41C9E" w:rsidRPr="00202C83" w14:paraId="4463AA12" w14:textId="77777777" w:rsidTr="00B74DB6">
        <w:trPr>
          <w:trHeight w:val="622"/>
          <w:trPrChange w:id="2362" w:author="Windows User" w:date="2019-04-05T18:43:00Z">
            <w:trPr>
              <w:trHeight w:val="622"/>
            </w:trPr>
          </w:trPrChange>
        </w:trPr>
        <w:tc>
          <w:tcPr>
            <w:tcW w:w="577" w:type="pct"/>
            <w:tcPrChange w:id="2363" w:author="Windows User" w:date="2019-04-05T18:43:00Z">
              <w:tcPr>
                <w:tcW w:w="577" w:type="pct"/>
                <w:gridSpan w:val="2"/>
              </w:tcPr>
            </w:tcPrChange>
          </w:tcPr>
          <w:p w14:paraId="0EA43CDC" w14:textId="77777777" w:rsidR="00B41C9E" w:rsidRPr="00202C83" w:rsidRDefault="00D26B28"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1.0.6</w:t>
            </w:r>
          </w:p>
        </w:tc>
        <w:tc>
          <w:tcPr>
            <w:tcW w:w="865" w:type="pct"/>
            <w:tcPrChange w:id="2364" w:author="Windows User" w:date="2019-04-05T18:43:00Z">
              <w:tcPr>
                <w:tcW w:w="865" w:type="pct"/>
                <w:gridSpan w:val="2"/>
              </w:tcPr>
            </w:tcPrChange>
          </w:tcPr>
          <w:p w14:paraId="578B7968" w14:textId="77777777" w:rsidR="00B41C9E" w:rsidRPr="00202C83" w:rsidRDefault="00D26B28"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2019-02-18</w:t>
            </w:r>
          </w:p>
        </w:tc>
        <w:tc>
          <w:tcPr>
            <w:tcW w:w="1106" w:type="pct"/>
            <w:tcPrChange w:id="2365" w:author="Windows User" w:date="2019-04-05T18:43:00Z">
              <w:tcPr>
                <w:tcW w:w="1106" w:type="pct"/>
                <w:gridSpan w:val="2"/>
              </w:tcPr>
            </w:tcPrChange>
          </w:tcPr>
          <w:p w14:paraId="7125CE25" w14:textId="77777777" w:rsidR="00B41C9E" w:rsidRPr="00202C83" w:rsidRDefault="00D26B28"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7F82702E" w14:textId="77777777" w:rsidR="00D26B28" w:rsidRPr="00202C83" w:rsidRDefault="00D26B28"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An Kha</w:t>
            </w:r>
          </w:p>
        </w:tc>
        <w:tc>
          <w:tcPr>
            <w:tcW w:w="2452" w:type="pct"/>
            <w:tcPrChange w:id="2366" w:author="Windows User" w:date="2019-04-05T18:43:00Z">
              <w:tcPr>
                <w:tcW w:w="2452" w:type="pct"/>
                <w:gridSpan w:val="2"/>
              </w:tcPr>
            </w:tcPrChange>
          </w:tcPr>
          <w:p w14:paraId="0D0FF4FB" w14:textId="77777777" w:rsidR="00B41C9E" w:rsidRPr="00202C83" w:rsidRDefault="00D26B28"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Sự kiện</w:t>
            </w:r>
          </w:p>
          <w:p w14:paraId="32C259B7" w14:textId="77777777" w:rsidR="00D26B28" w:rsidRPr="00202C83" w:rsidRDefault="00D26B28"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Thiếu nhi – Main</w:t>
            </w:r>
          </w:p>
          <w:p w14:paraId="3CE60958" w14:textId="77777777" w:rsidR="00D26B28" w:rsidRPr="00202C83" w:rsidRDefault="00D26B28" w:rsidP="00D26B28">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Giải trí – Main</w:t>
            </w:r>
            <w:r w:rsidRPr="00202C83">
              <w:rPr>
                <w:rFonts w:asciiTheme="minorHAnsi" w:hAnsiTheme="minorHAnsi" w:cstheme="minorHAnsi"/>
                <w:sz w:val="20"/>
                <w:szCs w:val="20"/>
              </w:rPr>
              <w:br/>
              <w:t>Cài đăt</w:t>
            </w:r>
          </w:p>
          <w:p w14:paraId="30D7AA69" w14:textId="77777777" w:rsidR="000E4D36" w:rsidRPr="00202C83" w:rsidRDefault="000E4D36" w:rsidP="00D26B28">
            <w:pPr>
              <w:tabs>
                <w:tab w:val="left" w:pos="1440"/>
                <w:tab w:val="left" w:pos="3600"/>
                <w:tab w:val="left" w:pos="5760"/>
              </w:tabs>
              <w:rPr>
                <w:rFonts w:asciiTheme="minorHAnsi" w:hAnsiTheme="minorHAnsi" w:cstheme="minorHAnsi"/>
                <w:sz w:val="20"/>
                <w:szCs w:val="20"/>
              </w:rPr>
            </w:pPr>
          </w:p>
        </w:tc>
      </w:tr>
      <w:tr w:rsidR="00B41C9E" w:rsidRPr="00202C83" w14:paraId="2023CB4D" w14:textId="77777777" w:rsidTr="00B74DB6">
        <w:trPr>
          <w:trHeight w:val="622"/>
          <w:trPrChange w:id="2367" w:author="Windows User" w:date="2019-04-05T18:43:00Z">
            <w:trPr>
              <w:trHeight w:val="622"/>
            </w:trPr>
          </w:trPrChange>
        </w:trPr>
        <w:tc>
          <w:tcPr>
            <w:tcW w:w="577" w:type="pct"/>
            <w:tcPrChange w:id="2368" w:author="Windows User" w:date="2019-04-05T18:43:00Z">
              <w:tcPr>
                <w:tcW w:w="577" w:type="pct"/>
                <w:gridSpan w:val="2"/>
              </w:tcPr>
            </w:tcPrChange>
          </w:tcPr>
          <w:p w14:paraId="12DA5FBC" w14:textId="77777777" w:rsidR="00B41C9E" w:rsidRPr="00202C83" w:rsidRDefault="000E4D36"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1.0.7</w:t>
            </w:r>
          </w:p>
        </w:tc>
        <w:tc>
          <w:tcPr>
            <w:tcW w:w="865" w:type="pct"/>
            <w:tcPrChange w:id="2369" w:author="Windows User" w:date="2019-04-05T18:43:00Z">
              <w:tcPr>
                <w:tcW w:w="865" w:type="pct"/>
                <w:gridSpan w:val="2"/>
              </w:tcPr>
            </w:tcPrChange>
          </w:tcPr>
          <w:p w14:paraId="0E18F461" w14:textId="77777777" w:rsidR="00B41C9E" w:rsidRPr="00202C83" w:rsidRDefault="000E4D36"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2019-02-20</w:t>
            </w:r>
          </w:p>
        </w:tc>
        <w:tc>
          <w:tcPr>
            <w:tcW w:w="1106" w:type="pct"/>
            <w:tcPrChange w:id="2370" w:author="Windows User" w:date="2019-04-05T18:43:00Z">
              <w:tcPr>
                <w:tcW w:w="1106" w:type="pct"/>
                <w:gridSpan w:val="2"/>
              </w:tcPr>
            </w:tcPrChange>
          </w:tcPr>
          <w:p w14:paraId="0ABD5649" w14:textId="77777777" w:rsidR="00B41C9E" w:rsidRPr="00202C83" w:rsidRDefault="000E4D36"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7196D064" w14:textId="77777777" w:rsidR="006A671A" w:rsidRPr="00202C83" w:rsidRDefault="006A671A" w:rsidP="00B41C9E">
            <w:pPr>
              <w:tabs>
                <w:tab w:val="left" w:pos="1440"/>
                <w:tab w:val="left" w:pos="3600"/>
                <w:tab w:val="left" w:pos="5760"/>
              </w:tabs>
              <w:rPr>
                <w:rFonts w:asciiTheme="minorHAnsi" w:hAnsiTheme="minorHAnsi" w:cstheme="minorHAnsi"/>
                <w:sz w:val="20"/>
                <w:szCs w:val="20"/>
              </w:rPr>
            </w:pPr>
          </w:p>
          <w:p w14:paraId="6ECAA868" w14:textId="77777777" w:rsidR="006A671A" w:rsidRPr="00202C83" w:rsidRDefault="006A671A"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An Kha</w:t>
            </w:r>
          </w:p>
          <w:p w14:paraId="34FF1C98" w14:textId="77777777" w:rsidR="006A671A" w:rsidRPr="00202C83" w:rsidRDefault="006A671A" w:rsidP="00B41C9E">
            <w:pPr>
              <w:tabs>
                <w:tab w:val="left" w:pos="1440"/>
                <w:tab w:val="left" w:pos="3600"/>
                <w:tab w:val="left" w:pos="5760"/>
              </w:tabs>
              <w:rPr>
                <w:rFonts w:asciiTheme="minorHAnsi" w:hAnsiTheme="minorHAnsi" w:cstheme="minorHAnsi"/>
                <w:sz w:val="20"/>
                <w:szCs w:val="20"/>
              </w:rPr>
            </w:pPr>
          </w:p>
        </w:tc>
        <w:tc>
          <w:tcPr>
            <w:tcW w:w="2452" w:type="pct"/>
            <w:tcPrChange w:id="2371" w:author="Windows User" w:date="2019-04-05T18:43:00Z">
              <w:tcPr>
                <w:tcW w:w="2452" w:type="pct"/>
                <w:gridSpan w:val="2"/>
              </w:tcPr>
            </w:tcPrChange>
          </w:tcPr>
          <w:p w14:paraId="0EC38581" w14:textId="77777777" w:rsidR="00B41C9E" w:rsidRPr="00202C83" w:rsidRDefault="000E4D36"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Tài khoản</w:t>
            </w:r>
            <w:r w:rsidR="006A671A" w:rsidRPr="00202C83">
              <w:rPr>
                <w:rFonts w:asciiTheme="minorHAnsi" w:hAnsiTheme="minorHAnsi" w:cstheme="minorHAnsi"/>
                <w:sz w:val="20"/>
                <w:szCs w:val="20"/>
              </w:rPr>
              <w:t xml:space="preserve"> – Mainpage</w:t>
            </w:r>
          </w:p>
          <w:p w14:paraId="5CCB647E" w14:textId="77777777" w:rsidR="006A671A" w:rsidRPr="00202C83" w:rsidRDefault="006A671A"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Tài khoản – Yêu thích – Theo dõi</w:t>
            </w:r>
          </w:p>
          <w:p w14:paraId="4A5431FF" w14:textId="77777777" w:rsidR="006A671A" w:rsidRPr="00202C83" w:rsidRDefault="006A671A"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Nổi bật</w:t>
            </w:r>
          </w:p>
          <w:p w14:paraId="54C8B7E5" w14:textId="77777777" w:rsidR="005B1F3E" w:rsidRPr="00202C83" w:rsidRDefault="005B1F3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Phim truyện</w:t>
            </w:r>
          </w:p>
          <w:p w14:paraId="23BB9B13" w14:textId="77777777" w:rsidR="006A671A" w:rsidRPr="00202C83" w:rsidRDefault="005B1F3E" w:rsidP="00B41C9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VOD details</w:t>
            </w:r>
          </w:p>
          <w:p w14:paraId="6D072C0D" w14:textId="77777777" w:rsidR="000E4D36" w:rsidRPr="00202C83" w:rsidRDefault="000E4D36" w:rsidP="00B41C9E">
            <w:pPr>
              <w:tabs>
                <w:tab w:val="left" w:pos="1440"/>
                <w:tab w:val="left" w:pos="3600"/>
                <w:tab w:val="left" w:pos="5760"/>
              </w:tabs>
              <w:rPr>
                <w:rFonts w:asciiTheme="minorHAnsi" w:hAnsiTheme="minorHAnsi" w:cstheme="minorHAnsi"/>
                <w:sz w:val="20"/>
                <w:szCs w:val="20"/>
              </w:rPr>
            </w:pPr>
          </w:p>
        </w:tc>
      </w:tr>
      <w:tr w:rsidR="000E4E1E" w:rsidRPr="00202C83" w14:paraId="0DEF0A47" w14:textId="77777777" w:rsidTr="00B74DB6">
        <w:trPr>
          <w:trHeight w:val="622"/>
          <w:trPrChange w:id="2372" w:author="Windows User" w:date="2019-04-05T18:43:00Z">
            <w:trPr>
              <w:trHeight w:val="622"/>
            </w:trPr>
          </w:trPrChange>
        </w:trPr>
        <w:tc>
          <w:tcPr>
            <w:tcW w:w="577" w:type="pct"/>
            <w:tcPrChange w:id="2373" w:author="Windows User" w:date="2019-04-05T18:43:00Z">
              <w:tcPr>
                <w:tcW w:w="577" w:type="pct"/>
                <w:gridSpan w:val="2"/>
              </w:tcPr>
            </w:tcPrChange>
          </w:tcPr>
          <w:p w14:paraId="41A27499"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1.0.8</w:t>
            </w:r>
          </w:p>
        </w:tc>
        <w:tc>
          <w:tcPr>
            <w:tcW w:w="865" w:type="pct"/>
            <w:tcPrChange w:id="2374" w:author="Windows User" w:date="2019-04-05T18:43:00Z">
              <w:tcPr>
                <w:tcW w:w="865" w:type="pct"/>
                <w:gridSpan w:val="2"/>
              </w:tcPr>
            </w:tcPrChange>
          </w:tcPr>
          <w:p w14:paraId="27D70782"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2019-02-28</w:t>
            </w:r>
          </w:p>
        </w:tc>
        <w:tc>
          <w:tcPr>
            <w:tcW w:w="1106" w:type="pct"/>
            <w:tcPrChange w:id="2375" w:author="Windows User" w:date="2019-04-05T18:43:00Z">
              <w:tcPr>
                <w:tcW w:w="1106" w:type="pct"/>
                <w:gridSpan w:val="2"/>
              </w:tcPr>
            </w:tcPrChange>
          </w:tcPr>
          <w:p w14:paraId="30F82C6C"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Yen Nguyen</w:t>
            </w:r>
          </w:p>
          <w:p w14:paraId="557B313E"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An Kha</w:t>
            </w:r>
          </w:p>
          <w:p w14:paraId="48A21919"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p>
          <w:p w14:paraId="6BD18F9B"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p>
        </w:tc>
        <w:tc>
          <w:tcPr>
            <w:tcW w:w="2452" w:type="pct"/>
            <w:tcPrChange w:id="2376" w:author="Windows User" w:date="2019-04-05T18:43:00Z">
              <w:tcPr>
                <w:tcW w:w="2452" w:type="pct"/>
                <w:gridSpan w:val="2"/>
              </w:tcPr>
            </w:tcPrChange>
          </w:tcPr>
          <w:p w14:paraId="0DC00720"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Nổi bật</w:t>
            </w:r>
          </w:p>
          <w:p w14:paraId="44E230BF"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Phim truyện</w:t>
            </w:r>
          </w:p>
          <w:p w14:paraId="014057D2" w14:textId="77777777" w:rsidR="000E4E1E" w:rsidRPr="00202C83" w:rsidRDefault="000E4E1E" w:rsidP="000E4E1E">
            <w:pPr>
              <w:tabs>
                <w:tab w:val="left" w:pos="1440"/>
                <w:tab w:val="left" w:pos="3600"/>
                <w:tab w:val="left" w:pos="5760"/>
              </w:tabs>
              <w:rPr>
                <w:rFonts w:asciiTheme="minorHAnsi" w:hAnsiTheme="minorHAnsi" w:cstheme="minorHAnsi"/>
                <w:sz w:val="20"/>
                <w:szCs w:val="20"/>
              </w:rPr>
            </w:pPr>
            <w:r w:rsidRPr="00202C83">
              <w:rPr>
                <w:rFonts w:asciiTheme="minorHAnsi" w:hAnsiTheme="minorHAnsi" w:cstheme="minorHAnsi"/>
                <w:sz w:val="20"/>
                <w:szCs w:val="20"/>
              </w:rPr>
              <w:t>VOD details</w:t>
            </w:r>
          </w:p>
          <w:p w14:paraId="238601FE" w14:textId="77777777" w:rsidR="000E4E1E" w:rsidRPr="00202C83" w:rsidRDefault="000E4E1E" w:rsidP="0061123B">
            <w:pPr>
              <w:tabs>
                <w:tab w:val="left" w:pos="1440"/>
                <w:tab w:val="left" w:pos="3600"/>
                <w:tab w:val="left" w:pos="5760"/>
              </w:tabs>
              <w:rPr>
                <w:rFonts w:asciiTheme="minorHAnsi" w:hAnsiTheme="minorHAnsi" w:cstheme="minorHAnsi"/>
                <w:sz w:val="20"/>
                <w:szCs w:val="20"/>
              </w:rPr>
            </w:pPr>
          </w:p>
        </w:tc>
      </w:tr>
      <w:tr w:rsidR="00F472C7" w:rsidRPr="00202C83" w14:paraId="3139E73A" w14:textId="77777777" w:rsidTr="00B74DB6">
        <w:trPr>
          <w:trHeight w:val="622"/>
          <w:trPrChange w:id="2377" w:author="Windows User" w:date="2019-04-05T18:43:00Z">
            <w:trPr>
              <w:trHeight w:val="622"/>
            </w:trPr>
          </w:trPrChange>
        </w:trPr>
        <w:tc>
          <w:tcPr>
            <w:tcW w:w="577" w:type="pct"/>
            <w:tcPrChange w:id="2378" w:author="Windows User" w:date="2019-04-05T18:43:00Z">
              <w:tcPr>
                <w:tcW w:w="577" w:type="pct"/>
                <w:gridSpan w:val="2"/>
              </w:tcPr>
            </w:tcPrChange>
          </w:tcPr>
          <w:p w14:paraId="12A69E69" w14:textId="3BA7D468" w:rsidR="6801CD8C" w:rsidRPr="00202C83" w:rsidRDefault="6801CD8C">
            <w:pPr>
              <w:rPr>
                <w:rFonts w:asciiTheme="minorHAnsi" w:hAnsiTheme="minorHAnsi" w:cstheme="minorHAnsi"/>
                <w:sz w:val="20"/>
                <w:szCs w:val="20"/>
              </w:rPr>
            </w:pPr>
            <w:r w:rsidRPr="00202C83">
              <w:rPr>
                <w:rFonts w:asciiTheme="minorHAnsi" w:hAnsiTheme="minorHAnsi" w:cstheme="minorHAnsi"/>
                <w:sz w:val="20"/>
                <w:szCs w:val="20"/>
              </w:rPr>
              <w:t>1.0.9</w:t>
            </w:r>
          </w:p>
          <w:p w14:paraId="461608C1" w14:textId="17D5AE89" w:rsidR="6801CD8C" w:rsidRPr="00202C83" w:rsidRDefault="5B832C83">
            <w:pPr>
              <w:rPr>
                <w:rFonts w:asciiTheme="minorHAnsi" w:hAnsiTheme="minorHAnsi" w:cstheme="minorHAnsi"/>
                <w:sz w:val="20"/>
                <w:szCs w:val="20"/>
              </w:rPr>
            </w:pPr>
            <w:r w:rsidRPr="00202C83">
              <w:rPr>
                <w:rFonts w:asciiTheme="minorHAnsi" w:hAnsiTheme="minorHAnsi" w:cstheme="minorHAnsi"/>
                <w:sz w:val="20"/>
                <w:szCs w:val="20"/>
              </w:rPr>
              <w:t>1.</w:t>
            </w:r>
            <w:r w:rsidR="003A5D1D" w:rsidRPr="00202C83">
              <w:rPr>
                <w:rFonts w:asciiTheme="minorHAnsi" w:hAnsiTheme="minorHAnsi" w:cstheme="minorHAnsi"/>
                <w:sz w:val="20"/>
                <w:szCs w:val="20"/>
              </w:rPr>
              <w:t>1.0</w:t>
            </w:r>
          </w:p>
          <w:p w14:paraId="368A13F8" w14:textId="2E4059E8" w:rsidR="003A5D1D" w:rsidRPr="00202C83" w:rsidRDefault="003A5D1D">
            <w:pPr>
              <w:rPr>
                <w:rFonts w:asciiTheme="minorHAnsi" w:hAnsiTheme="minorHAnsi" w:cstheme="minorHAnsi"/>
                <w:sz w:val="20"/>
                <w:szCs w:val="20"/>
              </w:rPr>
            </w:pPr>
          </w:p>
        </w:tc>
        <w:tc>
          <w:tcPr>
            <w:tcW w:w="865" w:type="pct"/>
            <w:tcPrChange w:id="2379" w:author="Windows User" w:date="2019-04-05T18:43:00Z">
              <w:tcPr>
                <w:tcW w:w="865" w:type="pct"/>
                <w:gridSpan w:val="2"/>
              </w:tcPr>
            </w:tcPrChange>
          </w:tcPr>
          <w:p w14:paraId="0E1E875B" w14:textId="16D780BA" w:rsidR="6801CD8C" w:rsidRPr="00202C83" w:rsidRDefault="6801CD8C">
            <w:pPr>
              <w:rPr>
                <w:rFonts w:asciiTheme="minorHAnsi" w:hAnsiTheme="minorHAnsi" w:cstheme="minorHAnsi"/>
                <w:sz w:val="20"/>
                <w:szCs w:val="20"/>
              </w:rPr>
            </w:pPr>
            <w:r w:rsidRPr="00202C83">
              <w:rPr>
                <w:rFonts w:asciiTheme="minorHAnsi" w:hAnsiTheme="minorHAnsi" w:cstheme="minorHAnsi"/>
                <w:sz w:val="20"/>
                <w:szCs w:val="20"/>
              </w:rPr>
              <w:t>04-03-2019</w:t>
            </w:r>
          </w:p>
          <w:p w14:paraId="1EE14AC4" w14:textId="77777777" w:rsidR="6801CD8C" w:rsidRPr="00202C83" w:rsidRDefault="44CB62CC">
            <w:pPr>
              <w:rPr>
                <w:rFonts w:asciiTheme="minorHAnsi" w:hAnsiTheme="minorHAnsi" w:cstheme="minorHAnsi"/>
                <w:sz w:val="20"/>
                <w:szCs w:val="20"/>
              </w:rPr>
            </w:pPr>
            <w:r w:rsidRPr="00202C83">
              <w:rPr>
                <w:rFonts w:asciiTheme="minorHAnsi" w:hAnsiTheme="minorHAnsi" w:cstheme="minorHAnsi"/>
                <w:sz w:val="20"/>
                <w:szCs w:val="20"/>
              </w:rPr>
              <w:t>06-03-2019</w:t>
            </w:r>
          </w:p>
          <w:p w14:paraId="443FF524" w14:textId="75C5E33C" w:rsidR="003A5D1D" w:rsidRPr="00202C83" w:rsidRDefault="003A5D1D">
            <w:pPr>
              <w:rPr>
                <w:rFonts w:asciiTheme="minorHAnsi" w:hAnsiTheme="minorHAnsi" w:cstheme="minorHAnsi"/>
                <w:sz w:val="20"/>
                <w:szCs w:val="20"/>
              </w:rPr>
            </w:pPr>
          </w:p>
        </w:tc>
        <w:tc>
          <w:tcPr>
            <w:tcW w:w="1106" w:type="pct"/>
            <w:tcPrChange w:id="2380" w:author="Windows User" w:date="2019-04-05T18:43:00Z">
              <w:tcPr>
                <w:tcW w:w="1106" w:type="pct"/>
                <w:gridSpan w:val="2"/>
              </w:tcPr>
            </w:tcPrChange>
          </w:tcPr>
          <w:p w14:paraId="3036F40E" w14:textId="7529C579" w:rsidR="6801CD8C" w:rsidRPr="00202C83" w:rsidRDefault="6801CD8C">
            <w:pPr>
              <w:rPr>
                <w:rFonts w:asciiTheme="minorHAnsi" w:hAnsiTheme="minorHAnsi" w:cstheme="minorHAnsi"/>
                <w:sz w:val="20"/>
                <w:szCs w:val="20"/>
              </w:rPr>
            </w:pPr>
            <w:r w:rsidRPr="00202C83">
              <w:rPr>
                <w:rFonts w:asciiTheme="minorHAnsi" w:hAnsiTheme="minorHAnsi" w:cstheme="minorHAnsi"/>
                <w:sz w:val="20"/>
                <w:szCs w:val="20"/>
              </w:rPr>
              <w:t>Yen Nguyen</w:t>
            </w:r>
            <w:r w:rsidR="003E27C6" w:rsidRPr="00202C83">
              <w:rPr>
                <w:rFonts w:asciiTheme="minorHAnsi" w:hAnsiTheme="minorHAnsi" w:cstheme="minorHAnsi"/>
                <w:sz w:val="20"/>
                <w:szCs w:val="20"/>
              </w:rPr>
              <w:t>, Hai Anh</w:t>
            </w:r>
          </w:p>
          <w:p w14:paraId="44F2861F" w14:textId="43AB595A" w:rsidR="6801CD8C" w:rsidRPr="00202C83" w:rsidRDefault="6801CD8C">
            <w:pPr>
              <w:rPr>
                <w:rFonts w:asciiTheme="minorHAnsi" w:hAnsiTheme="minorHAnsi" w:cstheme="minorHAnsi"/>
                <w:sz w:val="20"/>
                <w:szCs w:val="20"/>
              </w:rPr>
            </w:pPr>
          </w:p>
        </w:tc>
        <w:tc>
          <w:tcPr>
            <w:tcW w:w="2452" w:type="pct"/>
            <w:tcPrChange w:id="2381" w:author="Windows User" w:date="2019-04-05T18:43:00Z">
              <w:tcPr>
                <w:tcW w:w="2452" w:type="pct"/>
                <w:gridSpan w:val="2"/>
              </w:tcPr>
            </w:tcPrChange>
          </w:tcPr>
          <w:p w14:paraId="372DD4E2" w14:textId="1BB11D2C" w:rsidR="6801CD8C" w:rsidRPr="00202C83" w:rsidRDefault="6801CD8C">
            <w:pPr>
              <w:rPr>
                <w:rFonts w:asciiTheme="minorHAnsi" w:hAnsiTheme="minorHAnsi" w:cstheme="minorHAnsi"/>
                <w:sz w:val="20"/>
                <w:szCs w:val="20"/>
              </w:rPr>
            </w:pPr>
            <w:r w:rsidRPr="00202C83">
              <w:rPr>
                <w:rFonts w:asciiTheme="minorHAnsi" w:hAnsiTheme="minorHAnsi" w:cstheme="minorHAnsi"/>
                <w:sz w:val="20"/>
                <w:szCs w:val="20"/>
              </w:rPr>
              <w:t>Truyền hình</w:t>
            </w:r>
            <w:r w:rsidR="4C85266A" w:rsidRPr="00202C83">
              <w:rPr>
                <w:rFonts w:asciiTheme="minorHAnsi" w:hAnsiTheme="minorHAnsi" w:cstheme="minorHAnsi"/>
                <w:sz w:val="20"/>
                <w:szCs w:val="20"/>
              </w:rPr>
              <w:t xml:space="preserve"> -</w:t>
            </w:r>
            <w:r w:rsidR="639B5B90" w:rsidRPr="00202C83">
              <w:rPr>
                <w:rFonts w:asciiTheme="minorHAnsi" w:hAnsiTheme="minorHAnsi" w:cstheme="minorHAnsi"/>
                <w:sz w:val="20"/>
                <w:szCs w:val="20"/>
              </w:rPr>
              <w:t xml:space="preserve"> Sửa logic Lịch phát sóng</w:t>
            </w:r>
          </w:p>
          <w:p w14:paraId="62BB55A7" w14:textId="1F2D54A6" w:rsidR="6801CD8C" w:rsidRPr="00202C83" w:rsidRDefault="5B832C83">
            <w:pPr>
              <w:rPr>
                <w:rFonts w:asciiTheme="minorHAnsi" w:hAnsiTheme="minorHAnsi" w:cstheme="minorHAnsi"/>
                <w:sz w:val="20"/>
                <w:szCs w:val="20"/>
              </w:rPr>
            </w:pPr>
            <w:r w:rsidRPr="00202C83">
              <w:rPr>
                <w:rFonts w:asciiTheme="minorHAnsi" w:hAnsiTheme="minorHAnsi" w:cstheme="minorHAnsi"/>
                <w:sz w:val="20"/>
                <w:szCs w:val="20"/>
              </w:rPr>
              <w:t>Truyền hình</w:t>
            </w:r>
            <w:r w:rsidR="4C85266A" w:rsidRPr="00202C83">
              <w:rPr>
                <w:rFonts w:asciiTheme="minorHAnsi" w:hAnsiTheme="minorHAnsi" w:cstheme="minorHAnsi"/>
                <w:sz w:val="20"/>
                <w:szCs w:val="20"/>
              </w:rPr>
              <w:t xml:space="preserve"> - Bỏ Kênh yêu thích</w:t>
            </w:r>
            <w:r w:rsidR="00924E15" w:rsidRPr="00202C83">
              <w:rPr>
                <w:rFonts w:asciiTheme="minorHAnsi" w:hAnsiTheme="minorHAnsi" w:cstheme="minorHAnsi"/>
                <w:sz w:val="20"/>
                <w:szCs w:val="20"/>
              </w:rPr>
              <w:t xml:space="preserve"> </w:t>
            </w:r>
          </w:p>
          <w:p w14:paraId="5FBB6119" w14:textId="1D8EB976" w:rsidR="00C54B4A" w:rsidRPr="00202C83" w:rsidRDefault="00C54B4A">
            <w:pPr>
              <w:rPr>
                <w:rFonts w:asciiTheme="minorHAnsi" w:hAnsiTheme="minorHAnsi" w:cstheme="minorHAnsi"/>
                <w:sz w:val="20"/>
                <w:szCs w:val="20"/>
              </w:rPr>
            </w:pPr>
            <w:r w:rsidRPr="00202C83">
              <w:rPr>
                <w:rFonts w:asciiTheme="minorHAnsi" w:hAnsiTheme="minorHAnsi" w:cstheme="minorHAnsi"/>
                <w:sz w:val="20"/>
                <w:szCs w:val="20"/>
              </w:rPr>
              <w:t xml:space="preserve">Truyền </w:t>
            </w:r>
            <w:r w:rsidR="005D4ABF" w:rsidRPr="00202C83">
              <w:rPr>
                <w:rFonts w:asciiTheme="minorHAnsi" w:hAnsiTheme="minorHAnsi" w:cstheme="minorHAnsi"/>
                <w:sz w:val="20"/>
                <w:szCs w:val="20"/>
              </w:rPr>
              <w:t>hình (</w:t>
            </w:r>
            <w:r w:rsidRPr="00202C83">
              <w:rPr>
                <w:rFonts w:asciiTheme="minorHAnsi" w:hAnsiTheme="minorHAnsi" w:cstheme="minorHAnsi"/>
                <w:sz w:val="20"/>
                <w:szCs w:val="20"/>
              </w:rPr>
              <w:t>fine-editing)</w:t>
            </w:r>
          </w:p>
          <w:p w14:paraId="2185AB9B" w14:textId="19EE4508" w:rsidR="003A5D1D" w:rsidRPr="00202C83" w:rsidRDefault="003A5D1D">
            <w:pPr>
              <w:rPr>
                <w:rFonts w:asciiTheme="minorHAnsi" w:hAnsiTheme="minorHAnsi" w:cstheme="minorHAnsi"/>
                <w:sz w:val="20"/>
                <w:szCs w:val="20"/>
              </w:rPr>
            </w:pPr>
          </w:p>
        </w:tc>
      </w:tr>
      <w:tr w:rsidR="00E213CA" w:rsidRPr="00202C83" w14:paraId="0DA53ED9" w14:textId="77777777" w:rsidTr="00B74DB6">
        <w:trPr>
          <w:trHeight w:val="622"/>
          <w:trPrChange w:id="2382" w:author="Windows User" w:date="2019-04-05T18:43:00Z">
            <w:trPr>
              <w:trHeight w:val="622"/>
            </w:trPr>
          </w:trPrChange>
        </w:trPr>
        <w:tc>
          <w:tcPr>
            <w:tcW w:w="577" w:type="pct"/>
            <w:tcPrChange w:id="2383" w:author="Windows User" w:date="2019-04-05T18:43:00Z">
              <w:tcPr>
                <w:tcW w:w="577" w:type="pct"/>
                <w:gridSpan w:val="2"/>
              </w:tcPr>
            </w:tcPrChange>
          </w:tcPr>
          <w:p w14:paraId="12D286BA" w14:textId="24DE8445" w:rsidR="00E213CA" w:rsidRPr="00202C83" w:rsidDel="6801CD8C"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1.1.1</w:t>
            </w:r>
          </w:p>
        </w:tc>
        <w:tc>
          <w:tcPr>
            <w:tcW w:w="865" w:type="pct"/>
            <w:tcPrChange w:id="2384" w:author="Windows User" w:date="2019-04-05T18:43:00Z">
              <w:tcPr>
                <w:tcW w:w="865" w:type="pct"/>
                <w:gridSpan w:val="2"/>
              </w:tcPr>
            </w:tcPrChange>
          </w:tcPr>
          <w:p w14:paraId="31874C23" w14:textId="07850224" w:rsidR="00E213CA" w:rsidRPr="00202C83" w:rsidDel="6801CD8C"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07-03-2019</w:t>
            </w:r>
          </w:p>
        </w:tc>
        <w:tc>
          <w:tcPr>
            <w:tcW w:w="1106" w:type="pct"/>
            <w:tcPrChange w:id="2385" w:author="Windows User" w:date="2019-04-05T18:43:00Z">
              <w:tcPr>
                <w:tcW w:w="1106" w:type="pct"/>
                <w:gridSpan w:val="2"/>
              </w:tcPr>
            </w:tcPrChange>
          </w:tcPr>
          <w:p w14:paraId="54045422" w14:textId="77777777" w:rsidR="00E213CA" w:rsidRPr="00202C83"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Yen Nguyen, Hai Anh</w:t>
            </w:r>
          </w:p>
          <w:p w14:paraId="2E80A7E4" w14:textId="77777777" w:rsidR="00E213CA" w:rsidRPr="00202C83" w:rsidDel="6801CD8C" w:rsidRDefault="00E213CA" w:rsidP="00E213CA">
            <w:pPr>
              <w:rPr>
                <w:rFonts w:asciiTheme="minorHAnsi" w:hAnsiTheme="minorHAnsi" w:cstheme="minorHAnsi"/>
                <w:sz w:val="20"/>
                <w:szCs w:val="20"/>
              </w:rPr>
            </w:pPr>
          </w:p>
        </w:tc>
        <w:tc>
          <w:tcPr>
            <w:tcW w:w="2452" w:type="pct"/>
            <w:tcPrChange w:id="2386" w:author="Windows User" w:date="2019-04-05T18:43:00Z">
              <w:tcPr>
                <w:tcW w:w="2452" w:type="pct"/>
                <w:gridSpan w:val="2"/>
              </w:tcPr>
            </w:tcPrChange>
          </w:tcPr>
          <w:p w14:paraId="51908B9E" w14:textId="77777777" w:rsidR="00E213CA" w:rsidRPr="00202C83"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Nổi bật – bỏ refresh</w:t>
            </w:r>
          </w:p>
          <w:p w14:paraId="18B5B31E" w14:textId="2ADD0A4A" w:rsidR="00E213CA" w:rsidRPr="00202C83" w:rsidDel="6801CD8C"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Truyền hình – them mô tả Initial state</w:t>
            </w:r>
          </w:p>
        </w:tc>
      </w:tr>
      <w:tr w:rsidR="00E213CA" w:rsidRPr="00202C83" w14:paraId="74DA5341" w14:textId="77777777" w:rsidTr="00B74DB6">
        <w:trPr>
          <w:trHeight w:val="622"/>
          <w:trPrChange w:id="2387" w:author="Windows User" w:date="2019-04-05T18:43:00Z">
            <w:trPr>
              <w:trHeight w:val="622"/>
            </w:trPr>
          </w:trPrChange>
        </w:trPr>
        <w:tc>
          <w:tcPr>
            <w:tcW w:w="577" w:type="pct"/>
            <w:tcPrChange w:id="2388" w:author="Windows User" w:date="2019-04-05T18:43:00Z">
              <w:tcPr>
                <w:tcW w:w="577" w:type="pct"/>
                <w:gridSpan w:val="2"/>
              </w:tcPr>
            </w:tcPrChange>
          </w:tcPr>
          <w:p w14:paraId="74A2DF0A" w14:textId="4FC0D014" w:rsidR="00E213CA" w:rsidRPr="00202C83" w:rsidRDefault="00E213CA">
            <w:pPr>
              <w:rPr>
                <w:rFonts w:asciiTheme="minorHAnsi" w:hAnsiTheme="minorHAnsi" w:cstheme="minorHAnsi"/>
                <w:sz w:val="20"/>
                <w:szCs w:val="20"/>
              </w:rPr>
            </w:pPr>
            <w:r w:rsidRPr="00202C83">
              <w:rPr>
                <w:rFonts w:asciiTheme="minorHAnsi" w:hAnsiTheme="minorHAnsi" w:cstheme="minorHAnsi"/>
                <w:sz w:val="20"/>
                <w:szCs w:val="20"/>
              </w:rPr>
              <w:t>1.1.</w:t>
            </w:r>
            <w:r w:rsidR="00063687" w:rsidRPr="00202C83">
              <w:rPr>
                <w:rFonts w:asciiTheme="minorHAnsi" w:hAnsiTheme="minorHAnsi" w:cstheme="minorHAnsi"/>
                <w:sz w:val="20"/>
                <w:szCs w:val="20"/>
              </w:rPr>
              <w:t>2</w:t>
            </w:r>
          </w:p>
        </w:tc>
        <w:tc>
          <w:tcPr>
            <w:tcW w:w="865" w:type="pct"/>
            <w:tcPrChange w:id="2389" w:author="Windows User" w:date="2019-04-05T18:43:00Z">
              <w:tcPr>
                <w:tcW w:w="865" w:type="pct"/>
                <w:gridSpan w:val="2"/>
              </w:tcPr>
            </w:tcPrChange>
          </w:tcPr>
          <w:p w14:paraId="27538ADB" w14:textId="362E2227" w:rsidR="00E213CA" w:rsidRPr="00202C83" w:rsidRDefault="00E213CA">
            <w:pPr>
              <w:rPr>
                <w:rFonts w:asciiTheme="minorHAnsi" w:hAnsiTheme="minorHAnsi" w:cstheme="minorHAnsi"/>
                <w:sz w:val="20"/>
                <w:szCs w:val="20"/>
              </w:rPr>
            </w:pPr>
            <w:r w:rsidRPr="00202C83">
              <w:rPr>
                <w:rFonts w:asciiTheme="minorHAnsi" w:hAnsiTheme="minorHAnsi" w:cstheme="minorHAnsi"/>
                <w:sz w:val="20"/>
                <w:szCs w:val="20"/>
              </w:rPr>
              <w:t>0</w:t>
            </w:r>
            <w:r w:rsidR="007D592A" w:rsidRPr="00202C83">
              <w:rPr>
                <w:rFonts w:asciiTheme="minorHAnsi" w:hAnsiTheme="minorHAnsi" w:cstheme="minorHAnsi"/>
                <w:sz w:val="20"/>
                <w:szCs w:val="20"/>
              </w:rPr>
              <w:t>8</w:t>
            </w:r>
            <w:r w:rsidRPr="00202C83">
              <w:rPr>
                <w:rFonts w:asciiTheme="minorHAnsi" w:hAnsiTheme="minorHAnsi" w:cstheme="minorHAnsi"/>
                <w:sz w:val="20"/>
                <w:szCs w:val="20"/>
              </w:rPr>
              <w:t>-03-2019</w:t>
            </w:r>
          </w:p>
        </w:tc>
        <w:tc>
          <w:tcPr>
            <w:tcW w:w="1106" w:type="pct"/>
            <w:tcPrChange w:id="2390" w:author="Windows User" w:date="2019-04-05T18:43:00Z">
              <w:tcPr>
                <w:tcW w:w="1106" w:type="pct"/>
                <w:gridSpan w:val="2"/>
              </w:tcPr>
            </w:tcPrChange>
          </w:tcPr>
          <w:p w14:paraId="4B02AFBA" w14:textId="5E6D6B4E" w:rsidR="00E213CA" w:rsidRPr="00202C83"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An Kha</w:t>
            </w:r>
          </w:p>
        </w:tc>
        <w:tc>
          <w:tcPr>
            <w:tcW w:w="2452" w:type="pct"/>
            <w:tcPrChange w:id="2391" w:author="Windows User" w:date="2019-04-05T18:43:00Z">
              <w:tcPr>
                <w:tcW w:w="2452" w:type="pct"/>
                <w:gridSpan w:val="2"/>
              </w:tcPr>
            </w:tcPrChange>
          </w:tcPr>
          <w:p w14:paraId="411C46F1" w14:textId="168F0914" w:rsidR="00E213CA" w:rsidRPr="00202C83" w:rsidRDefault="00E213CA" w:rsidP="00E213CA">
            <w:pPr>
              <w:rPr>
                <w:rFonts w:asciiTheme="minorHAnsi" w:hAnsiTheme="minorHAnsi" w:cstheme="minorHAnsi"/>
                <w:sz w:val="20"/>
                <w:szCs w:val="20"/>
              </w:rPr>
            </w:pPr>
            <w:r w:rsidRPr="00202C83">
              <w:rPr>
                <w:rFonts w:asciiTheme="minorHAnsi" w:hAnsiTheme="minorHAnsi" w:cstheme="minorHAnsi"/>
                <w:sz w:val="20"/>
                <w:szCs w:val="20"/>
              </w:rPr>
              <w:t xml:space="preserve">Kết quả tìm kiếm </w:t>
            </w:r>
          </w:p>
        </w:tc>
      </w:tr>
      <w:tr w:rsidR="001D3623" w:rsidRPr="00202C83" w14:paraId="766C9F8E" w14:textId="77777777" w:rsidTr="00B74DB6">
        <w:trPr>
          <w:trHeight w:val="622"/>
          <w:trPrChange w:id="2392" w:author="Windows User" w:date="2019-04-05T18:43:00Z">
            <w:trPr>
              <w:trHeight w:val="622"/>
            </w:trPr>
          </w:trPrChange>
        </w:trPr>
        <w:tc>
          <w:tcPr>
            <w:tcW w:w="577" w:type="pct"/>
            <w:tcPrChange w:id="2393" w:author="Windows User" w:date="2019-04-05T18:43:00Z">
              <w:tcPr>
                <w:tcW w:w="577" w:type="pct"/>
                <w:gridSpan w:val="2"/>
              </w:tcPr>
            </w:tcPrChange>
          </w:tcPr>
          <w:p w14:paraId="1281FE05" w14:textId="40321474" w:rsidR="001D3623" w:rsidRPr="00202C83" w:rsidRDefault="001D3623">
            <w:pPr>
              <w:rPr>
                <w:rFonts w:asciiTheme="minorHAnsi" w:hAnsiTheme="minorHAnsi" w:cstheme="minorHAnsi"/>
                <w:sz w:val="20"/>
                <w:szCs w:val="20"/>
              </w:rPr>
            </w:pPr>
            <w:r w:rsidRPr="00202C83">
              <w:rPr>
                <w:rFonts w:asciiTheme="minorHAnsi" w:hAnsiTheme="minorHAnsi" w:cstheme="minorHAnsi"/>
                <w:sz w:val="20"/>
                <w:szCs w:val="20"/>
              </w:rPr>
              <w:t>1.1.3</w:t>
            </w:r>
          </w:p>
        </w:tc>
        <w:tc>
          <w:tcPr>
            <w:tcW w:w="865" w:type="pct"/>
            <w:tcPrChange w:id="2394" w:author="Windows User" w:date="2019-04-05T18:43:00Z">
              <w:tcPr>
                <w:tcW w:w="865" w:type="pct"/>
                <w:gridSpan w:val="2"/>
              </w:tcPr>
            </w:tcPrChange>
          </w:tcPr>
          <w:p w14:paraId="1FFACA14" w14:textId="5C47885F" w:rsidR="001D3623" w:rsidRPr="00202C83" w:rsidRDefault="001D3623">
            <w:pPr>
              <w:rPr>
                <w:rFonts w:asciiTheme="minorHAnsi" w:hAnsiTheme="minorHAnsi" w:cstheme="minorHAnsi"/>
                <w:sz w:val="20"/>
                <w:szCs w:val="20"/>
              </w:rPr>
            </w:pPr>
            <w:r w:rsidRPr="00202C83">
              <w:rPr>
                <w:rFonts w:asciiTheme="minorHAnsi" w:hAnsiTheme="minorHAnsi" w:cstheme="minorHAnsi"/>
                <w:sz w:val="20"/>
                <w:szCs w:val="20"/>
              </w:rPr>
              <w:t>11-03-2019</w:t>
            </w:r>
          </w:p>
        </w:tc>
        <w:tc>
          <w:tcPr>
            <w:tcW w:w="1106" w:type="pct"/>
            <w:tcPrChange w:id="2395" w:author="Windows User" w:date="2019-04-05T18:43:00Z">
              <w:tcPr>
                <w:tcW w:w="1106" w:type="pct"/>
                <w:gridSpan w:val="2"/>
              </w:tcPr>
            </w:tcPrChange>
          </w:tcPr>
          <w:p w14:paraId="732726F2" w14:textId="3587ABB4" w:rsidR="001D3623" w:rsidRPr="00202C83" w:rsidRDefault="001D3623" w:rsidP="00E213CA">
            <w:pPr>
              <w:rPr>
                <w:rFonts w:asciiTheme="minorHAnsi" w:hAnsiTheme="minorHAnsi" w:cstheme="minorHAnsi"/>
                <w:sz w:val="20"/>
                <w:szCs w:val="20"/>
              </w:rPr>
            </w:pPr>
            <w:r w:rsidRPr="00202C83">
              <w:rPr>
                <w:rFonts w:asciiTheme="minorHAnsi" w:hAnsiTheme="minorHAnsi" w:cstheme="minorHAnsi"/>
                <w:sz w:val="20"/>
                <w:szCs w:val="20"/>
              </w:rPr>
              <w:t>Hai Anh</w:t>
            </w:r>
          </w:p>
        </w:tc>
        <w:tc>
          <w:tcPr>
            <w:tcW w:w="2452" w:type="pct"/>
            <w:tcPrChange w:id="2396" w:author="Windows User" w:date="2019-04-05T18:43:00Z">
              <w:tcPr>
                <w:tcW w:w="2452" w:type="pct"/>
                <w:gridSpan w:val="2"/>
              </w:tcPr>
            </w:tcPrChange>
          </w:tcPr>
          <w:p w14:paraId="5DE8E16A" w14:textId="77777777" w:rsidR="001D3623" w:rsidRPr="00202C83" w:rsidRDefault="00943129" w:rsidP="00E213CA">
            <w:pPr>
              <w:rPr>
                <w:rFonts w:asciiTheme="minorHAnsi" w:hAnsiTheme="minorHAnsi" w:cstheme="minorHAnsi"/>
                <w:sz w:val="20"/>
                <w:szCs w:val="20"/>
              </w:rPr>
            </w:pPr>
            <w:r w:rsidRPr="00202C83">
              <w:rPr>
                <w:rFonts w:asciiTheme="minorHAnsi" w:hAnsiTheme="minorHAnsi" w:cstheme="minorHAnsi"/>
                <w:sz w:val="20"/>
                <w:szCs w:val="20"/>
              </w:rPr>
              <w:t>Logic cho “Back”:</w:t>
            </w:r>
          </w:p>
          <w:p w14:paraId="7CD2C7EE" w14:textId="4B5CB93C" w:rsidR="00943129" w:rsidRPr="00202C83" w:rsidRDefault="00943129" w:rsidP="0087197B">
            <w:pPr>
              <w:pStyle w:val="ListParagraph"/>
              <w:numPr>
                <w:ilvl w:val="0"/>
                <w:numId w:val="83"/>
              </w:numPr>
              <w:rPr>
                <w:rFonts w:asciiTheme="minorHAnsi" w:hAnsiTheme="minorHAnsi" w:cstheme="minorHAnsi"/>
                <w:sz w:val="20"/>
                <w:szCs w:val="20"/>
              </w:rPr>
            </w:pPr>
            <w:r w:rsidRPr="00202C83">
              <w:rPr>
                <w:rFonts w:asciiTheme="minorHAnsi" w:hAnsiTheme="minorHAnsi" w:cstheme="minorHAnsi"/>
                <w:sz w:val="20"/>
                <w:szCs w:val="20"/>
              </w:rPr>
              <w:t>Nổi bật</w:t>
            </w:r>
          </w:p>
          <w:p w14:paraId="0BD37EA5" w14:textId="77777777" w:rsidR="00943129" w:rsidRPr="00202C83" w:rsidRDefault="00943129" w:rsidP="0087197B">
            <w:pPr>
              <w:pStyle w:val="ListParagraph"/>
              <w:numPr>
                <w:ilvl w:val="0"/>
                <w:numId w:val="83"/>
              </w:numPr>
              <w:rPr>
                <w:rFonts w:asciiTheme="minorHAnsi" w:hAnsiTheme="minorHAnsi" w:cstheme="minorHAnsi"/>
                <w:sz w:val="20"/>
                <w:szCs w:val="20"/>
              </w:rPr>
            </w:pPr>
            <w:r w:rsidRPr="00202C83">
              <w:rPr>
                <w:rFonts w:asciiTheme="minorHAnsi" w:hAnsiTheme="minorHAnsi" w:cstheme="minorHAnsi"/>
                <w:sz w:val="20"/>
                <w:szCs w:val="20"/>
              </w:rPr>
              <w:t xml:space="preserve">Phim truyện </w:t>
            </w:r>
          </w:p>
          <w:p w14:paraId="024870AA" w14:textId="77777777" w:rsidR="00943129" w:rsidRPr="00202C83" w:rsidRDefault="00943129" w:rsidP="0087197B">
            <w:pPr>
              <w:pStyle w:val="ListParagraph"/>
              <w:numPr>
                <w:ilvl w:val="0"/>
                <w:numId w:val="83"/>
              </w:numPr>
              <w:rPr>
                <w:rFonts w:asciiTheme="minorHAnsi" w:hAnsiTheme="minorHAnsi" w:cstheme="minorHAnsi"/>
                <w:sz w:val="20"/>
                <w:szCs w:val="20"/>
              </w:rPr>
            </w:pPr>
            <w:r w:rsidRPr="00202C83">
              <w:rPr>
                <w:rFonts w:asciiTheme="minorHAnsi" w:hAnsiTheme="minorHAnsi" w:cstheme="minorHAnsi"/>
                <w:sz w:val="20"/>
                <w:szCs w:val="20"/>
              </w:rPr>
              <w:lastRenderedPageBreak/>
              <w:t xml:space="preserve">VOD Details </w:t>
            </w:r>
          </w:p>
          <w:p w14:paraId="3EA9F26F" w14:textId="5BB2FE4D" w:rsidR="00943129" w:rsidRPr="00202C83" w:rsidRDefault="00943129" w:rsidP="0087197B">
            <w:pPr>
              <w:pStyle w:val="ListParagraph"/>
              <w:numPr>
                <w:ilvl w:val="0"/>
                <w:numId w:val="83"/>
              </w:numPr>
              <w:rPr>
                <w:rFonts w:asciiTheme="minorHAnsi" w:hAnsiTheme="minorHAnsi" w:cstheme="minorHAnsi"/>
                <w:sz w:val="20"/>
                <w:szCs w:val="20"/>
              </w:rPr>
            </w:pPr>
            <w:r w:rsidRPr="00202C83">
              <w:rPr>
                <w:rFonts w:asciiTheme="minorHAnsi" w:hAnsiTheme="minorHAnsi" w:cstheme="minorHAnsi"/>
                <w:sz w:val="20"/>
                <w:szCs w:val="20"/>
              </w:rPr>
              <w:t>Truyền hình</w:t>
            </w:r>
          </w:p>
          <w:p w14:paraId="4BDA2B3A" w14:textId="689A86EC" w:rsidR="00A31659" w:rsidRDefault="00A31659" w:rsidP="0087197B">
            <w:pPr>
              <w:rPr>
                <w:rFonts w:asciiTheme="minorHAnsi" w:hAnsiTheme="minorHAnsi" w:cstheme="minorHAnsi"/>
                <w:sz w:val="20"/>
                <w:szCs w:val="20"/>
              </w:rPr>
            </w:pPr>
            <w:r w:rsidRPr="00202C83">
              <w:rPr>
                <w:rFonts w:asciiTheme="minorHAnsi" w:hAnsiTheme="minorHAnsi" w:cstheme="minorHAnsi"/>
                <w:sz w:val="20"/>
                <w:szCs w:val="20"/>
              </w:rPr>
              <w:t>Đăng ký</w:t>
            </w:r>
          </w:p>
          <w:p w14:paraId="0B3704BF" w14:textId="77777777" w:rsidR="00293B3B" w:rsidRPr="00202C83" w:rsidRDefault="00293B3B" w:rsidP="0087197B">
            <w:pPr>
              <w:rPr>
                <w:rFonts w:asciiTheme="minorHAnsi" w:hAnsiTheme="minorHAnsi" w:cstheme="minorHAnsi"/>
                <w:sz w:val="20"/>
                <w:szCs w:val="20"/>
              </w:rPr>
            </w:pPr>
          </w:p>
          <w:p w14:paraId="400E0F45" w14:textId="572792F4" w:rsidR="00A31659" w:rsidRPr="00202C83" w:rsidRDefault="00A31659" w:rsidP="0087197B">
            <w:pPr>
              <w:rPr>
                <w:rFonts w:asciiTheme="minorHAnsi" w:hAnsiTheme="minorHAnsi" w:cstheme="minorHAnsi"/>
                <w:sz w:val="20"/>
                <w:szCs w:val="20"/>
              </w:rPr>
            </w:pPr>
            <w:r w:rsidRPr="00202C83">
              <w:rPr>
                <w:rFonts w:asciiTheme="minorHAnsi" w:hAnsiTheme="minorHAnsi" w:cstheme="minorHAnsi"/>
                <w:sz w:val="20"/>
                <w:szCs w:val="20"/>
              </w:rPr>
              <w:t xml:space="preserve">Kích hoạt tài khoản </w:t>
            </w:r>
          </w:p>
        </w:tc>
      </w:tr>
      <w:tr w:rsidR="00C86F7D" w:rsidRPr="00202C83" w14:paraId="22E071C7" w14:textId="77777777" w:rsidTr="00B74DB6">
        <w:trPr>
          <w:trHeight w:val="622"/>
          <w:trPrChange w:id="2397" w:author="Windows User" w:date="2019-04-05T18:43:00Z">
            <w:trPr>
              <w:trHeight w:val="622"/>
            </w:trPr>
          </w:trPrChange>
        </w:trPr>
        <w:tc>
          <w:tcPr>
            <w:tcW w:w="577" w:type="pct"/>
            <w:tcPrChange w:id="2398" w:author="Windows User" w:date="2019-04-05T18:43:00Z">
              <w:tcPr>
                <w:tcW w:w="577" w:type="pct"/>
                <w:gridSpan w:val="2"/>
              </w:tcPr>
            </w:tcPrChange>
          </w:tcPr>
          <w:p w14:paraId="3A6CC8C6" w14:textId="1779A2A8" w:rsidR="00C86F7D" w:rsidRPr="00202C83" w:rsidRDefault="00C86F7D">
            <w:pPr>
              <w:rPr>
                <w:rFonts w:asciiTheme="minorHAnsi" w:hAnsiTheme="minorHAnsi" w:cstheme="minorHAnsi"/>
                <w:sz w:val="20"/>
                <w:szCs w:val="20"/>
              </w:rPr>
            </w:pPr>
            <w:r w:rsidRPr="00202C83">
              <w:rPr>
                <w:rFonts w:asciiTheme="minorHAnsi" w:hAnsiTheme="minorHAnsi" w:cstheme="minorHAnsi"/>
                <w:sz w:val="20"/>
                <w:szCs w:val="20"/>
              </w:rPr>
              <w:lastRenderedPageBreak/>
              <w:t>1.1.4</w:t>
            </w:r>
          </w:p>
        </w:tc>
        <w:tc>
          <w:tcPr>
            <w:tcW w:w="865" w:type="pct"/>
            <w:tcPrChange w:id="2399" w:author="Windows User" w:date="2019-04-05T18:43:00Z">
              <w:tcPr>
                <w:tcW w:w="865" w:type="pct"/>
                <w:gridSpan w:val="2"/>
              </w:tcPr>
            </w:tcPrChange>
          </w:tcPr>
          <w:p w14:paraId="7A5F3136" w14:textId="64F4BEC1" w:rsidR="00C86F7D" w:rsidRPr="00202C83" w:rsidRDefault="00C86F7D">
            <w:pPr>
              <w:rPr>
                <w:rFonts w:asciiTheme="minorHAnsi" w:hAnsiTheme="minorHAnsi" w:cstheme="minorHAnsi"/>
                <w:sz w:val="20"/>
                <w:szCs w:val="20"/>
              </w:rPr>
            </w:pPr>
            <w:r w:rsidRPr="00202C83">
              <w:rPr>
                <w:rFonts w:asciiTheme="minorHAnsi" w:hAnsiTheme="minorHAnsi" w:cstheme="minorHAnsi"/>
                <w:sz w:val="20"/>
                <w:szCs w:val="20"/>
              </w:rPr>
              <w:t>12-03</w:t>
            </w:r>
            <w:r w:rsidR="00EE35C8" w:rsidRPr="00202C83">
              <w:rPr>
                <w:rFonts w:asciiTheme="minorHAnsi" w:hAnsiTheme="minorHAnsi" w:cstheme="minorHAnsi"/>
                <w:sz w:val="20"/>
                <w:szCs w:val="20"/>
              </w:rPr>
              <w:t>-2019</w:t>
            </w:r>
          </w:p>
        </w:tc>
        <w:tc>
          <w:tcPr>
            <w:tcW w:w="1106" w:type="pct"/>
            <w:tcPrChange w:id="2400" w:author="Windows User" w:date="2019-04-05T18:43:00Z">
              <w:tcPr>
                <w:tcW w:w="1106" w:type="pct"/>
                <w:gridSpan w:val="2"/>
              </w:tcPr>
            </w:tcPrChange>
          </w:tcPr>
          <w:p w14:paraId="30EFEA4A" w14:textId="44DC4BA7" w:rsidR="00C86F7D" w:rsidRPr="00202C83" w:rsidRDefault="00EE35C8" w:rsidP="00E213CA">
            <w:pPr>
              <w:rPr>
                <w:rFonts w:asciiTheme="minorHAnsi" w:hAnsiTheme="minorHAnsi" w:cstheme="minorHAnsi"/>
                <w:sz w:val="20"/>
                <w:szCs w:val="20"/>
              </w:rPr>
            </w:pPr>
            <w:r w:rsidRPr="00202C83">
              <w:rPr>
                <w:rFonts w:asciiTheme="minorHAnsi" w:hAnsiTheme="minorHAnsi" w:cstheme="minorHAnsi"/>
                <w:sz w:val="20"/>
                <w:szCs w:val="20"/>
              </w:rPr>
              <w:t>Hai Anh</w:t>
            </w:r>
          </w:p>
        </w:tc>
        <w:tc>
          <w:tcPr>
            <w:tcW w:w="2452" w:type="pct"/>
            <w:tcPrChange w:id="2401" w:author="Windows User" w:date="2019-04-05T18:43:00Z">
              <w:tcPr>
                <w:tcW w:w="2452" w:type="pct"/>
                <w:gridSpan w:val="2"/>
              </w:tcPr>
            </w:tcPrChange>
          </w:tcPr>
          <w:p w14:paraId="7EFBF484" w14:textId="6CCC01A1" w:rsidR="00C86F7D" w:rsidRPr="00202C83" w:rsidRDefault="00686060" w:rsidP="00E213CA">
            <w:pPr>
              <w:rPr>
                <w:rFonts w:asciiTheme="minorHAnsi" w:hAnsiTheme="minorHAnsi" w:cstheme="minorHAnsi"/>
                <w:sz w:val="20"/>
                <w:szCs w:val="20"/>
              </w:rPr>
            </w:pPr>
            <w:r w:rsidRPr="00202C83">
              <w:rPr>
                <w:rFonts w:asciiTheme="minorHAnsi" w:hAnsiTheme="minorHAnsi" w:cstheme="minorHAnsi"/>
                <w:sz w:val="20"/>
                <w:szCs w:val="20"/>
              </w:rPr>
              <w:t xml:space="preserve">Section 2.2 </w:t>
            </w:r>
            <w:r w:rsidR="00EE35C8" w:rsidRPr="00202C83">
              <w:rPr>
                <w:rFonts w:asciiTheme="minorHAnsi" w:hAnsiTheme="minorHAnsi" w:cstheme="minorHAnsi"/>
                <w:sz w:val="20"/>
                <w:szCs w:val="20"/>
              </w:rPr>
              <w:t>Đăng ký/Đăng nhập/Quên mật khẩu</w:t>
            </w:r>
            <w:r w:rsidR="008B3D67" w:rsidRPr="00202C83">
              <w:rPr>
                <w:rFonts w:asciiTheme="minorHAnsi" w:hAnsiTheme="minorHAnsi" w:cstheme="minorHAnsi"/>
                <w:sz w:val="20"/>
                <w:szCs w:val="20"/>
              </w:rPr>
              <w:t xml:space="preserve"> (toàn bộ)</w:t>
            </w:r>
          </w:p>
        </w:tc>
      </w:tr>
      <w:tr w:rsidR="006A7AD8" w:rsidRPr="00202C83" w14:paraId="529E6346" w14:textId="77777777" w:rsidTr="00B74DB6">
        <w:trPr>
          <w:trHeight w:val="622"/>
          <w:trPrChange w:id="2402" w:author="Windows User" w:date="2019-04-05T18:43:00Z">
            <w:trPr>
              <w:trHeight w:val="622"/>
            </w:trPr>
          </w:trPrChange>
        </w:trPr>
        <w:tc>
          <w:tcPr>
            <w:tcW w:w="577" w:type="pct"/>
            <w:tcPrChange w:id="2403" w:author="Windows User" w:date="2019-04-05T18:43:00Z">
              <w:tcPr>
                <w:tcW w:w="577" w:type="pct"/>
                <w:gridSpan w:val="2"/>
              </w:tcPr>
            </w:tcPrChange>
          </w:tcPr>
          <w:p w14:paraId="24A4DA42" w14:textId="31D9AE9D" w:rsidR="006A7AD8" w:rsidRPr="00A84EF4" w:rsidRDefault="006A7AD8">
            <w:pPr>
              <w:rPr>
                <w:rFonts w:asciiTheme="minorHAnsi" w:hAnsiTheme="minorHAnsi" w:cstheme="minorHAnsi"/>
                <w:sz w:val="20"/>
                <w:szCs w:val="20"/>
              </w:rPr>
            </w:pPr>
            <w:r w:rsidRPr="00A84EF4">
              <w:rPr>
                <w:rFonts w:asciiTheme="minorHAnsi" w:hAnsiTheme="minorHAnsi" w:cstheme="minorHAnsi"/>
                <w:sz w:val="20"/>
                <w:szCs w:val="20"/>
              </w:rPr>
              <w:t>1.1.5</w:t>
            </w:r>
          </w:p>
        </w:tc>
        <w:tc>
          <w:tcPr>
            <w:tcW w:w="865" w:type="pct"/>
            <w:tcPrChange w:id="2404" w:author="Windows User" w:date="2019-04-05T18:43:00Z">
              <w:tcPr>
                <w:tcW w:w="865" w:type="pct"/>
                <w:gridSpan w:val="2"/>
              </w:tcPr>
            </w:tcPrChange>
          </w:tcPr>
          <w:p w14:paraId="6355D271" w14:textId="18D9D352" w:rsidR="006A7AD8" w:rsidRPr="00A84EF4" w:rsidRDefault="006A7AD8">
            <w:pPr>
              <w:rPr>
                <w:rFonts w:asciiTheme="minorHAnsi" w:hAnsiTheme="minorHAnsi" w:cstheme="minorHAnsi"/>
                <w:sz w:val="20"/>
                <w:szCs w:val="20"/>
              </w:rPr>
            </w:pPr>
            <w:r w:rsidRPr="00A84EF4">
              <w:rPr>
                <w:rFonts w:asciiTheme="minorHAnsi" w:hAnsiTheme="minorHAnsi" w:cstheme="minorHAnsi"/>
                <w:sz w:val="20"/>
                <w:szCs w:val="20"/>
              </w:rPr>
              <w:t>15-03-2019</w:t>
            </w:r>
          </w:p>
        </w:tc>
        <w:tc>
          <w:tcPr>
            <w:tcW w:w="1106" w:type="pct"/>
            <w:tcPrChange w:id="2405" w:author="Windows User" w:date="2019-04-05T18:43:00Z">
              <w:tcPr>
                <w:tcW w:w="1106" w:type="pct"/>
                <w:gridSpan w:val="2"/>
              </w:tcPr>
            </w:tcPrChange>
          </w:tcPr>
          <w:p w14:paraId="677DA271" w14:textId="77777777" w:rsidR="006A7AD8" w:rsidRPr="00A84EF4" w:rsidRDefault="006A7AD8" w:rsidP="00E213CA">
            <w:pPr>
              <w:rPr>
                <w:rFonts w:asciiTheme="minorHAnsi" w:hAnsiTheme="minorHAnsi" w:cstheme="minorHAnsi"/>
                <w:sz w:val="20"/>
                <w:szCs w:val="20"/>
              </w:rPr>
            </w:pPr>
            <w:r w:rsidRPr="00A84EF4">
              <w:rPr>
                <w:rFonts w:asciiTheme="minorHAnsi" w:hAnsiTheme="minorHAnsi" w:cstheme="minorHAnsi"/>
                <w:sz w:val="20"/>
                <w:szCs w:val="20"/>
              </w:rPr>
              <w:t>Hai Anh</w:t>
            </w:r>
          </w:p>
          <w:p w14:paraId="12AA4145" w14:textId="77777777" w:rsidR="006A7AD8" w:rsidRPr="00A84EF4" w:rsidRDefault="006A7AD8" w:rsidP="00E213CA">
            <w:pPr>
              <w:rPr>
                <w:rFonts w:asciiTheme="minorHAnsi" w:hAnsiTheme="minorHAnsi" w:cstheme="minorHAnsi"/>
                <w:sz w:val="20"/>
                <w:szCs w:val="20"/>
              </w:rPr>
            </w:pPr>
            <w:r w:rsidRPr="00A84EF4">
              <w:rPr>
                <w:rFonts w:asciiTheme="minorHAnsi" w:hAnsiTheme="minorHAnsi" w:cstheme="minorHAnsi"/>
                <w:sz w:val="20"/>
                <w:szCs w:val="20"/>
              </w:rPr>
              <w:t xml:space="preserve">An Kha </w:t>
            </w:r>
          </w:p>
          <w:p w14:paraId="6E77294A" w14:textId="21DCED0F" w:rsidR="006A7AD8" w:rsidRPr="00A84EF4" w:rsidRDefault="006A7AD8" w:rsidP="00E213CA">
            <w:pPr>
              <w:rPr>
                <w:rFonts w:asciiTheme="minorHAnsi" w:hAnsiTheme="minorHAnsi" w:cstheme="minorHAnsi"/>
                <w:sz w:val="20"/>
                <w:szCs w:val="20"/>
              </w:rPr>
            </w:pPr>
            <w:r w:rsidRPr="00A84EF4">
              <w:rPr>
                <w:rFonts w:asciiTheme="minorHAnsi" w:hAnsiTheme="minorHAnsi" w:cstheme="minorHAnsi"/>
                <w:sz w:val="20"/>
                <w:szCs w:val="20"/>
              </w:rPr>
              <w:t>Yen Nguyen</w:t>
            </w:r>
          </w:p>
        </w:tc>
        <w:tc>
          <w:tcPr>
            <w:tcW w:w="2452" w:type="pct"/>
            <w:tcPrChange w:id="2406" w:author="Windows User" w:date="2019-04-05T18:43:00Z">
              <w:tcPr>
                <w:tcW w:w="2452" w:type="pct"/>
                <w:gridSpan w:val="2"/>
              </w:tcPr>
            </w:tcPrChange>
          </w:tcPr>
          <w:p w14:paraId="6C2990DB" w14:textId="77777777" w:rsidR="006A7AD8" w:rsidRPr="00A84EF4" w:rsidRDefault="006A7AD8" w:rsidP="00E213CA">
            <w:pPr>
              <w:rPr>
                <w:rFonts w:asciiTheme="minorHAnsi" w:hAnsiTheme="minorHAnsi" w:cstheme="minorHAnsi"/>
                <w:sz w:val="20"/>
                <w:szCs w:val="20"/>
              </w:rPr>
            </w:pPr>
            <w:r w:rsidRPr="00A84EF4">
              <w:rPr>
                <w:rFonts w:asciiTheme="minorHAnsi" w:hAnsiTheme="minorHAnsi" w:cstheme="minorHAnsi"/>
                <w:sz w:val="20"/>
                <w:szCs w:val="20"/>
              </w:rPr>
              <w:t>Tài khoản</w:t>
            </w:r>
          </w:p>
          <w:p w14:paraId="47D86E59" w14:textId="77777777" w:rsidR="006A7AD8" w:rsidRPr="00A84EF4" w:rsidRDefault="0002004F" w:rsidP="00E213CA">
            <w:pPr>
              <w:rPr>
                <w:rFonts w:asciiTheme="minorHAnsi" w:hAnsiTheme="minorHAnsi" w:cstheme="minorHAnsi"/>
                <w:sz w:val="20"/>
                <w:szCs w:val="20"/>
              </w:rPr>
            </w:pPr>
            <w:r w:rsidRPr="00A84EF4">
              <w:rPr>
                <w:rFonts w:asciiTheme="minorHAnsi" w:hAnsiTheme="minorHAnsi" w:cstheme="minorHAnsi"/>
                <w:sz w:val="20"/>
                <w:szCs w:val="20"/>
              </w:rPr>
              <w:t>Đăng ký/Đăng nhập/Quên mật khẩu</w:t>
            </w:r>
          </w:p>
          <w:p w14:paraId="1CA612A4" w14:textId="77777777" w:rsidR="0002004F" w:rsidRPr="00A84EF4" w:rsidRDefault="0002004F" w:rsidP="00E213CA">
            <w:pPr>
              <w:rPr>
                <w:rFonts w:asciiTheme="minorHAnsi" w:hAnsiTheme="minorHAnsi" w:cstheme="minorHAnsi"/>
                <w:sz w:val="20"/>
                <w:szCs w:val="20"/>
              </w:rPr>
            </w:pPr>
            <w:r w:rsidRPr="00A84EF4">
              <w:rPr>
                <w:rFonts w:asciiTheme="minorHAnsi" w:hAnsiTheme="minorHAnsi" w:cstheme="minorHAnsi"/>
                <w:sz w:val="20"/>
                <w:szCs w:val="20"/>
              </w:rPr>
              <w:t>Nổi bật</w:t>
            </w:r>
          </w:p>
          <w:p w14:paraId="43B987DA" w14:textId="77777777" w:rsidR="0002004F" w:rsidRDefault="0002004F" w:rsidP="00E213CA">
            <w:pPr>
              <w:rPr>
                <w:rFonts w:asciiTheme="minorHAnsi" w:hAnsiTheme="minorHAnsi" w:cstheme="minorHAnsi"/>
                <w:sz w:val="20"/>
                <w:szCs w:val="20"/>
              </w:rPr>
            </w:pPr>
            <w:r w:rsidRPr="00A84EF4">
              <w:rPr>
                <w:rFonts w:asciiTheme="minorHAnsi" w:hAnsiTheme="minorHAnsi" w:cstheme="minorHAnsi"/>
                <w:sz w:val="20"/>
                <w:szCs w:val="20"/>
              </w:rPr>
              <w:t>Sub Search</w:t>
            </w:r>
          </w:p>
          <w:p w14:paraId="6C77FFD4" w14:textId="36505AD6" w:rsidR="00293B3B" w:rsidRPr="00A84EF4" w:rsidRDefault="00293B3B" w:rsidP="00E213CA">
            <w:pPr>
              <w:rPr>
                <w:rFonts w:asciiTheme="minorHAnsi" w:hAnsiTheme="minorHAnsi" w:cstheme="minorHAnsi"/>
                <w:sz w:val="20"/>
                <w:szCs w:val="20"/>
              </w:rPr>
            </w:pPr>
          </w:p>
        </w:tc>
      </w:tr>
      <w:tr w:rsidR="0035168B" w:rsidRPr="00202C83" w14:paraId="0AC5F5A1" w14:textId="77777777" w:rsidTr="00B74DB6">
        <w:trPr>
          <w:trHeight w:val="622"/>
          <w:trPrChange w:id="2407" w:author="Windows User" w:date="2019-04-05T18:43:00Z">
            <w:trPr>
              <w:trHeight w:val="622"/>
            </w:trPr>
          </w:trPrChange>
        </w:trPr>
        <w:tc>
          <w:tcPr>
            <w:tcW w:w="577" w:type="pct"/>
            <w:tcPrChange w:id="2408" w:author="Windows User" w:date="2019-04-05T18:43:00Z">
              <w:tcPr>
                <w:tcW w:w="577" w:type="pct"/>
                <w:gridSpan w:val="2"/>
              </w:tcPr>
            </w:tcPrChange>
          </w:tcPr>
          <w:p w14:paraId="7CD92CB5" w14:textId="0EA5458D" w:rsidR="0035168B" w:rsidRPr="00A84EF4" w:rsidRDefault="0035168B">
            <w:pPr>
              <w:rPr>
                <w:rFonts w:asciiTheme="minorHAnsi" w:hAnsiTheme="minorHAnsi" w:cstheme="minorHAnsi"/>
                <w:sz w:val="20"/>
                <w:szCs w:val="20"/>
              </w:rPr>
            </w:pPr>
            <w:r w:rsidRPr="00A84EF4">
              <w:rPr>
                <w:rFonts w:asciiTheme="minorHAnsi" w:hAnsiTheme="minorHAnsi" w:cstheme="minorHAnsi"/>
                <w:sz w:val="20"/>
                <w:szCs w:val="20"/>
              </w:rPr>
              <w:t>1.1.6</w:t>
            </w:r>
          </w:p>
        </w:tc>
        <w:tc>
          <w:tcPr>
            <w:tcW w:w="865" w:type="pct"/>
            <w:tcPrChange w:id="2409" w:author="Windows User" w:date="2019-04-05T18:43:00Z">
              <w:tcPr>
                <w:tcW w:w="865" w:type="pct"/>
                <w:gridSpan w:val="2"/>
              </w:tcPr>
            </w:tcPrChange>
          </w:tcPr>
          <w:p w14:paraId="32951A9C" w14:textId="7F394460" w:rsidR="0035168B" w:rsidRPr="00A84EF4" w:rsidRDefault="00B25FD3">
            <w:pPr>
              <w:rPr>
                <w:rFonts w:asciiTheme="minorHAnsi" w:hAnsiTheme="minorHAnsi" w:cstheme="minorHAnsi"/>
                <w:sz w:val="20"/>
                <w:szCs w:val="20"/>
              </w:rPr>
            </w:pPr>
            <w:r>
              <w:rPr>
                <w:rFonts w:asciiTheme="minorHAnsi" w:hAnsiTheme="minorHAnsi" w:cstheme="minorHAnsi"/>
                <w:sz w:val="20"/>
                <w:szCs w:val="20"/>
              </w:rPr>
              <w:t>20</w:t>
            </w:r>
            <w:r w:rsidR="0035168B" w:rsidRPr="00A84EF4">
              <w:rPr>
                <w:rFonts w:asciiTheme="minorHAnsi" w:hAnsiTheme="minorHAnsi" w:cstheme="minorHAnsi"/>
                <w:sz w:val="20"/>
                <w:szCs w:val="20"/>
              </w:rPr>
              <w:t>-03-2019</w:t>
            </w:r>
          </w:p>
        </w:tc>
        <w:tc>
          <w:tcPr>
            <w:tcW w:w="1106" w:type="pct"/>
            <w:tcPrChange w:id="2410" w:author="Windows User" w:date="2019-04-05T18:43:00Z">
              <w:tcPr>
                <w:tcW w:w="1106" w:type="pct"/>
                <w:gridSpan w:val="2"/>
              </w:tcPr>
            </w:tcPrChange>
          </w:tcPr>
          <w:p w14:paraId="10E4018A" w14:textId="1C8BD624" w:rsidR="006F5562" w:rsidRDefault="006F5562" w:rsidP="00E213CA">
            <w:pPr>
              <w:rPr>
                <w:rFonts w:asciiTheme="minorHAnsi" w:hAnsiTheme="minorHAnsi" w:cstheme="minorHAnsi"/>
                <w:sz w:val="20"/>
                <w:szCs w:val="20"/>
              </w:rPr>
            </w:pPr>
            <w:r>
              <w:rPr>
                <w:rFonts w:asciiTheme="minorHAnsi" w:hAnsiTheme="minorHAnsi" w:cstheme="minorHAnsi"/>
                <w:sz w:val="20"/>
                <w:szCs w:val="20"/>
              </w:rPr>
              <w:t>Hai Anh</w:t>
            </w:r>
          </w:p>
          <w:p w14:paraId="4A39F21C" w14:textId="77777777" w:rsidR="0076352A" w:rsidRDefault="0076352A" w:rsidP="00E213CA">
            <w:pPr>
              <w:rPr>
                <w:rFonts w:asciiTheme="minorHAnsi" w:hAnsiTheme="minorHAnsi" w:cstheme="minorHAnsi"/>
                <w:sz w:val="20"/>
                <w:szCs w:val="20"/>
              </w:rPr>
            </w:pPr>
          </w:p>
          <w:p w14:paraId="590763C9" w14:textId="3538419D" w:rsidR="00234FAE" w:rsidRDefault="00234FAE" w:rsidP="00E213CA">
            <w:pPr>
              <w:rPr>
                <w:rFonts w:asciiTheme="minorHAnsi" w:hAnsiTheme="minorHAnsi" w:cstheme="minorHAnsi"/>
                <w:sz w:val="20"/>
                <w:szCs w:val="20"/>
              </w:rPr>
            </w:pPr>
            <w:r>
              <w:rPr>
                <w:rFonts w:asciiTheme="minorHAnsi" w:hAnsiTheme="minorHAnsi" w:cstheme="minorHAnsi"/>
                <w:sz w:val="20"/>
                <w:szCs w:val="20"/>
              </w:rPr>
              <w:t>An Kha</w:t>
            </w:r>
          </w:p>
          <w:p w14:paraId="1D2A9A15" w14:textId="435618EF" w:rsidR="0035168B" w:rsidRPr="00A84EF4" w:rsidRDefault="0035168B" w:rsidP="00E213CA">
            <w:pPr>
              <w:rPr>
                <w:rFonts w:asciiTheme="minorHAnsi" w:hAnsiTheme="minorHAnsi" w:cstheme="minorHAnsi"/>
                <w:sz w:val="20"/>
                <w:szCs w:val="20"/>
              </w:rPr>
            </w:pPr>
            <w:r w:rsidRPr="00A84EF4">
              <w:rPr>
                <w:rFonts w:asciiTheme="minorHAnsi" w:hAnsiTheme="minorHAnsi" w:cstheme="minorHAnsi"/>
                <w:sz w:val="20"/>
                <w:szCs w:val="20"/>
              </w:rPr>
              <w:t>Yen Nguyen</w:t>
            </w:r>
          </w:p>
        </w:tc>
        <w:tc>
          <w:tcPr>
            <w:tcW w:w="2452" w:type="pct"/>
            <w:tcPrChange w:id="2411" w:author="Windows User" w:date="2019-04-05T18:43:00Z">
              <w:tcPr>
                <w:tcW w:w="2452" w:type="pct"/>
                <w:gridSpan w:val="2"/>
              </w:tcPr>
            </w:tcPrChange>
          </w:tcPr>
          <w:p w14:paraId="06AB497E" w14:textId="21F60EB9" w:rsidR="00234FAE" w:rsidRDefault="00234FAE" w:rsidP="00234FAE">
            <w:pPr>
              <w:rPr>
                <w:rFonts w:asciiTheme="minorHAnsi" w:hAnsiTheme="minorHAnsi" w:cstheme="minorHAnsi"/>
                <w:sz w:val="20"/>
                <w:szCs w:val="20"/>
              </w:rPr>
            </w:pPr>
            <w:r>
              <w:rPr>
                <w:rFonts w:asciiTheme="minorHAnsi" w:hAnsiTheme="minorHAnsi" w:cstheme="minorHAnsi"/>
                <w:sz w:val="20"/>
                <w:szCs w:val="20"/>
              </w:rPr>
              <w:t>Đăng ký/Đăng nhập/Quên mật khẩu</w:t>
            </w:r>
          </w:p>
          <w:p w14:paraId="779F8BF9" w14:textId="33BBD0E4" w:rsidR="0076352A" w:rsidRDefault="0076352A" w:rsidP="00234FAE">
            <w:pPr>
              <w:rPr>
                <w:rFonts w:asciiTheme="minorHAnsi" w:hAnsiTheme="minorHAnsi" w:cstheme="minorHAnsi"/>
                <w:sz w:val="20"/>
                <w:szCs w:val="20"/>
              </w:rPr>
            </w:pPr>
            <w:r>
              <w:rPr>
                <w:rFonts w:asciiTheme="minorHAnsi" w:hAnsiTheme="minorHAnsi" w:cstheme="minorHAnsi"/>
                <w:sz w:val="20"/>
                <w:szCs w:val="20"/>
              </w:rPr>
              <w:t xml:space="preserve">Phụ lục </w:t>
            </w:r>
          </w:p>
          <w:p w14:paraId="742F1680" w14:textId="77777777" w:rsidR="00234FAE" w:rsidRDefault="00234FAE" w:rsidP="00234FAE">
            <w:pPr>
              <w:rPr>
                <w:rFonts w:asciiTheme="minorHAnsi" w:hAnsiTheme="minorHAnsi" w:cstheme="minorHAnsi"/>
                <w:sz w:val="20"/>
                <w:szCs w:val="20"/>
              </w:rPr>
            </w:pPr>
            <w:r>
              <w:rPr>
                <w:rFonts w:asciiTheme="minorHAnsi" w:hAnsiTheme="minorHAnsi" w:cstheme="minorHAnsi"/>
                <w:sz w:val="20"/>
                <w:szCs w:val="20"/>
              </w:rPr>
              <w:t>Giải trí/ Thiếu nhi</w:t>
            </w:r>
          </w:p>
          <w:p w14:paraId="4D7F2163" w14:textId="77777777" w:rsidR="00234FAE" w:rsidRDefault="00234FAE" w:rsidP="00234FAE">
            <w:pPr>
              <w:rPr>
                <w:rFonts w:asciiTheme="minorHAnsi" w:hAnsiTheme="minorHAnsi" w:cstheme="minorHAnsi"/>
                <w:sz w:val="20"/>
                <w:szCs w:val="20"/>
              </w:rPr>
            </w:pPr>
            <w:r>
              <w:rPr>
                <w:rFonts w:asciiTheme="minorHAnsi" w:hAnsiTheme="minorHAnsi" w:cstheme="minorHAnsi"/>
                <w:sz w:val="20"/>
                <w:szCs w:val="20"/>
              </w:rPr>
              <w:t xml:space="preserve">Top/Bottom Navigation bar </w:t>
            </w:r>
          </w:p>
          <w:p w14:paraId="1C43DF84" w14:textId="5860115F" w:rsidR="0076352A" w:rsidRDefault="0076352A" w:rsidP="00234FAE">
            <w:pPr>
              <w:rPr>
                <w:rFonts w:asciiTheme="minorHAnsi" w:hAnsiTheme="minorHAnsi" w:cstheme="minorHAnsi"/>
                <w:sz w:val="20"/>
                <w:szCs w:val="20"/>
              </w:rPr>
            </w:pPr>
            <w:r>
              <w:rPr>
                <w:rFonts w:asciiTheme="minorHAnsi" w:hAnsiTheme="minorHAnsi" w:cstheme="minorHAnsi"/>
                <w:sz w:val="20"/>
                <w:szCs w:val="20"/>
              </w:rPr>
              <w:t>Action bar</w:t>
            </w:r>
          </w:p>
          <w:p w14:paraId="2130BA98" w14:textId="36A6136C" w:rsidR="00234FAE" w:rsidRDefault="00234FAE" w:rsidP="00234FAE">
            <w:pPr>
              <w:rPr>
                <w:rFonts w:asciiTheme="minorHAnsi" w:hAnsiTheme="minorHAnsi" w:cstheme="minorHAnsi"/>
                <w:sz w:val="20"/>
                <w:szCs w:val="20"/>
              </w:rPr>
            </w:pPr>
            <w:r>
              <w:rPr>
                <w:rFonts w:asciiTheme="minorHAnsi" w:hAnsiTheme="minorHAnsi" w:cstheme="minorHAnsi"/>
                <w:sz w:val="20"/>
                <w:szCs w:val="20"/>
              </w:rPr>
              <w:t>Sự kiện</w:t>
            </w:r>
          </w:p>
          <w:p w14:paraId="657314B6" w14:textId="222D3B6C" w:rsidR="00234FAE" w:rsidRPr="00436F38" w:rsidRDefault="00234FAE" w:rsidP="00234FAE">
            <w:pPr>
              <w:rPr>
                <w:rFonts w:asciiTheme="minorHAnsi" w:hAnsiTheme="minorHAnsi" w:cstheme="minorHAnsi"/>
                <w:sz w:val="20"/>
                <w:szCs w:val="20"/>
              </w:rPr>
            </w:pPr>
            <w:r w:rsidRPr="00436F38">
              <w:rPr>
                <w:rFonts w:asciiTheme="minorHAnsi" w:hAnsiTheme="minorHAnsi" w:cstheme="minorHAnsi"/>
                <w:sz w:val="20"/>
                <w:szCs w:val="20"/>
              </w:rPr>
              <w:t>Tìm kiếm toàn bộ</w:t>
            </w:r>
            <w:r>
              <w:rPr>
                <w:rFonts w:asciiTheme="minorHAnsi" w:hAnsiTheme="minorHAnsi" w:cstheme="minorHAnsi"/>
                <w:sz w:val="20"/>
                <w:szCs w:val="20"/>
              </w:rPr>
              <w:t xml:space="preserve"> </w:t>
            </w:r>
          </w:p>
          <w:p w14:paraId="0EA1AFE3" w14:textId="77777777" w:rsidR="006D4CCB" w:rsidRDefault="00234FAE" w:rsidP="00234FAE">
            <w:pPr>
              <w:rPr>
                <w:rFonts w:asciiTheme="minorHAnsi" w:hAnsiTheme="minorHAnsi" w:cstheme="minorHAnsi"/>
                <w:sz w:val="20"/>
                <w:szCs w:val="20"/>
              </w:rPr>
            </w:pPr>
            <w:r w:rsidRPr="00436F38">
              <w:rPr>
                <w:rFonts w:asciiTheme="minorHAnsi" w:hAnsiTheme="minorHAnsi" w:cstheme="minorHAnsi"/>
                <w:sz w:val="20"/>
                <w:szCs w:val="20"/>
              </w:rPr>
              <w:t>Sub Search</w:t>
            </w:r>
          </w:p>
          <w:p w14:paraId="62724554" w14:textId="20C69F28" w:rsidR="0035168B" w:rsidRDefault="006D4CCB" w:rsidP="00E213CA">
            <w:pPr>
              <w:rPr>
                <w:rFonts w:asciiTheme="minorHAnsi" w:hAnsiTheme="minorHAnsi" w:cstheme="minorHAnsi"/>
                <w:sz w:val="20"/>
                <w:szCs w:val="20"/>
              </w:rPr>
            </w:pPr>
            <w:r>
              <w:rPr>
                <w:rFonts w:asciiTheme="minorHAnsi" w:hAnsiTheme="minorHAnsi" w:cstheme="minorHAnsi"/>
                <w:sz w:val="20"/>
                <w:szCs w:val="20"/>
              </w:rPr>
              <w:t>Textcase</w:t>
            </w:r>
          </w:p>
          <w:p w14:paraId="0665CF14" w14:textId="5BA84BD6" w:rsidR="006F5562" w:rsidRPr="00A84EF4" w:rsidRDefault="006F5562" w:rsidP="00E213CA">
            <w:pPr>
              <w:rPr>
                <w:rFonts w:asciiTheme="minorHAnsi" w:hAnsiTheme="minorHAnsi" w:cstheme="minorHAnsi"/>
                <w:sz w:val="20"/>
                <w:szCs w:val="20"/>
              </w:rPr>
            </w:pPr>
          </w:p>
        </w:tc>
      </w:tr>
      <w:tr w:rsidR="00D167F8" w:rsidRPr="00202C83" w14:paraId="68A989F8" w14:textId="77777777" w:rsidTr="00B74DB6">
        <w:trPr>
          <w:trHeight w:val="622"/>
          <w:trPrChange w:id="2412" w:author="Windows User" w:date="2019-04-05T18:43:00Z">
            <w:trPr>
              <w:trHeight w:val="622"/>
            </w:trPr>
          </w:trPrChange>
        </w:trPr>
        <w:tc>
          <w:tcPr>
            <w:tcW w:w="577" w:type="pct"/>
            <w:tcPrChange w:id="2413" w:author="Windows User" w:date="2019-04-05T18:43:00Z">
              <w:tcPr>
                <w:tcW w:w="577" w:type="pct"/>
                <w:gridSpan w:val="2"/>
              </w:tcPr>
            </w:tcPrChange>
          </w:tcPr>
          <w:p w14:paraId="3E4AD0BF" w14:textId="3CB5CC22" w:rsidR="00D167F8" w:rsidRPr="00202C83" w:rsidRDefault="00D167F8">
            <w:pPr>
              <w:rPr>
                <w:rFonts w:asciiTheme="minorHAnsi" w:hAnsiTheme="minorHAnsi" w:cstheme="minorHAnsi"/>
                <w:sz w:val="20"/>
                <w:szCs w:val="20"/>
              </w:rPr>
            </w:pPr>
            <w:r>
              <w:rPr>
                <w:rFonts w:asciiTheme="minorHAnsi" w:hAnsiTheme="minorHAnsi" w:cstheme="minorHAnsi"/>
                <w:sz w:val="20"/>
                <w:szCs w:val="20"/>
              </w:rPr>
              <w:t>1.1.7</w:t>
            </w:r>
          </w:p>
        </w:tc>
        <w:tc>
          <w:tcPr>
            <w:tcW w:w="865" w:type="pct"/>
            <w:tcPrChange w:id="2414" w:author="Windows User" w:date="2019-04-05T18:43:00Z">
              <w:tcPr>
                <w:tcW w:w="865" w:type="pct"/>
                <w:gridSpan w:val="2"/>
              </w:tcPr>
            </w:tcPrChange>
          </w:tcPr>
          <w:p w14:paraId="57371523" w14:textId="14408107" w:rsidR="00D167F8" w:rsidRDefault="00D167F8">
            <w:pPr>
              <w:rPr>
                <w:rFonts w:asciiTheme="minorHAnsi" w:hAnsiTheme="minorHAnsi" w:cstheme="minorHAnsi"/>
                <w:sz w:val="20"/>
                <w:szCs w:val="20"/>
              </w:rPr>
            </w:pPr>
            <w:r>
              <w:rPr>
                <w:rFonts w:asciiTheme="minorHAnsi" w:hAnsiTheme="minorHAnsi" w:cstheme="minorHAnsi"/>
                <w:sz w:val="20"/>
                <w:szCs w:val="20"/>
              </w:rPr>
              <w:t>22-03-2019</w:t>
            </w:r>
          </w:p>
        </w:tc>
        <w:tc>
          <w:tcPr>
            <w:tcW w:w="1106" w:type="pct"/>
            <w:tcPrChange w:id="2415" w:author="Windows User" w:date="2019-04-05T18:43:00Z">
              <w:tcPr>
                <w:tcW w:w="1106" w:type="pct"/>
                <w:gridSpan w:val="2"/>
              </w:tcPr>
            </w:tcPrChange>
          </w:tcPr>
          <w:p w14:paraId="7732D32D" w14:textId="39620A9A" w:rsidR="00D167F8" w:rsidRDefault="00D167F8" w:rsidP="00E213CA">
            <w:pPr>
              <w:rPr>
                <w:rFonts w:asciiTheme="minorHAnsi" w:hAnsiTheme="minorHAnsi" w:cstheme="minorHAnsi"/>
                <w:sz w:val="20"/>
                <w:szCs w:val="20"/>
              </w:rPr>
            </w:pPr>
            <w:r>
              <w:rPr>
                <w:rFonts w:asciiTheme="minorHAnsi" w:hAnsiTheme="minorHAnsi" w:cstheme="minorHAnsi"/>
                <w:sz w:val="20"/>
                <w:szCs w:val="20"/>
              </w:rPr>
              <w:t>Yen Nguyen</w:t>
            </w:r>
          </w:p>
        </w:tc>
        <w:tc>
          <w:tcPr>
            <w:tcW w:w="2452" w:type="pct"/>
            <w:tcPrChange w:id="2416" w:author="Windows User" w:date="2019-04-05T18:43:00Z">
              <w:tcPr>
                <w:tcW w:w="2452" w:type="pct"/>
                <w:gridSpan w:val="2"/>
              </w:tcPr>
            </w:tcPrChange>
          </w:tcPr>
          <w:p w14:paraId="07688D6F" w14:textId="6F428A51" w:rsidR="00D167F8" w:rsidRDefault="00D167F8" w:rsidP="00234FAE">
            <w:pPr>
              <w:rPr>
                <w:rFonts w:asciiTheme="minorHAnsi" w:hAnsiTheme="minorHAnsi" w:cstheme="minorHAnsi"/>
                <w:sz w:val="20"/>
                <w:szCs w:val="20"/>
              </w:rPr>
            </w:pPr>
            <w:r>
              <w:rPr>
                <w:rFonts w:asciiTheme="minorHAnsi" w:hAnsiTheme="minorHAnsi" w:cstheme="minorHAnsi"/>
                <w:sz w:val="20"/>
                <w:szCs w:val="20"/>
              </w:rPr>
              <w:t>Đăng ký/Đăng nhập/Quên mật khẩu</w:t>
            </w:r>
          </w:p>
          <w:p w14:paraId="66C1288E" w14:textId="697BDCDF" w:rsidR="00D167F8" w:rsidRDefault="00D167F8" w:rsidP="00234FAE">
            <w:pPr>
              <w:rPr>
                <w:rFonts w:asciiTheme="minorHAnsi" w:hAnsiTheme="minorHAnsi" w:cstheme="minorHAnsi"/>
                <w:sz w:val="20"/>
                <w:szCs w:val="20"/>
              </w:rPr>
            </w:pPr>
            <w:r>
              <w:rPr>
                <w:rFonts w:asciiTheme="minorHAnsi" w:hAnsiTheme="minorHAnsi" w:cstheme="minorHAnsi"/>
                <w:sz w:val="20"/>
                <w:szCs w:val="20"/>
              </w:rPr>
              <w:t>Player</w:t>
            </w:r>
          </w:p>
          <w:p w14:paraId="4FD55471" w14:textId="153C63AD" w:rsidR="00D167F8" w:rsidRDefault="00D167F8" w:rsidP="00234FAE">
            <w:pPr>
              <w:rPr>
                <w:rFonts w:asciiTheme="minorHAnsi" w:hAnsiTheme="minorHAnsi" w:cstheme="minorHAnsi"/>
                <w:sz w:val="20"/>
                <w:szCs w:val="20"/>
              </w:rPr>
            </w:pPr>
            <w:r>
              <w:rPr>
                <w:rFonts w:asciiTheme="minorHAnsi" w:hAnsiTheme="minorHAnsi" w:cstheme="minorHAnsi"/>
                <w:sz w:val="20"/>
                <w:szCs w:val="20"/>
              </w:rPr>
              <w:t>Phim truyện</w:t>
            </w:r>
          </w:p>
          <w:p w14:paraId="48C89D05" w14:textId="3E5A0A3C" w:rsidR="00D167F8" w:rsidRDefault="00D167F8" w:rsidP="00234FAE">
            <w:pPr>
              <w:rPr>
                <w:rFonts w:asciiTheme="minorHAnsi" w:hAnsiTheme="minorHAnsi" w:cstheme="minorHAnsi"/>
                <w:sz w:val="20"/>
                <w:szCs w:val="20"/>
              </w:rPr>
            </w:pPr>
            <w:r>
              <w:rPr>
                <w:rFonts w:asciiTheme="minorHAnsi" w:hAnsiTheme="minorHAnsi" w:cstheme="minorHAnsi"/>
                <w:sz w:val="20"/>
                <w:szCs w:val="20"/>
              </w:rPr>
              <w:t>VOD details</w:t>
            </w:r>
          </w:p>
          <w:p w14:paraId="1F477AFD" w14:textId="335D0345" w:rsidR="00D167F8" w:rsidRDefault="00D167F8" w:rsidP="00234FAE">
            <w:pPr>
              <w:rPr>
                <w:rFonts w:asciiTheme="minorHAnsi" w:hAnsiTheme="minorHAnsi" w:cstheme="minorHAnsi"/>
                <w:sz w:val="20"/>
                <w:szCs w:val="20"/>
              </w:rPr>
            </w:pPr>
            <w:r>
              <w:rPr>
                <w:rFonts w:asciiTheme="minorHAnsi" w:hAnsiTheme="minorHAnsi" w:cstheme="minorHAnsi"/>
                <w:sz w:val="20"/>
                <w:szCs w:val="20"/>
              </w:rPr>
              <w:t>Truyền hình</w:t>
            </w:r>
          </w:p>
          <w:p w14:paraId="12534D3A" w14:textId="0A082CC5" w:rsidR="00D167F8" w:rsidRDefault="00E7069C" w:rsidP="00234FAE">
            <w:pPr>
              <w:rPr>
                <w:rFonts w:asciiTheme="minorHAnsi" w:hAnsiTheme="minorHAnsi" w:cstheme="minorHAnsi"/>
                <w:sz w:val="20"/>
                <w:szCs w:val="20"/>
              </w:rPr>
            </w:pPr>
            <w:r>
              <w:rPr>
                <w:rFonts w:asciiTheme="minorHAnsi" w:hAnsiTheme="minorHAnsi" w:cstheme="minorHAnsi"/>
                <w:sz w:val="20"/>
                <w:szCs w:val="20"/>
              </w:rPr>
              <w:t>Sự kiện</w:t>
            </w:r>
          </w:p>
          <w:p w14:paraId="76AA24EE" w14:textId="47CD7791" w:rsidR="00E7069C" w:rsidRDefault="00E7069C" w:rsidP="00234FAE">
            <w:pPr>
              <w:rPr>
                <w:rFonts w:asciiTheme="minorHAnsi" w:hAnsiTheme="minorHAnsi" w:cstheme="minorHAnsi"/>
                <w:sz w:val="20"/>
                <w:szCs w:val="20"/>
              </w:rPr>
            </w:pPr>
            <w:r>
              <w:rPr>
                <w:rFonts w:asciiTheme="minorHAnsi" w:hAnsiTheme="minorHAnsi" w:cstheme="minorHAnsi"/>
                <w:sz w:val="20"/>
                <w:szCs w:val="20"/>
              </w:rPr>
              <w:t>Giải trí</w:t>
            </w:r>
          </w:p>
          <w:p w14:paraId="3070BFDB" w14:textId="629366BD" w:rsidR="00E7069C" w:rsidRDefault="00E7069C" w:rsidP="00234FAE">
            <w:pPr>
              <w:rPr>
                <w:rFonts w:asciiTheme="minorHAnsi" w:hAnsiTheme="minorHAnsi" w:cstheme="minorHAnsi"/>
                <w:sz w:val="20"/>
                <w:szCs w:val="20"/>
              </w:rPr>
            </w:pPr>
            <w:r>
              <w:rPr>
                <w:rFonts w:asciiTheme="minorHAnsi" w:hAnsiTheme="minorHAnsi" w:cstheme="minorHAnsi"/>
                <w:sz w:val="20"/>
                <w:szCs w:val="20"/>
              </w:rPr>
              <w:t>Thiếu nhi</w:t>
            </w:r>
          </w:p>
          <w:p w14:paraId="59BDF6E0" w14:textId="77777777" w:rsidR="00D167F8" w:rsidRDefault="00E7069C">
            <w:pPr>
              <w:rPr>
                <w:rFonts w:asciiTheme="minorHAnsi" w:hAnsiTheme="minorHAnsi" w:cstheme="minorHAnsi"/>
                <w:sz w:val="20"/>
                <w:szCs w:val="20"/>
              </w:rPr>
            </w:pPr>
            <w:r>
              <w:rPr>
                <w:rFonts w:asciiTheme="minorHAnsi" w:hAnsiTheme="minorHAnsi" w:cstheme="minorHAnsi"/>
                <w:sz w:val="20"/>
                <w:szCs w:val="20"/>
              </w:rPr>
              <w:t>Tài khoản</w:t>
            </w:r>
          </w:p>
          <w:p w14:paraId="45882278" w14:textId="77777777" w:rsidR="00E7069C" w:rsidRDefault="00E7069C">
            <w:pPr>
              <w:rPr>
                <w:rFonts w:asciiTheme="minorHAnsi" w:hAnsiTheme="minorHAnsi" w:cstheme="minorHAnsi"/>
                <w:sz w:val="20"/>
                <w:szCs w:val="20"/>
              </w:rPr>
            </w:pPr>
            <w:r>
              <w:rPr>
                <w:rFonts w:asciiTheme="minorHAnsi" w:hAnsiTheme="minorHAnsi" w:cstheme="minorHAnsi"/>
                <w:sz w:val="20"/>
                <w:szCs w:val="20"/>
              </w:rPr>
              <w:t>Cài đặt</w:t>
            </w:r>
          </w:p>
          <w:p w14:paraId="73DC6207" w14:textId="6B7A1518" w:rsidR="002664C0" w:rsidRDefault="002664C0">
            <w:pPr>
              <w:rPr>
                <w:rFonts w:asciiTheme="minorHAnsi" w:hAnsiTheme="minorHAnsi" w:cstheme="minorHAnsi"/>
                <w:sz w:val="20"/>
                <w:szCs w:val="20"/>
              </w:rPr>
            </w:pPr>
          </w:p>
        </w:tc>
      </w:tr>
      <w:tr w:rsidR="00F40A44" w:rsidRPr="00202C83" w14:paraId="4FCA2976" w14:textId="77777777" w:rsidTr="00B74DB6">
        <w:trPr>
          <w:trHeight w:val="360"/>
          <w:trPrChange w:id="2417" w:author="Windows User" w:date="2019-04-05T18:43:00Z">
            <w:trPr>
              <w:trHeight w:val="360"/>
            </w:trPr>
          </w:trPrChange>
        </w:trPr>
        <w:tc>
          <w:tcPr>
            <w:tcW w:w="577" w:type="pct"/>
            <w:tcPrChange w:id="2418" w:author="Windows User" w:date="2019-04-05T18:43:00Z">
              <w:tcPr>
                <w:tcW w:w="577" w:type="pct"/>
                <w:gridSpan w:val="2"/>
              </w:tcPr>
            </w:tcPrChange>
          </w:tcPr>
          <w:p w14:paraId="44569E25" w14:textId="41A27D64" w:rsidR="00F40A44" w:rsidRDefault="00F40A44">
            <w:pPr>
              <w:rPr>
                <w:rFonts w:asciiTheme="minorHAnsi" w:hAnsiTheme="minorHAnsi" w:cstheme="minorHAnsi"/>
                <w:sz w:val="20"/>
                <w:szCs w:val="20"/>
              </w:rPr>
            </w:pPr>
            <w:r>
              <w:rPr>
                <w:rFonts w:asciiTheme="minorHAnsi" w:hAnsiTheme="minorHAnsi" w:cstheme="minorHAnsi"/>
                <w:sz w:val="20"/>
                <w:szCs w:val="20"/>
              </w:rPr>
              <w:t>1.1.8</w:t>
            </w:r>
          </w:p>
        </w:tc>
        <w:tc>
          <w:tcPr>
            <w:tcW w:w="865" w:type="pct"/>
            <w:tcPrChange w:id="2419" w:author="Windows User" w:date="2019-04-05T18:43:00Z">
              <w:tcPr>
                <w:tcW w:w="865" w:type="pct"/>
                <w:gridSpan w:val="2"/>
              </w:tcPr>
            </w:tcPrChange>
          </w:tcPr>
          <w:p w14:paraId="49FDC762" w14:textId="6730172F" w:rsidR="00F40A44" w:rsidRDefault="00F40A44">
            <w:pPr>
              <w:rPr>
                <w:rFonts w:asciiTheme="minorHAnsi" w:hAnsiTheme="minorHAnsi" w:cstheme="minorHAnsi"/>
                <w:sz w:val="20"/>
                <w:szCs w:val="20"/>
              </w:rPr>
            </w:pPr>
            <w:r>
              <w:rPr>
                <w:rFonts w:asciiTheme="minorHAnsi" w:hAnsiTheme="minorHAnsi" w:cstheme="minorHAnsi"/>
                <w:sz w:val="20"/>
                <w:szCs w:val="20"/>
              </w:rPr>
              <w:t>26-03-2019</w:t>
            </w:r>
          </w:p>
        </w:tc>
        <w:tc>
          <w:tcPr>
            <w:tcW w:w="1106" w:type="pct"/>
            <w:tcPrChange w:id="2420" w:author="Windows User" w:date="2019-04-05T18:43:00Z">
              <w:tcPr>
                <w:tcW w:w="1106" w:type="pct"/>
                <w:gridSpan w:val="2"/>
              </w:tcPr>
            </w:tcPrChange>
          </w:tcPr>
          <w:p w14:paraId="27D6E18E" w14:textId="6EC6668E" w:rsidR="00F40A44" w:rsidRDefault="00F40A44" w:rsidP="00E213CA">
            <w:pPr>
              <w:rPr>
                <w:rFonts w:asciiTheme="minorHAnsi" w:hAnsiTheme="minorHAnsi" w:cstheme="minorHAnsi"/>
                <w:sz w:val="20"/>
                <w:szCs w:val="20"/>
              </w:rPr>
            </w:pPr>
            <w:r>
              <w:rPr>
                <w:rFonts w:asciiTheme="minorHAnsi" w:hAnsiTheme="minorHAnsi" w:cstheme="minorHAnsi"/>
                <w:sz w:val="20"/>
                <w:szCs w:val="20"/>
              </w:rPr>
              <w:t>Yen Nguyen</w:t>
            </w:r>
          </w:p>
        </w:tc>
        <w:tc>
          <w:tcPr>
            <w:tcW w:w="2452" w:type="pct"/>
            <w:tcPrChange w:id="2421" w:author="Windows User" w:date="2019-04-05T18:43:00Z">
              <w:tcPr>
                <w:tcW w:w="2452" w:type="pct"/>
                <w:gridSpan w:val="2"/>
              </w:tcPr>
            </w:tcPrChange>
          </w:tcPr>
          <w:p w14:paraId="7C698FA5" w14:textId="475C9804" w:rsidR="00F40A44" w:rsidRDefault="00536794" w:rsidP="00234FAE">
            <w:pPr>
              <w:rPr>
                <w:rFonts w:asciiTheme="minorHAnsi" w:hAnsiTheme="minorHAnsi" w:cstheme="minorHAnsi"/>
                <w:sz w:val="20"/>
                <w:szCs w:val="20"/>
              </w:rPr>
            </w:pPr>
            <w:r>
              <w:rPr>
                <w:rFonts w:asciiTheme="minorHAnsi" w:hAnsiTheme="minorHAnsi" w:cstheme="minorHAnsi"/>
                <w:sz w:val="20"/>
                <w:szCs w:val="20"/>
              </w:rPr>
              <w:t>Action bar - Danh sách xem gần đây</w:t>
            </w:r>
          </w:p>
          <w:p w14:paraId="788B9296" w14:textId="4822F3B6" w:rsidR="00536794" w:rsidRDefault="00536794" w:rsidP="00234FAE">
            <w:pPr>
              <w:rPr>
                <w:rFonts w:asciiTheme="minorHAnsi" w:hAnsiTheme="minorHAnsi" w:cstheme="minorHAnsi"/>
                <w:sz w:val="20"/>
                <w:szCs w:val="20"/>
              </w:rPr>
            </w:pPr>
            <w:r>
              <w:rPr>
                <w:rFonts w:asciiTheme="minorHAnsi" w:hAnsiTheme="minorHAnsi" w:cstheme="minorHAnsi"/>
                <w:sz w:val="20"/>
                <w:szCs w:val="20"/>
              </w:rPr>
              <w:t>Mục tuyển chọn – Subtitle poster VODs</w:t>
            </w:r>
          </w:p>
          <w:p w14:paraId="7FEC6F58" w14:textId="01BF6CF5" w:rsidR="002664C0" w:rsidRDefault="002664C0" w:rsidP="00234FAE">
            <w:pPr>
              <w:rPr>
                <w:rFonts w:asciiTheme="minorHAnsi" w:hAnsiTheme="minorHAnsi" w:cstheme="minorHAnsi"/>
                <w:sz w:val="20"/>
                <w:szCs w:val="20"/>
              </w:rPr>
            </w:pPr>
            <w:r>
              <w:rPr>
                <w:rFonts w:asciiTheme="minorHAnsi" w:hAnsiTheme="minorHAnsi" w:cstheme="minorHAnsi"/>
                <w:sz w:val="20"/>
                <w:szCs w:val="20"/>
              </w:rPr>
              <w:t>VOD details</w:t>
            </w:r>
          </w:p>
          <w:p w14:paraId="7997CE16" w14:textId="66C15F2F" w:rsidR="00536794" w:rsidRDefault="00536794">
            <w:pPr>
              <w:rPr>
                <w:rFonts w:asciiTheme="minorHAnsi" w:hAnsiTheme="minorHAnsi" w:cstheme="minorHAnsi"/>
                <w:sz w:val="20"/>
                <w:szCs w:val="20"/>
              </w:rPr>
            </w:pPr>
            <w:r>
              <w:rPr>
                <w:rFonts w:asciiTheme="minorHAnsi" w:hAnsiTheme="minorHAnsi" w:cstheme="minorHAnsi"/>
                <w:sz w:val="20"/>
                <w:szCs w:val="20"/>
              </w:rPr>
              <w:t>Pending danh sách theo dõi</w:t>
            </w:r>
          </w:p>
        </w:tc>
      </w:tr>
      <w:tr w:rsidR="00B74DB6" w:rsidRPr="00202C83" w14:paraId="5B32A44D" w14:textId="77777777" w:rsidTr="00B74DB6">
        <w:trPr>
          <w:trHeight w:val="360"/>
          <w:ins w:id="2422" w:author="Windows User" w:date="2019-04-05T18:43:00Z"/>
        </w:trPr>
        <w:tc>
          <w:tcPr>
            <w:tcW w:w="577" w:type="pct"/>
          </w:tcPr>
          <w:p w14:paraId="3BADE030" w14:textId="12E98E1F" w:rsidR="00B74DB6" w:rsidRDefault="00B74DB6">
            <w:pPr>
              <w:rPr>
                <w:ins w:id="2423" w:author="Windows User" w:date="2019-04-05T18:43:00Z"/>
                <w:rFonts w:asciiTheme="minorHAnsi" w:hAnsiTheme="minorHAnsi" w:cstheme="minorHAnsi"/>
                <w:sz w:val="20"/>
                <w:szCs w:val="20"/>
              </w:rPr>
            </w:pPr>
            <w:ins w:id="2424" w:author="Windows User" w:date="2019-04-05T18:43:00Z">
              <w:r>
                <w:rPr>
                  <w:rFonts w:asciiTheme="minorHAnsi" w:hAnsiTheme="minorHAnsi" w:cstheme="minorHAnsi"/>
                  <w:sz w:val="20"/>
                  <w:szCs w:val="20"/>
                </w:rPr>
                <w:t>1.1.9</w:t>
              </w:r>
            </w:ins>
          </w:p>
        </w:tc>
        <w:tc>
          <w:tcPr>
            <w:tcW w:w="865" w:type="pct"/>
          </w:tcPr>
          <w:p w14:paraId="187E6E5A" w14:textId="42402288" w:rsidR="00B74DB6" w:rsidRDefault="00B74DB6">
            <w:pPr>
              <w:rPr>
                <w:ins w:id="2425" w:author="Windows User" w:date="2019-04-05T18:43:00Z"/>
                <w:rFonts w:asciiTheme="minorHAnsi" w:hAnsiTheme="minorHAnsi" w:cstheme="minorHAnsi"/>
                <w:sz w:val="20"/>
                <w:szCs w:val="20"/>
              </w:rPr>
            </w:pPr>
            <w:ins w:id="2426" w:author="Windows User" w:date="2019-04-05T18:43:00Z">
              <w:r>
                <w:rPr>
                  <w:rFonts w:asciiTheme="minorHAnsi" w:hAnsiTheme="minorHAnsi" w:cstheme="minorHAnsi"/>
                  <w:sz w:val="20"/>
                  <w:szCs w:val="20"/>
                </w:rPr>
                <w:t>05-04-2019</w:t>
              </w:r>
            </w:ins>
          </w:p>
        </w:tc>
        <w:tc>
          <w:tcPr>
            <w:tcW w:w="1106" w:type="pct"/>
          </w:tcPr>
          <w:p w14:paraId="5ABF20C1" w14:textId="77777777" w:rsidR="00B74DB6" w:rsidRDefault="00B74DB6" w:rsidP="00E213CA">
            <w:pPr>
              <w:rPr>
                <w:ins w:id="2427" w:author="Windows User" w:date="2019-04-05T18:44:00Z"/>
                <w:rFonts w:asciiTheme="minorHAnsi" w:hAnsiTheme="minorHAnsi" w:cstheme="minorHAnsi"/>
                <w:sz w:val="20"/>
                <w:szCs w:val="20"/>
              </w:rPr>
            </w:pPr>
            <w:ins w:id="2428" w:author="Windows User" w:date="2019-04-05T18:43:00Z">
              <w:r>
                <w:rPr>
                  <w:rFonts w:asciiTheme="minorHAnsi" w:hAnsiTheme="minorHAnsi" w:cstheme="minorHAnsi"/>
                  <w:sz w:val="20"/>
                  <w:szCs w:val="20"/>
                </w:rPr>
                <w:t>Yen Nguyen</w:t>
              </w:r>
            </w:ins>
          </w:p>
          <w:p w14:paraId="440AFB3D" w14:textId="77777777" w:rsidR="00B74DB6" w:rsidRDefault="00B74DB6" w:rsidP="00E213CA">
            <w:pPr>
              <w:rPr>
                <w:ins w:id="2429" w:author="Windows User" w:date="2019-04-05T18:46:00Z"/>
                <w:rFonts w:asciiTheme="minorHAnsi" w:hAnsiTheme="minorHAnsi" w:cstheme="minorHAnsi"/>
                <w:sz w:val="20"/>
                <w:szCs w:val="20"/>
              </w:rPr>
            </w:pPr>
            <w:ins w:id="2430" w:author="Windows User" w:date="2019-04-05T18:44:00Z">
              <w:r>
                <w:rPr>
                  <w:rFonts w:asciiTheme="minorHAnsi" w:hAnsiTheme="minorHAnsi" w:cstheme="minorHAnsi"/>
                  <w:sz w:val="20"/>
                  <w:szCs w:val="20"/>
                </w:rPr>
                <w:t>Hai Anh</w:t>
              </w:r>
            </w:ins>
          </w:p>
          <w:p w14:paraId="455C2F2A" w14:textId="464A80CD" w:rsidR="00BC1C66" w:rsidRDefault="00BC1C66" w:rsidP="00E213CA">
            <w:pPr>
              <w:rPr>
                <w:ins w:id="2431" w:author="Windows User" w:date="2019-04-05T18:43:00Z"/>
                <w:rFonts w:asciiTheme="minorHAnsi" w:hAnsiTheme="minorHAnsi" w:cstheme="minorHAnsi"/>
                <w:sz w:val="20"/>
                <w:szCs w:val="20"/>
              </w:rPr>
            </w:pPr>
            <w:ins w:id="2432" w:author="Windows User" w:date="2019-04-05T18:46:00Z">
              <w:r>
                <w:rPr>
                  <w:rFonts w:asciiTheme="minorHAnsi" w:hAnsiTheme="minorHAnsi" w:cstheme="minorHAnsi"/>
                  <w:sz w:val="20"/>
                  <w:szCs w:val="20"/>
                </w:rPr>
                <w:t>An Kha</w:t>
              </w:r>
            </w:ins>
          </w:p>
        </w:tc>
        <w:tc>
          <w:tcPr>
            <w:tcW w:w="2452" w:type="pct"/>
          </w:tcPr>
          <w:p w14:paraId="75859A74" w14:textId="11CE2F7C" w:rsidR="00BC1C66" w:rsidRDefault="00BC1C66" w:rsidP="00B74DB6">
            <w:pPr>
              <w:rPr>
                <w:ins w:id="2433" w:author="Windows User" w:date="2019-04-05T18:47:00Z"/>
                <w:rFonts w:asciiTheme="minorHAnsi" w:hAnsiTheme="minorHAnsi" w:cstheme="minorHAnsi"/>
                <w:sz w:val="20"/>
                <w:szCs w:val="20"/>
              </w:rPr>
            </w:pPr>
            <w:ins w:id="2434" w:author="Windows User" w:date="2019-04-05T18:47:00Z">
              <w:r>
                <w:rPr>
                  <w:rFonts w:asciiTheme="minorHAnsi" w:hAnsiTheme="minorHAnsi" w:cstheme="minorHAnsi"/>
                  <w:sz w:val="20"/>
                  <w:szCs w:val="20"/>
                </w:rPr>
                <w:t xml:space="preserve">2.5.1 Action bar </w:t>
              </w:r>
            </w:ins>
            <w:ins w:id="2435" w:author="Windows User" w:date="2019-04-05T18:48:00Z">
              <w:r>
                <w:rPr>
                  <w:rFonts w:asciiTheme="minorHAnsi" w:hAnsiTheme="minorHAnsi" w:cstheme="minorHAnsi"/>
                  <w:sz w:val="20"/>
                  <w:szCs w:val="20"/>
                </w:rPr>
                <w:t>–</w:t>
              </w:r>
            </w:ins>
            <w:ins w:id="2436" w:author="Windows User" w:date="2019-04-05T18:47:00Z">
              <w:r>
                <w:rPr>
                  <w:rFonts w:asciiTheme="minorHAnsi" w:hAnsiTheme="minorHAnsi" w:cstheme="minorHAnsi"/>
                  <w:sz w:val="20"/>
                  <w:szCs w:val="20"/>
                </w:rPr>
                <w:t xml:space="preserve"> Bổ</w:t>
              </w:r>
            </w:ins>
            <w:ins w:id="2437" w:author="Windows User" w:date="2019-04-05T18:48:00Z">
              <w:r>
                <w:rPr>
                  <w:rFonts w:asciiTheme="minorHAnsi" w:hAnsiTheme="minorHAnsi" w:cstheme="minorHAnsi"/>
                  <w:sz w:val="20"/>
                  <w:szCs w:val="20"/>
                </w:rPr>
                <w:t xml:space="preserve"> sung phần </w:t>
              </w:r>
            </w:ins>
            <w:ins w:id="2438" w:author="Windows User" w:date="2019-04-05T18:47:00Z">
              <w:r>
                <w:rPr>
                  <w:rFonts w:asciiTheme="minorHAnsi" w:hAnsiTheme="minorHAnsi" w:cstheme="minorHAnsi"/>
                  <w:sz w:val="20"/>
                  <w:szCs w:val="20"/>
                </w:rPr>
                <w:t xml:space="preserve">Thông báo </w:t>
              </w:r>
            </w:ins>
          </w:p>
          <w:p w14:paraId="40B563B0" w14:textId="22641BA7" w:rsidR="00B74DB6" w:rsidRDefault="00BC1C66" w:rsidP="00B74DB6">
            <w:pPr>
              <w:rPr>
                <w:ins w:id="2439" w:author="Windows User" w:date="2019-04-05T18:45:00Z"/>
                <w:rFonts w:asciiTheme="minorHAnsi" w:hAnsiTheme="minorHAnsi" w:cstheme="minorHAnsi"/>
                <w:sz w:val="20"/>
                <w:szCs w:val="20"/>
              </w:rPr>
            </w:pPr>
            <w:ins w:id="2440" w:author="Windows User" w:date="2019-04-05T18:45:00Z">
              <w:r>
                <w:rPr>
                  <w:rFonts w:asciiTheme="minorHAnsi" w:hAnsiTheme="minorHAnsi" w:cstheme="minorHAnsi"/>
                  <w:sz w:val="20"/>
                  <w:szCs w:val="20"/>
                </w:rPr>
                <w:t>2.9.1 Bổ sung facted search mainpage Thể thao</w:t>
              </w:r>
            </w:ins>
          </w:p>
          <w:p w14:paraId="041C1626" w14:textId="421C873C" w:rsidR="00B74DB6" w:rsidRPr="00B74DB6" w:rsidRDefault="00B74DB6" w:rsidP="00B74DB6">
            <w:pPr>
              <w:rPr>
                <w:ins w:id="2441" w:author="Windows User" w:date="2019-04-05T18:44:00Z"/>
                <w:rFonts w:asciiTheme="minorHAnsi" w:hAnsiTheme="minorHAnsi" w:cstheme="minorHAnsi"/>
                <w:sz w:val="20"/>
                <w:szCs w:val="20"/>
              </w:rPr>
            </w:pPr>
            <w:ins w:id="2442" w:author="Windows User" w:date="2019-04-05T18:44:00Z">
              <w:r w:rsidRPr="00B74DB6">
                <w:rPr>
                  <w:rFonts w:asciiTheme="minorHAnsi" w:hAnsiTheme="minorHAnsi" w:cstheme="minorHAnsi"/>
                  <w:sz w:val="20"/>
                  <w:szCs w:val="20"/>
                </w:rPr>
                <w:t>2.15.2.2</w:t>
              </w:r>
              <w:bookmarkStart w:id="2443" w:name="_GoBack"/>
              <w:bookmarkEnd w:id="2443"/>
              <w:r w:rsidRPr="00B74DB6">
                <w:rPr>
                  <w:rFonts w:asciiTheme="minorHAnsi" w:hAnsiTheme="minorHAnsi" w:cstheme="minorHAnsi"/>
                  <w:sz w:val="20"/>
                  <w:szCs w:val="20"/>
                </w:rPr>
                <w:t xml:space="preserve"> Tạm thời không cho phép thay đổi số điện thoại </w:t>
              </w:r>
            </w:ins>
          </w:p>
          <w:p w14:paraId="448A5917" w14:textId="2BC91EBA" w:rsidR="00B74DB6" w:rsidRPr="00B74DB6" w:rsidRDefault="00B74DB6" w:rsidP="00B74DB6">
            <w:pPr>
              <w:rPr>
                <w:ins w:id="2444" w:author="Windows User" w:date="2019-04-05T18:44:00Z"/>
                <w:rFonts w:asciiTheme="minorHAnsi" w:hAnsiTheme="minorHAnsi" w:cstheme="minorHAnsi"/>
                <w:sz w:val="20"/>
                <w:szCs w:val="20"/>
              </w:rPr>
            </w:pPr>
            <w:ins w:id="2445" w:author="Windows User" w:date="2019-04-05T18:44:00Z">
              <w:r w:rsidRPr="00B74DB6">
                <w:rPr>
                  <w:rFonts w:asciiTheme="minorHAnsi" w:hAnsiTheme="minorHAnsi" w:cstheme="minorHAnsi"/>
                  <w:sz w:val="20"/>
                  <w:szCs w:val="20"/>
                </w:rPr>
                <w:t xml:space="preserve">2.16.1 Long press icon “Trash” để xoá tất cả từ khóa của bạn. </w:t>
              </w:r>
            </w:ins>
          </w:p>
          <w:p w14:paraId="0A88A46C" w14:textId="1C815FE3" w:rsidR="00B74DB6" w:rsidRPr="00B74DB6" w:rsidRDefault="00B74DB6" w:rsidP="00B74DB6">
            <w:pPr>
              <w:rPr>
                <w:ins w:id="2446" w:author="Windows User" w:date="2019-04-05T18:44:00Z"/>
                <w:rFonts w:asciiTheme="minorHAnsi" w:hAnsiTheme="minorHAnsi" w:cstheme="minorHAnsi"/>
                <w:sz w:val="20"/>
                <w:szCs w:val="20"/>
              </w:rPr>
            </w:pPr>
            <w:ins w:id="2447" w:author="Windows User" w:date="2019-04-05T18:44:00Z">
              <w:r w:rsidRPr="00B74DB6">
                <w:rPr>
                  <w:rFonts w:asciiTheme="minorHAnsi" w:hAnsiTheme="minorHAnsi" w:cstheme="minorHAnsi"/>
                  <w:sz w:val="20"/>
                  <w:szCs w:val="20"/>
                </w:rPr>
                <w:t>2.2.4 Sau khi kích hoạt thành công, trở về màn hình Login, yêu cầu log in lại</w:t>
              </w:r>
            </w:ins>
          </w:p>
          <w:p w14:paraId="37186747" w14:textId="1495F398" w:rsidR="00B74DB6" w:rsidRPr="00B74DB6" w:rsidRDefault="00B74DB6" w:rsidP="00B74DB6">
            <w:pPr>
              <w:rPr>
                <w:ins w:id="2448" w:author="Windows User" w:date="2019-04-05T18:44:00Z"/>
                <w:rFonts w:asciiTheme="minorHAnsi" w:hAnsiTheme="minorHAnsi" w:cstheme="minorHAnsi"/>
                <w:sz w:val="20"/>
                <w:szCs w:val="20"/>
              </w:rPr>
            </w:pPr>
            <w:ins w:id="2449" w:author="Windows User" w:date="2019-04-05T18:44:00Z">
              <w:r w:rsidRPr="00B74DB6">
                <w:rPr>
                  <w:rFonts w:asciiTheme="minorHAnsi" w:hAnsiTheme="minorHAnsi" w:cstheme="minorHAnsi"/>
                  <w:sz w:val="20"/>
                  <w:szCs w:val="20"/>
                </w:rPr>
                <w:t>2.10.3 Cập nhật chọn ngày trong lịch phát sóng</w:t>
              </w:r>
            </w:ins>
          </w:p>
          <w:p w14:paraId="3E3ED06E" w14:textId="77777777" w:rsidR="00B74DB6" w:rsidRPr="00B74DB6" w:rsidRDefault="00B74DB6" w:rsidP="00B74DB6">
            <w:pPr>
              <w:rPr>
                <w:ins w:id="2450" w:author="Windows User" w:date="2019-04-05T18:44:00Z"/>
                <w:rFonts w:asciiTheme="minorHAnsi" w:hAnsiTheme="minorHAnsi" w:cstheme="minorHAnsi"/>
                <w:sz w:val="20"/>
                <w:szCs w:val="20"/>
              </w:rPr>
            </w:pPr>
            <w:ins w:id="2451" w:author="Windows User" w:date="2019-04-05T18:44:00Z">
              <w:r w:rsidRPr="00B74DB6">
                <w:rPr>
                  <w:rFonts w:asciiTheme="minorHAnsi" w:hAnsiTheme="minorHAnsi" w:cstheme="minorHAnsi"/>
                  <w:sz w:val="20"/>
                  <w:szCs w:val="20"/>
                </w:rPr>
                <w:t>2.2.1.3 Đăng nhập trên thiết bị mới: - Thay đổi nút “x” thành “&lt;”</w:t>
              </w:r>
            </w:ins>
          </w:p>
          <w:p w14:paraId="0ACEEA4D" w14:textId="368399B1" w:rsidR="00B74DB6" w:rsidRPr="00B74DB6" w:rsidRDefault="00B74DB6" w:rsidP="00B74DB6">
            <w:pPr>
              <w:rPr>
                <w:ins w:id="2452" w:author="Windows User" w:date="2019-04-05T18:44:00Z"/>
                <w:rFonts w:asciiTheme="minorHAnsi" w:hAnsiTheme="minorHAnsi" w:cstheme="minorHAnsi"/>
                <w:sz w:val="20"/>
                <w:szCs w:val="20"/>
              </w:rPr>
            </w:pPr>
            <w:ins w:id="2453" w:author="Windows User" w:date="2019-04-05T18:44:00Z">
              <w:r w:rsidRPr="00B74DB6">
                <w:rPr>
                  <w:rFonts w:asciiTheme="minorHAnsi" w:hAnsiTheme="minorHAnsi" w:cstheme="minorHAnsi"/>
                  <w:sz w:val="20"/>
                  <w:szCs w:val="20"/>
                </w:rPr>
                <w:t xml:space="preserve">2.14.2 </w:t>
              </w:r>
            </w:ins>
            <w:ins w:id="2454" w:author="Windows User" w:date="2019-04-05T18:48:00Z">
              <w:r w:rsidR="00327BF4">
                <w:rPr>
                  <w:rFonts w:asciiTheme="minorHAnsi" w:hAnsiTheme="minorHAnsi" w:cstheme="minorHAnsi"/>
                  <w:sz w:val="20"/>
                  <w:szCs w:val="20"/>
                </w:rPr>
                <w:t xml:space="preserve">Bổ sung DS </w:t>
              </w:r>
            </w:ins>
            <w:ins w:id="2455" w:author="Windows User" w:date="2019-04-05T18:44:00Z">
              <w:r w:rsidRPr="00B74DB6">
                <w:rPr>
                  <w:rFonts w:asciiTheme="minorHAnsi" w:hAnsiTheme="minorHAnsi" w:cstheme="minorHAnsi"/>
                  <w:sz w:val="20"/>
                  <w:szCs w:val="20"/>
                </w:rPr>
                <w:t>Theo dõi</w:t>
              </w:r>
            </w:ins>
          </w:p>
          <w:p w14:paraId="50295D7A" w14:textId="0DE27688" w:rsidR="00B74DB6" w:rsidRDefault="00B74DB6" w:rsidP="00B74DB6">
            <w:pPr>
              <w:rPr>
                <w:ins w:id="2456" w:author="Windows User" w:date="2019-04-05T18:44:00Z"/>
                <w:rFonts w:asciiTheme="minorHAnsi" w:hAnsiTheme="minorHAnsi" w:cstheme="minorHAnsi"/>
                <w:sz w:val="20"/>
                <w:szCs w:val="20"/>
              </w:rPr>
            </w:pPr>
            <w:ins w:id="2457" w:author="Windows User" w:date="2019-04-05T18:44:00Z">
              <w:r w:rsidRPr="00B74DB6">
                <w:rPr>
                  <w:rFonts w:asciiTheme="minorHAnsi" w:hAnsiTheme="minorHAnsi" w:cstheme="minorHAnsi"/>
                  <w:sz w:val="20"/>
                  <w:szCs w:val="20"/>
                </w:rPr>
                <w:t>2.14.4 Thay đổi về dạng list không chia folder</w:t>
              </w:r>
            </w:ins>
          </w:p>
          <w:p w14:paraId="7C8A2822" w14:textId="24096221" w:rsidR="00B74DB6" w:rsidRDefault="00B74DB6" w:rsidP="00B74DB6">
            <w:pPr>
              <w:rPr>
                <w:ins w:id="2458" w:author="Windows User" w:date="2019-04-05T18:43:00Z"/>
                <w:rFonts w:asciiTheme="minorHAnsi" w:hAnsiTheme="minorHAnsi" w:cstheme="minorHAnsi"/>
                <w:sz w:val="20"/>
                <w:szCs w:val="20"/>
              </w:rPr>
            </w:pPr>
            <w:ins w:id="2459" w:author="Windows User" w:date="2019-04-05T18:44:00Z">
              <w:r>
                <w:rPr>
                  <w:rFonts w:asciiTheme="minorHAnsi" w:hAnsiTheme="minorHAnsi" w:cstheme="minorHAnsi"/>
                  <w:sz w:val="20"/>
                  <w:szCs w:val="20"/>
                </w:rPr>
                <w:t>F</w:t>
              </w:r>
              <w:r w:rsidRPr="00B74DB6">
                <w:rPr>
                  <w:rFonts w:asciiTheme="minorHAnsi" w:hAnsiTheme="minorHAnsi" w:cstheme="minorHAnsi"/>
                  <w:sz w:val="20"/>
                  <w:szCs w:val="20"/>
                </w:rPr>
                <w:t xml:space="preserve">acted search của: Phim truyện, Phim lẻ, phim bộ, thể thao, Giải trí, TV show, Hài, Sân khấu, Thiếu nhi, Phim </w:t>
              </w:r>
              <w:r w:rsidRPr="00B74DB6">
                <w:rPr>
                  <w:rFonts w:asciiTheme="minorHAnsi" w:hAnsiTheme="minorHAnsi" w:cstheme="minorHAnsi"/>
                  <w:sz w:val="20"/>
                  <w:szCs w:val="20"/>
                </w:rPr>
                <w:lastRenderedPageBreak/>
                <w:t>thiếu nhi, Ca nhạc, kể chuyện, tiếng Anh, Học điều hay.</w:t>
              </w:r>
            </w:ins>
          </w:p>
        </w:tc>
      </w:tr>
    </w:tbl>
    <w:p w14:paraId="0F3CABC7" w14:textId="396C4309" w:rsidR="007D6053" w:rsidRPr="006C26E1" w:rsidRDefault="007D6053" w:rsidP="00E92C55">
      <w:pPr>
        <w:tabs>
          <w:tab w:val="left" w:pos="1440"/>
          <w:tab w:val="left" w:pos="3600"/>
          <w:tab w:val="left" w:pos="5760"/>
        </w:tabs>
        <w:rPr>
          <w:rFonts w:asciiTheme="minorHAnsi" w:hAnsiTheme="minorHAnsi" w:cstheme="minorHAnsi"/>
          <w:sz w:val="24"/>
          <w:szCs w:val="24"/>
        </w:rPr>
      </w:pPr>
      <w:r w:rsidRPr="006C26E1">
        <w:rPr>
          <w:rFonts w:asciiTheme="minorHAnsi" w:hAnsiTheme="minorHAnsi" w:cstheme="minorHAnsi"/>
          <w:sz w:val="24"/>
          <w:szCs w:val="24"/>
        </w:rPr>
        <w:lastRenderedPageBreak/>
        <w:br w:type="page"/>
      </w:r>
    </w:p>
    <w:p w14:paraId="36A3A2FF" w14:textId="77777777" w:rsidR="0042252F" w:rsidRPr="006C26E1" w:rsidRDefault="0042252F" w:rsidP="0042252F">
      <w:pPr>
        <w:pStyle w:val="Section"/>
        <w:rPr>
          <w:rFonts w:asciiTheme="minorHAnsi" w:hAnsiTheme="minorHAnsi" w:cstheme="minorHAnsi"/>
          <w:sz w:val="24"/>
          <w:szCs w:val="24"/>
        </w:rPr>
      </w:pPr>
      <w:r w:rsidRPr="006C26E1">
        <w:rPr>
          <w:rFonts w:asciiTheme="minorHAnsi" w:hAnsiTheme="minorHAnsi" w:cstheme="minorHAnsi"/>
          <w:sz w:val="24"/>
          <w:szCs w:val="24"/>
        </w:rPr>
        <w:lastRenderedPageBreak/>
        <w:t>RELATED DOCUMENTS</w:t>
      </w:r>
    </w:p>
    <w:p w14:paraId="5B08B5D1" w14:textId="77777777" w:rsidR="00E467A6" w:rsidRPr="006C26E1" w:rsidRDefault="00E467A6" w:rsidP="00E50002">
      <w:pPr>
        <w:tabs>
          <w:tab w:val="left" w:pos="7650"/>
        </w:tabs>
        <w:rPr>
          <w:rFonts w:asciiTheme="minorHAnsi" w:hAnsiTheme="minorHAnsi" w:cstheme="minorHAnsi"/>
          <w:sz w:val="24"/>
          <w:szCs w:val="24"/>
        </w:rPr>
      </w:pPr>
    </w:p>
    <w:p w14:paraId="16DEB4AB" w14:textId="77777777" w:rsidR="00D35F8F" w:rsidRPr="006C26E1" w:rsidRDefault="00D35F8F" w:rsidP="0069009B">
      <w:pPr>
        <w:tabs>
          <w:tab w:val="left" w:pos="7650"/>
        </w:tabs>
        <w:rPr>
          <w:rFonts w:asciiTheme="minorHAnsi" w:hAnsiTheme="minorHAnsi" w:cstheme="minorHAnsi"/>
          <w:sz w:val="24"/>
          <w:szCs w:val="24"/>
        </w:rPr>
        <w:sectPr w:rsidR="00D35F8F" w:rsidRPr="006C26E1" w:rsidSect="006151D0">
          <w:headerReference w:type="default" r:id="rId12"/>
          <w:footerReference w:type="even" r:id="rId13"/>
          <w:footerReference w:type="default" r:id="rId14"/>
          <w:pgSz w:w="12240" w:h="15840"/>
          <w:pgMar w:top="1440" w:right="1440" w:bottom="1440" w:left="1440" w:header="720" w:footer="720" w:gutter="0"/>
          <w:pgNumType w:fmt="lowerRoman" w:start="1"/>
          <w:cols w:space="720"/>
          <w:docGrid w:linePitch="360"/>
        </w:sectPr>
      </w:pPr>
    </w:p>
    <w:p w14:paraId="74E4AAB0" w14:textId="77777777" w:rsidR="004B4C81" w:rsidRPr="00A84EF4" w:rsidRDefault="00676363">
      <w:pPr>
        <w:pStyle w:val="Heading1"/>
        <w:rPr>
          <w:rFonts w:asciiTheme="minorHAnsi" w:hAnsiTheme="minorHAnsi" w:cstheme="minorHAnsi"/>
        </w:rPr>
      </w:pPr>
      <w:bookmarkStart w:id="2460" w:name="_Toc5382190"/>
      <w:r w:rsidRPr="00A84EF4">
        <w:rPr>
          <w:rFonts w:asciiTheme="minorHAnsi" w:hAnsiTheme="minorHAnsi" w:cstheme="minorHAnsi"/>
        </w:rPr>
        <w:lastRenderedPageBreak/>
        <w:t>GIỚI THIỆU (INTRODUCTION)</w:t>
      </w:r>
      <w:bookmarkEnd w:id="2460"/>
    </w:p>
    <w:p w14:paraId="02C88D4A" w14:textId="77777777" w:rsidR="004B4C81" w:rsidRPr="006C26E1" w:rsidRDefault="00676363">
      <w:pPr>
        <w:pStyle w:val="Heading2"/>
      </w:pPr>
      <w:bookmarkStart w:id="2461" w:name="_Toc346528595"/>
      <w:bookmarkStart w:id="2462" w:name="_Toc5382191"/>
      <w:r w:rsidRPr="006C26E1">
        <w:t>MỤC TIÊU (PURPOSE)</w:t>
      </w:r>
      <w:bookmarkEnd w:id="2462"/>
    </w:p>
    <w:p w14:paraId="0ABE1A5A" w14:textId="77777777" w:rsidR="00BD62FE" w:rsidRPr="006C26E1" w:rsidRDefault="00676363" w:rsidP="0069009B">
      <w:pPr>
        <w:tabs>
          <w:tab w:val="left" w:pos="7650"/>
        </w:tabs>
        <w:rPr>
          <w:rFonts w:asciiTheme="minorHAnsi" w:hAnsiTheme="minorHAnsi" w:cstheme="minorHAnsi"/>
          <w:sz w:val="24"/>
          <w:szCs w:val="24"/>
          <w:lang w:val="pt-BR"/>
        </w:rPr>
      </w:pPr>
      <w:r w:rsidRPr="006C26E1">
        <w:rPr>
          <w:rFonts w:asciiTheme="minorHAnsi" w:hAnsiTheme="minorHAnsi" w:cstheme="minorHAnsi"/>
          <w:sz w:val="24"/>
          <w:szCs w:val="24"/>
          <w:lang w:val="pt-BR"/>
        </w:rPr>
        <w:t>Tài liệu này</w:t>
      </w:r>
      <w:r w:rsidR="006D788E" w:rsidRPr="006C26E1">
        <w:rPr>
          <w:rFonts w:asciiTheme="minorHAnsi" w:hAnsiTheme="minorHAnsi" w:cstheme="minorHAnsi"/>
          <w:sz w:val="24"/>
          <w:szCs w:val="24"/>
          <w:lang w:val="pt-BR"/>
        </w:rPr>
        <w:t xml:space="preserve"> (PRD)</w:t>
      </w:r>
      <w:r w:rsidRPr="006C26E1">
        <w:rPr>
          <w:rFonts w:asciiTheme="minorHAnsi" w:hAnsiTheme="minorHAnsi" w:cstheme="minorHAnsi"/>
          <w:sz w:val="24"/>
          <w:szCs w:val="24"/>
          <w:lang w:val="pt-BR"/>
        </w:rPr>
        <w:t xml:space="preserve"> chứa </w:t>
      </w:r>
      <w:r w:rsidR="00A631E9" w:rsidRPr="006C26E1">
        <w:rPr>
          <w:rFonts w:asciiTheme="minorHAnsi" w:hAnsiTheme="minorHAnsi" w:cstheme="minorHAnsi"/>
          <w:sz w:val="24"/>
          <w:szCs w:val="24"/>
        </w:rPr>
        <w:t>quy định và yêu cầu liên quan việc thiết kế sản phẩm FPT TV Online</w:t>
      </w:r>
      <w:r w:rsidR="00DE298B" w:rsidRPr="006C26E1">
        <w:rPr>
          <w:rFonts w:asciiTheme="minorHAnsi" w:hAnsiTheme="minorHAnsi" w:cstheme="minorHAnsi"/>
          <w:sz w:val="24"/>
          <w:szCs w:val="24"/>
        </w:rPr>
        <w:t xml:space="preserve"> trên nền tảng di động</w:t>
      </w:r>
      <w:r w:rsidR="006D788E" w:rsidRPr="006C26E1">
        <w:rPr>
          <w:rFonts w:asciiTheme="minorHAnsi" w:hAnsiTheme="minorHAnsi" w:cstheme="minorHAnsi"/>
          <w:sz w:val="24"/>
          <w:szCs w:val="24"/>
          <w:lang w:val="pt-BR"/>
        </w:rPr>
        <w:t xml:space="preserve"> sẽ được phát triển bởi </w:t>
      </w:r>
      <w:r w:rsidRPr="006C26E1">
        <w:rPr>
          <w:rFonts w:asciiTheme="minorHAnsi" w:hAnsiTheme="minorHAnsi" w:cstheme="minorHAnsi"/>
          <w:sz w:val="24"/>
          <w:szCs w:val="24"/>
          <w:lang w:val="pt-BR"/>
        </w:rPr>
        <w:t>FPT</w:t>
      </w:r>
      <w:r w:rsidR="00B8642D" w:rsidRPr="006C26E1">
        <w:rPr>
          <w:rFonts w:asciiTheme="minorHAnsi" w:hAnsiTheme="minorHAnsi" w:cstheme="minorHAnsi"/>
          <w:sz w:val="24"/>
          <w:szCs w:val="24"/>
          <w:lang w:val="pt-BR"/>
        </w:rPr>
        <w:t xml:space="preserve"> TV</w:t>
      </w:r>
      <w:r w:rsidRPr="006C26E1">
        <w:rPr>
          <w:rFonts w:asciiTheme="minorHAnsi" w:hAnsiTheme="minorHAnsi" w:cstheme="minorHAnsi"/>
          <w:sz w:val="24"/>
          <w:szCs w:val="24"/>
          <w:lang w:val="pt-BR"/>
        </w:rPr>
        <w:t xml:space="preserve">. </w:t>
      </w:r>
      <w:r w:rsidR="006D788E" w:rsidRPr="006C26E1">
        <w:rPr>
          <w:rFonts w:asciiTheme="minorHAnsi" w:hAnsiTheme="minorHAnsi" w:cstheme="minorHAnsi"/>
          <w:sz w:val="24"/>
          <w:szCs w:val="24"/>
          <w:lang w:val="pt-BR"/>
        </w:rPr>
        <w:t>Y</w:t>
      </w:r>
      <w:r w:rsidRPr="006C26E1">
        <w:rPr>
          <w:rFonts w:asciiTheme="minorHAnsi" w:hAnsiTheme="minorHAnsi" w:cstheme="minorHAnsi"/>
          <w:sz w:val="24"/>
          <w:szCs w:val="24"/>
          <w:lang w:val="pt-BR"/>
        </w:rPr>
        <w:t xml:space="preserve">êu cầu </w:t>
      </w:r>
      <w:r w:rsidR="006D788E" w:rsidRPr="006C26E1">
        <w:rPr>
          <w:rFonts w:asciiTheme="minorHAnsi" w:hAnsiTheme="minorHAnsi" w:cstheme="minorHAnsi"/>
          <w:sz w:val="24"/>
          <w:szCs w:val="24"/>
          <w:lang w:val="pt-BR"/>
        </w:rPr>
        <w:t>liệt kê</w:t>
      </w:r>
      <w:r w:rsidRPr="006C26E1">
        <w:rPr>
          <w:rFonts w:asciiTheme="minorHAnsi" w:hAnsiTheme="minorHAnsi" w:cstheme="minorHAnsi"/>
          <w:sz w:val="24"/>
          <w:szCs w:val="24"/>
          <w:lang w:val="pt-BR"/>
        </w:rPr>
        <w:t xml:space="preserve"> </w:t>
      </w:r>
      <w:r w:rsidR="00CB3B05" w:rsidRPr="006C26E1">
        <w:rPr>
          <w:rFonts w:asciiTheme="minorHAnsi" w:hAnsiTheme="minorHAnsi" w:cstheme="minorHAnsi"/>
          <w:sz w:val="24"/>
          <w:szCs w:val="24"/>
          <w:lang w:val="pt-BR"/>
        </w:rPr>
        <w:t xml:space="preserve">trong tài liệu này được </w:t>
      </w:r>
      <w:r w:rsidR="006D788E" w:rsidRPr="006C26E1">
        <w:rPr>
          <w:rFonts w:asciiTheme="minorHAnsi" w:hAnsiTheme="minorHAnsi" w:cstheme="minorHAnsi"/>
          <w:sz w:val="24"/>
          <w:szCs w:val="24"/>
          <w:lang w:val="pt-BR"/>
        </w:rPr>
        <w:t>định nghĩa</w:t>
      </w:r>
      <w:r w:rsidR="00CB3B05" w:rsidRPr="006C26E1">
        <w:rPr>
          <w:rFonts w:asciiTheme="minorHAnsi" w:hAnsiTheme="minorHAnsi" w:cstheme="minorHAnsi"/>
          <w:sz w:val="24"/>
          <w:szCs w:val="24"/>
          <w:lang w:val="pt-BR"/>
        </w:rPr>
        <w:t xml:space="preserve"> bởi</w:t>
      </w:r>
      <w:r w:rsidRPr="006C26E1">
        <w:rPr>
          <w:rFonts w:asciiTheme="minorHAnsi" w:hAnsiTheme="minorHAnsi" w:cstheme="minorHAnsi"/>
          <w:sz w:val="24"/>
          <w:szCs w:val="24"/>
          <w:lang w:val="pt-BR"/>
        </w:rPr>
        <w:t xml:space="preserve"> đội Phát triển </w:t>
      </w:r>
      <w:r w:rsidR="008F3FDF" w:rsidRPr="006C26E1">
        <w:rPr>
          <w:rFonts w:asciiTheme="minorHAnsi" w:hAnsiTheme="minorHAnsi" w:cstheme="minorHAnsi"/>
          <w:sz w:val="24"/>
          <w:szCs w:val="24"/>
          <w:lang w:val="pt-BR"/>
        </w:rPr>
        <w:t>S</w:t>
      </w:r>
      <w:r w:rsidRPr="006C26E1">
        <w:rPr>
          <w:rFonts w:asciiTheme="minorHAnsi" w:hAnsiTheme="minorHAnsi" w:cstheme="minorHAnsi"/>
          <w:sz w:val="24"/>
          <w:szCs w:val="24"/>
          <w:lang w:val="pt-BR"/>
        </w:rPr>
        <w:t>ản phẩ</w:t>
      </w:r>
      <w:r w:rsidR="008F3FDF" w:rsidRPr="006C26E1">
        <w:rPr>
          <w:rFonts w:asciiTheme="minorHAnsi" w:hAnsiTheme="minorHAnsi" w:cstheme="minorHAnsi"/>
          <w:sz w:val="24"/>
          <w:szCs w:val="24"/>
          <w:lang w:val="pt-BR"/>
        </w:rPr>
        <w:t>m,</w:t>
      </w:r>
      <w:r w:rsidRPr="006C26E1">
        <w:rPr>
          <w:rFonts w:asciiTheme="minorHAnsi" w:hAnsiTheme="minorHAnsi" w:cstheme="minorHAnsi"/>
          <w:sz w:val="24"/>
          <w:szCs w:val="24"/>
          <w:lang w:val="pt-BR"/>
        </w:rPr>
        <w:t xml:space="preserve"> nhóm phát triển dự án</w:t>
      </w:r>
      <w:r w:rsidR="008F3FDF" w:rsidRPr="006C26E1">
        <w:rPr>
          <w:rFonts w:asciiTheme="minorHAnsi" w:hAnsiTheme="minorHAnsi" w:cstheme="minorHAnsi"/>
          <w:sz w:val="24"/>
          <w:szCs w:val="24"/>
          <w:lang w:val="pt-BR"/>
        </w:rPr>
        <w:t xml:space="preserve"> và được phê duyệt bởi Ban </w:t>
      </w:r>
      <w:r w:rsidR="004C4C45" w:rsidRPr="006C26E1">
        <w:rPr>
          <w:rFonts w:asciiTheme="minorHAnsi" w:hAnsiTheme="minorHAnsi" w:cstheme="minorHAnsi"/>
          <w:sz w:val="24"/>
          <w:szCs w:val="24"/>
          <w:lang w:val="pt-BR"/>
        </w:rPr>
        <w:t>giám đốc</w:t>
      </w:r>
      <w:r w:rsidR="008F3FDF" w:rsidRPr="006C26E1">
        <w:rPr>
          <w:rFonts w:asciiTheme="minorHAnsi" w:hAnsiTheme="minorHAnsi" w:cstheme="minorHAnsi"/>
          <w:sz w:val="24"/>
          <w:szCs w:val="24"/>
          <w:lang w:val="pt-BR"/>
        </w:rPr>
        <w:t xml:space="preserve"> </w:t>
      </w:r>
      <w:r w:rsidR="00B8642D" w:rsidRPr="006C26E1">
        <w:rPr>
          <w:rFonts w:asciiTheme="minorHAnsi" w:hAnsiTheme="minorHAnsi" w:cstheme="minorHAnsi"/>
          <w:sz w:val="24"/>
          <w:szCs w:val="24"/>
          <w:lang w:val="pt-BR"/>
        </w:rPr>
        <w:t>FPT TV</w:t>
      </w:r>
      <w:r w:rsidRPr="006C26E1">
        <w:rPr>
          <w:rFonts w:asciiTheme="minorHAnsi" w:hAnsiTheme="minorHAnsi" w:cstheme="minorHAnsi"/>
          <w:sz w:val="24"/>
          <w:szCs w:val="24"/>
          <w:lang w:val="pt-BR"/>
        </w:rPr>
        <w:t xml:space="preserve">. Các yêu cầu sẽ được thực hiện theo </w:t>
      </w:r>
      <w:r w:rsidR="006D788E" w:rsidRPr="006C26E1">
        <w:rPr>
          <w:rFonts w:asciiTheme="minorHAnsi" w:hAnsiTheme="minorHAnsi" w:cstheme="minorHAnsi"/>
          <w:sz w:val="24"/>
          <w:szCs w:val="24"/>
          <w:lang w:val="pt-BR"/>
        </w:rPr>
        <w:t xml:space="preserve">thứ tự </w:t>
      </w:r>
      <w:r w:rsidRPr="006C26E1">
        <w:rPr>
          <w:rFonts w:asciiTheme="minorHAnsi" w:hAnsiTheme="minorHAnsi" w:cstheme="minorHAnsi"/>
          <w:sz w:val="24"/>
          <w:szCs w:val="24"/>
          <w:lang w:val="pt-BR"/>
        </w:rPr>
        <w:t>ưu tiên</w:t>
      </w:r>
      <w:r w:rsidR="006D788E" w:rsidRPr="006C26E1">
        <w:rPr>
          <w:rFonts w:asciiTheme="minorHAnsi" w:hAnsiTheme="minorHAnsi" w:cstheme="minorHAnsi"/>
          <w:sz w:val="24"/>
          <w:szCs w:val="24"/>
          <w:lang w:val="pt-BR"/>
        </w:rPr>
        <w:t xml:space="preserve"> quy định</w:t>
      </w:r>
      <w:r w:rsidRPr="006C26E1">
        <w:rPr>
          <w:rFonts w:asciiTheme="minorHAnsi" w:hAnsiTheme="minorHAnsi" w:cstheme="minorHAnsi"/>
          <w:sz w:val="24"/>
          <w:szCs w:val="24"/>
          <w:lang w:val="pt-BR"/>
        </w:rPr>
        <w:t>. Những thay đổi về sau cầ</w:t>
      </w:r>
      <w:r w:rsidR="006D788E" w:rsidRPr="006C26E1">
        <w:rPr>
          <w:rFonts w:asciiTheme="minorHAnsi" w:hAnsiTheme="minorHAnsi" w:cstheme="minorHAnsi"/>
          <w:sz w:val="24"/>
          <w:szCs w:val="24"/>
          <w:lang w:val="pt-BR"/>
        </w:rPr>
        <w:t>n</w:t>
      </w:r>
      <w:r w:rsidRPr="006C26E1">
        <w:rPr>
          <w:rFonts w:asciiTheme="minorHAnsi" w:hAnsiTheme="minorHAnsi" w:cstheme="minorHAnsi"/>
          <w:sz w:val="24"/>
          <w:szCs w:val="24"/>
          <w:lang w:val="pt-BR"/>
        </w:rPr>
        <w:t xml:space="preserve"> </w:t>
      </w:r>
      <w:r w:rsidR="008F3FDF" w:rsidRPr="006C26E1">
        <w:rPr>
          <w:rFonts w:asciiTheme="minorHAnsi" w:hAnsiTheme="minorHAnsi" w:cstheme="minorHAnsi"/>
          <w:sz w:val="24"/>
          <w:szCs w:val="24"/>
          <w:lang w:val="pt-BR"/>
        </w:rPr>
        <w:t xml:space="preserve">sự </w:t>
      </w:r>
      <w:r w:rsidR="006D788E" w:rsidRPr="006C26E1">
        <w:rPr>
          <w:rFonts w:asciiTheme="minorHAnsi" w:hAnsiTheme="minorHAnsi" w:cstheme="minorHAnsi"/>
          <w:sz w:val="24"/>
          <w:szCs w:val="24"/>
          <w:lang w:val="pt-BR"/>
        </w:rPr>
        <w:t>thỏa thuận</w:t>
      </w:r>
      <w:r w:rsidR="008F3FDF" w:rsidRPr="006C26E1">
        <w:rPr>
          <w:rFonts w:asciiTheme="minorHAnsi" w:hAnsiTheme="minorHAnsi" w:cstheme="minorHAnsi"/>
          <w:sz w:val="24"/>
          <w:szCs w:val="24"/>
          <w:lang w:val="pt-BR"/>
        </w:rPr>
        <w:t xml:space="preserve"> từ các bên và </w:t>
      </w:r>
      <w:r w:rsidRPr="006C26E1">
        <w:rPr>
          <w:rFonts w:asciiTheme="minorHAnsi" w:hAnsiTheme="minorHAnsi" w:cstheme="minorHAnsi"/>
          <w:sz w:val="24"/>
          <w:szCs w:val="24"/>
          <w:lang w:val="pt-BR"/>
        </w:rPr>
        <w:t>phê duyệt</w:t>
      </w:r>
      <w:r w:rsidR="006D788E" w:rsidRPr="006C26E1">
        <w:rPr>
          <w:rFonts w:asciiTheme="minorHAnsi" w:hAnsiTheme="minorHAnsi" w:cstheme="minorHAnsi"/>
          <w:sz w:val="24"/>
          <w:szCs w:val="24"/>
          <w:lang w:val="pt-BR"/>
        </w:rPr>
        <w:t xml:space="preserve"> </w:t>
      </w:r>
      <w:r w:rsidR="005558C7" w:rsidRPr="006C26E1">
        <w:rPr>
          <w:rFonts w:asciiTheme="minorHAnsi" w:hAnsiTheme="minorHAnsi" w:cstheme="minorHAnsi"/>
          <w:sz w:val="24"/>
          <w:szCs w:val="24"/>
          <w:lang w:val="pt-BR"/>
        </w:rPr>
        <w:t>lại</w:t>
      </w:r>
      <w:r w:rsidRPr="006C26E1">
        <w:rPr>
          <w:rFonts w:asciiTheme="minorHAnsi" w:hAnsiTheme="minorHAnsi" w:cstheme="minorHAnsi"/>
          <w:sz w:val="24"/>
          <w:szCs w:val="24"/>
          <w:lang w:val="pt-BR"/>
        </w:rPr>
        <w:t>.</w:t>
      </w:r>
    </w:p>
    <w:p w14:paraId="6EFBA218" w14:textId="77777777" w:rsidR="004E6118" w:rsidRPr="006C26E1" w:rsidRDefault="00676363">
      <w:pPr>
        <w:pStyle w:val="Heading2"/>
      </w:pPr>
      <w:bookmarkStart w:id="2463" w:name="_Toc5382192"/>
      <w:r w:rsidRPr="006C26E1">
        <w:t>PHẠM VI (SCOPE)</w:t>
      </w:r>
      <w:bookmarkEnd w:id="2463"/>
    </w:p>
    <w:p w14:paraId="46890F5A" w14:textId="53C04111" w:rsidR="008560F5" w:rsidRPr="00A84EF4" w:rsidRDefault="008560F5">
      <w:pPr>
        <w:pStyle w:val="Heading1"/>
        <w:rPr>
          <w:rFonts w:asciiTheme="minorHAnsi" w:hAnsiTheme="minorHAnsi" w:cstheme="minorHAnsi"/>
        </w:rPr>
      </w:pPr>
      <w:bookmarkStart w:id="2464" w:name="_Toc5382193"/>
      <w:r w:rsidRPr="00A84EF4">
        <w:rPr>
          <w:rFonts w:asciiTheme="minorHAnsi" w:hAnsiTheme="minorHAnsi" w:cstheme="minorHAnsi"/>
        </w:rPr>
        <w:lastRenderedPageBreak/>
        <w:t>MÔ TẢ CHUNG (GENERAL DESCRIPTION)</w:t>
      </w:r>
      <w:bookmarkEnd w:id="2464"/>
    </w:p>
    <w:p w14:paraId="4619E143" w14:textId="77777777" w:rsidR="00E81E8C" w:rsidRPr="006C26E1" w:rsidRDefault="000248E0">
      <w:pPr>
        <w:pStyle w:val="Heading2"/>
      </w:pPr>
      <w:bookmarkStart w:id="2465" w:name="_Toc5382194"/>
      <w:r w:rsidRPr="006C26E1">
        <w:t>MÀN HÌNH KHỜI ĐỘNG</w:t>
      </w:r>
      <w:bookmarkEnd w:id="2465"/>
      <w:r w:rsidR="00E81E8C" w:rsidRPr="006C26E1">
        <w:t xml:space="preserve"> </w:t>
      </w:r>
    </w:p>
    <w:p w14:paraId="752D127B" w14:textId="77777777" w:rsidR="000248E0" w:rsidRPr="006C26E1" w:rsidRDefault="000248E0" w:rsidP="00803767">
      <w:pPr>
        <w:rPr>
          <w:rFonts w:asciiTheme="minorHAnsi" w:hAnsiTheme="minorHAnsi" w:cstheme="minorHAnsi"/>
          <w:sz w:val="24"/>
          <w:szCs w:val="24"/>
          <w:lang w:val="pt-BR"/>
        </w:rPr>
      </w:pPr>
      <w:r w:rsidRPr="006C26E1">
        <w:rPr>
          <w:rFonts w:asciiTheme="minorHAnsi" w:hAnsiTheme="minorHAnsi" w:cstheme="minorHAnsi"/>
          <w:sz w:val="24"/>
          <w:szCs w:val="24"/>
          <w:lang w:val="pt-BR"/>
        </w:rPr>
        <w:t>Ứng dụng khi khởi động sẽ có những màn hinh sau</w:t>
      </w:r>
    </w:p>
    <w:p w14:paraId="61EF5DA3" w14:textId="77777777" w:rsidR="000248E0" w:rsidRPr="006C26E1" w:rsidRDefault="00803767" w:rsidP="000248E0">
      <w:pPr>
        <w:pStyle w:val="Heading3"/>
        <w:rPr>
          <w:rFonts w:asciiTheme="minorHAnsi" w:hAnsiTheme="minorHAnsi" w:cstheme="minorHAnsi"/>
          <w:sz w:val="24"/>
          <w:lang w:val="pt-BR"/>
        </w:rPr>
      </w:pPr>
      <w:bookmarkStart w:id="2466" w:name="_Toc5382195"/>
      <w:r w:rsidRPr="006C26E1">
        <w:rPr>
          <w:rFonts w:asciiTheme="minorHAnsi" w:hAnsiTheme="minorHAnsi" w:cstheme="minorHAnsi"/>
          <w:sz w:val="24"/>
          <w:lang w:val="pt-BR"/>
        </w:rPr>
        <w:t>Splash screen</w:t>
      </w:r>
      <w:bookmarkEnd w:id="2466"/>
      <w:r w:rsidRPr="006C26E1">
        <w:rPr>
          <w:rFonts w:asciiTheme="minorHAnsi" w:hAnsiTheme="minorHAnsi" w:cstheme="minorHAnsi"/>
          <w:sz w:val="24"/>
          <w:lang w:val="pt-BR"/>
        </w:rPr>
        <w:t xml:space="preserve"> </w:t>
      </w:r>
    </w:p>
    <w:p w14:paraId="2AAFA046" w14:textId="77777777" w:rsidR="00803767" w:rsidRPr="006C26E1" w:rsidRDefault="000248E0" w:rsidP="00803767">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Splash screen </w:t>
      </w:r>
      <w:r w:rsidR="00803767" w:rsidRPr="006C26E1">
        <w:rPr>
          <w:rFonts w:asciiTheme="minorHAnsi" w:hAnsiTheme="minorHAnsi" w:cstheme="minorHAnsi"/>
          <w:sz w:val="24"/>
          <w:szCs w:val="24"/>
          <w:lang w:val="pt-BR"/>
        </w:rPr>
        <w:t>được hiển thị mỗi lần khởi động ứng dụng bao gồm:</w:t>
      </w:r>
    </w:p>
    <w:p w14:paraId="61A9D21E" w14:textId="77777777" w:rsidR="00803767" w:rsidRPr="006C26E1" w:rsidRDefault="00803767" w:rsidP="001A52C0">
      <w:pPr>
        <w:pStyle w:val="ListParagraph"/>
        <w:numPr>
          <w:ilvl w:val="0"/>
          <w:numId w:val="2"/>
        </w:numPr>
        <w:rPr>
          <w:rFonts w:asciiTheme="minorHAnsi" w:hAnsiTheme="minorHAnsi" w:cstheme="minorHAnsi"/>
          <w:sz w:val="24"/>
          <w:szCs w:val="24"/>
          <w:lang w:val="pt-BR"/>
        </w:rPr>
      </w:pPr>
      <w:r w:rsidRPr="006C26E1">
        <w:rPr>
          <w:rFonts w:asciiTheme="minorHAnsi" w:hAnsiTheme="minorHAnsi" w:cstheme="minorHAnsi"/>
          <w:sz w:val="24"/>
          <w:szCs w:val="24"/>
          <w:lang w:val="pt-BR"/>
        </w:rPr>
        <w:t>Logo căn giữa</w:t>
      </w:r>
    </w:p>
    <w:p w14:paraId="5A39F591" w14:textId="77777777" w:rsidR="00803767" w:rsidRPr="006C26E1" w:rsidRDefault="00803767" w:rsidP="001A52C0">
      <w:pPr>
        <w:pStyle w:val="ListParagraph"/>
        <w:numPr>
          <w:ilvl w:val="0"/>
          <w:numId w:val="2"/>
        </w:numPr>
        <w:rPr>
          <w:rFonts w:asciiTheme="minorHAnsi" w:hAnsiTheme="minorHAnsi" w:cstheme="minorHAnsi"/>
          <w:sz w:val="24"/>
          <w:szCs w:val="24"/>
          <w:lang w:val="pt-BR"/>
        </w:rPr>
      </w:pPr>
      <w:r w:rsidRPr="006C26E1">
        <w:rPr>
          <w:rFonts w:asciiTheme="minorHAnsi" w:hAnsiTheme="minorHAnsi" w:cstheme="minorHAnsi"/>
          <w:sz w:val="24"/>
          <w:szCs w:val="24"/>
          <w:lang w:val="pt-BR"/>
        </w:rPr>
        <w:t>Loading icon</w:t>
      </w:r>
    </w:p>
    <w:p w14:paraId="2CD3C4AF" w14:textId="77777777" w:rsidR="00803767" w:rsidRPr="006C26E1" w:rsidRDefault="00803767" w:rsidP="001A52C0">
      <w:pPr>
        <w:pStyle w:val="ListParagraph"/>
        <w:numPr>
          <w:ilvl w:val="0"/>
          <w:numId w:val="2"/>
        </w:numPr>
        <w:rPr>
          <w:rFonts w:asciiTheme="minorHAnsi" w:hAnsiTheme="minorHAnsi" w:cstheme="minorHAnsi"/>
          <w:sz w:val="24"/>
          <w:szCs w:val="24"/>
          <w:lang w:val="pt-BR"/>
        </w:rPr>
      </w:pPr>
      <w:r w:rsidRPr="006C26E1">
        <w:rPr>
          <w:rFonts w:asciiTheme="minorHAnsi" w:hAnsiTheme="minorHAnsi" w:cstheme="minorHAnsi"/>
          <w:sz w:val="24"/>
          <w:szCs w:val="24"/>
          <w:lang w:val="pt-BR"/>
        </w:rPr>
        <w:t>Text</w:t>
      </w:r>
    </w:p>
    <w:p w14:paraId="0AD9C6F4" w14:textId="77777777" w:rsidR="000248E0" w:rsidRPr="006C26E1" w:rsidRDefault="000248E0" w:rsidP="000248E0">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2E0367B5" wp14:editId="53AE52D6">
            <wp:extent cx="2011680" cy="4114800"/>
            <wp:effectExtent l="0" t="0" r="7620" b="0"/>
            <wp:docPr id="10" name="Picture 10" descr="C:\Users\YenNH16\Downloads\Second screen\Mockup\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plash Scre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680" cy="4114800"/>
                    </a:xfrm>
                    <a:prstGeom prst="rect">
                      <a:avLst/>
                    </a:prstGeom>
                    <a:noFill/>
                    <a:ln>
                      <a:noFill/>
                    </a:ln>
                  </pic:spPr>
                </pic:pic>
              </a:graphicData>
            </a:graphic>
          </wp:inline>
        </w:drawing>
      </w:r>
    </w:p>
    <w:p w14:paraId="6E6990F7" w14:textId="77777777" w:rsidR="000248E0" w:rsidRPr="006C26E1" w:rsidRDefault="000248E0" w:rsidP="000248E0">
      <w:pPr>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Splash screen</w:t>
      </w:r>
    </w:p>
    <w:p w14:paraId="4D1958D3" w14:textId="77777777" w:rsidR="000248E0" w:rsidRPr="006C26E1" w:rsidRDefault="000248E0" w:rsidP="000248E0">
      <w:pPr>
        <w:pStyle w:val="Heading3"/>
        <w:rPr>
          <w:rFonts w:asciiTheme="minorHAnsi" w:hAnsiTheme="minorHAnsi" w:cstheme="minorHAnsi"/>
          <w:sz w:val="24"/>
        </w:rPr>
      </w:pPr>
      <w:bookmarkStart w:id="2467" w:name="_Toc5382196"/>
      <w:r w:rsidRPr="006C26E1">
        <w:rPr>
          <w:rFonts w:asciiTheme="minorHAnsi" w:hAnsiTheme="minorHAnsi" w:cstheme="minorHAnsi"/>
          <w:sz w:val="24"/>
        </w:rPr>
        <w:t>On boarding screen</w:t>
      </w:r>
      <w:bookmarkEnd w:id="2467"/>
    </w:p>
    <w:p w14:paraId="734D3396" w14:textId="77777777" w:rsidR="000248E0" w:rsidRPr="006C26E1" w:rsidRDefault="000248E0" w:rsidP="00803767">
      <w:pPr>
        <w:rPr>
          <w:rFonts w:asciiTheme="minorHAnsi" w:hAnsiTheme="minorHAnsi" w:cstheme="minorHAnsi"/>
          <w:sz w:val="24"/>
          <w:szCs w:val="24"/>
          <w:lang w:val="pt-BR"/>
        </w:rPr>
      </w:pPr>
      <w:r w:rsidRPr="006C26E1">
        <w:rPr>
          <w:rFonts w:asciiTheme="minorHAnsi" w:hAnsiTheme="minorHAnsi" w:cstheme="minorHAnsi"/>
          <w:sz w:val="24"/>
          <w:szCs w:val="24"/>
          <w:lang w:val="pt-BR"/>
        </w:rPr>
        <w:t>Sau khi kết thúc hiển thị Splash screen sẽ có một trong 2 trường hợp:</w:t>
      </w:r>
    </w:p>
    <w:p w14:paraId="33D45F15" w14:textId="77777777" w:rsidR="000248E0" w:rsidRPr="006C26E1" w:rsidRDefault="000248E0" w:rsidP="00803767">
      <w:pPr>
        <w:rPr>
          <w:rFonts w:asciiTheme="minorHAnsi" w:hAnsiTheme="minorHAnsi" w:cstheme="minorHAnsi"/>
          <w:sz w:val="24"/>
          <w:szCs w:val="24"/>
          <w:lang w:val="pt-BR"/>
        </w:rPr>
      </w:pPr>
      <w:r w:rsidRPr="006C26E1">
        <w:rPr>
          <w:rFonts w:asciiTheme="minorHAnsi" w:hAnsiTheme="minorHAnsi" w:cstheme="minorHAnsi"/>
          <w:sz w:val="24"/>
          <w:szCs w:val="24"/>
          <w:lang w:val="pt-BR"/>
        </w:rPr>
        <w:t>- Welcome screen: đối với lần đầu sử dụng ứng dụng</w:t>
      </w:r>
    </w:p>
    <w:p w14:paraId="04BCFEF9" w14:textId="77777777" w:rsidR="000248E0" w:rsidRPr="006C26E1" w:rsidRDefault="000248E0" w:rsidP="00803767">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 Hiển thị </w:t>
      </w:r>
      <w:r w:rsidR="00657C39" w:rsidRPr="006C26E1">
        <w:rPr>
          <w:rFonts w:asciiTheme="minorHAnsi" w:hAnsiTheme="minorHAnsi" w:cstheme="minorHAnsi"/>
          <w:sz w:val="24"/>
          <w:szCs w:val="24"/>
          <w:lang w:val="pt-BR"/>
        </w:rPr>
        <w:t xml:space="preserve">quảng cáo trong 3s countdown </w:t>
      </w:r>
      <w:r w:rsidRPr="006C26E1">
        <w:rPr>
          <w:rFonts w:asciiTheme="minorHAnsi" w:hAnsiTheme="minorHAnsi" w:cstheme="minorHAnsi"/>
          <w:sz w:val="24"/>
          <w:szCs w:val="24"/>
          <w:lang w:val="pt-BR"/>
        </w:rPr>
        <w:t>hoặc vào thẳng ứng dụng nếu không phải lần đầ</w:t>
      </w:r>
      <w:r w:rsidR="00657C39" w:rsidRPr="006C26E1">
        <w:rPr>
          <w:rFonts w:asciiTheme="minorHAnsi" w:hAnsiTheme="minorHAnsi" w:cstheme="minorHAnsi"/>
          <w:sz w:val="24"/>
          <w:szCs w:val="24"/>
          <w:lang w:val="pt-BR"/>
        </w:rPr>
        <w:t>u.</w:t>
      </w:r>
    </w:p>
    <w:p w14:paraId="4B1F511A" w14:textId="77777777" w:rsidR="00584CAD" w:rsidRPr="006C26E1" w:rsidRDefault="00803767" w:rsidP="00803767">
      <w:pPr>
        <w:tabs>
          <w:tab w:val="left" w:pos="7650"/>
        </w:tabs>
        <w:jc w:val="center"/>
        <w:rPr>
          <w:rFonts w:asciiTheme="minorHAnsi" w:hAnsiTheme="minorHAnsi" w:cstheme="minorHAnsi"/>
          <w:sz w:val="24"/>
          <w:szCs w:val="24"/>
          <w:lang w:val="pt-BR"/>
        </w:rPr>
      </w:pPr>
      <w:bookmarkStart w:id="2468" w:name="_Toc346528641"/>
      <w:bookmarkEnd w:id="2461"/>
      <w:r w:rsidRPr="00CC35EC">
        <w:rPr>
          <w:rFonts w:asciiTheme="minorHAnsi" w:hAnsiTheme="minorHAnsi" w:cstheme="minorHAnsi"/>
          <w:noProof/>
          <w:sz w:val="24"/>
          <w:szCs w:val="24"/>
        </w:rPr>
        <w:lastRenderedPageBreak/>
        <w:drawing>
          <wp:inline distT="0" distB="0" distL="0" distR="0" wp14:anchorId="61ACAB8A" wp14:editId="383DB822">
            <wp:extent cx="2011680" cy="4114800"/>
            <wp:effectExtent l="0" t="0" r="7620" b="0"/>
            <wp:docPr id="11" name="Picture 11" descr="C:\Users\YenNH16\Downloads\Second screen\Mockup\On bo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On board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1680" cy="4114800"/>
                    </a:xfrm>
                    <a:prstGeom prst="rect">
                      <a:avLst/>
                    </a:prstGeom>
                    <a:noFill/>
                    <a:ln>
                      <a:noFill/>
                    </a:ln>
                  </pic:spPr>
                </pic:pic>
              </a:graphicData>
            </a:graphic>
          </wp:inline>
        </w:drawing>
      </w:r>
    </w:p>
    <w:p w14:paraId="785C6D66" w14:textId="77777777" w:rsidR="000248E0" w:rsidRPr="006C26E1" w:rsidRDefault="000248E0" w:rsidP="00803767">
      <w:pPr>
        <w:tabs>
          <w:tab w:val="left" w:pos="7650"/>
        </w:tabs>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On boarding</w:t>
      </w:r>
      <w:r w:rsidR="00657C39" w:rsidRPr="006C26E1">
        <w:rPr>
          <w:rFonts w:asciiTheme="minorHAnsi" w:hAnsiTheme="minorHAnsi" w:cstheme="minorHAnsi"/>
          <w:i/>
          <w:sz w:val="24"/>
          <w:szCs w:val="24"/>
          <w:lang w:val="pt-BR"/>
        </w:rPr>
        <w:t xml:space="preserve"> screen</w:t>
      </w:r>
    </w:p>
    <w:p w14:paraId="050F783C" w14:textId="39C7C86C" w:rsidR="00C0380F" w:rsidRDefault="00C0380F" w:rsidP="00A84EF4">
      <w:pPr>
        <w:pStyle w:val="Heading2"/>
      </w:pPr>
      <w:bookmarkStart w:id="2469" w:name="_Toc5382197"/>
      <w:r>
        <w:t>Đăng ký/Đăng nhập/Quên mật khẩu</w:t>
      </w:r>
      <w:bookmarkEnd w:id="2469"/>
    </w:p>
    <w:p w14:paraId="3D843D36" w14:textId="77777777" w:rsidR="00C0380F" w:rsidRDefault="00C0380F" w:rsidP="00C0380F">
      <w:pPr>
        <w:pStyle w:val="Heading3"/>
        <w:numPr>
          <w:ilvl w:val="2"/>
          <w:numId w:val="87"/>
        </w:numPr>
        <w:ind w:left="864" w:hanging="864"/>
        <w:rPr>
          <w:rFonts w:asciiTheme="minorHAnsi" w:hAnsiTheme="minorHAnsi" w:cstheme="minorHAnsi"/>
          <w:sz w:val="24"/>
          <w:lang w:val="pt-BR"/>
        </w:rPr>
      </w:pPr>
      <w:bookmarkStart w:id="2470" w:name="_Toc2781461"/>
      <w:bookmarkStart w:id="2471" w:name="_Toc5382198"/>
      <w:r>
        <w:rPr>
          <w:rFonts w:asciiTheme="minorHAnsi" w:hAnsiTheme="minorHAnsi" w:cstheme="minorHAnsi"/>
          <w:sz w:val="24"/>
          <w:lang w:val="pt-BR"/>
        </w:rPr>
        <w:t>Đăng nhập</w:t>
      </w:r>
      <w:bookmarkEnd w:id="2471"/>
    </w:p>
    <w:p w14:paraId="152D08ED" w14:textId="77777777" w:rsidR="00C0380F" w:rsidRDefault="00C0380F" w:rsidP="00C0380F">
      <w:pPr>
        <w:pStyle w:val="ListParagraph"/>
        <w:numPr>
          <w:ilvl w:val="0"/>
          <w:numId w:val="107"/>
        </w:numPr>
        <w:rPr>
          <w:rFonts w:asciiTheme="minorHAnsi" w:hAnsiTheme="minorHAnsi" w:cstheme="minorHAnsi"/>
          <w:sz w:val="24"/>
          <w:szCs w:val="24"/>
          <w:lang w:val="pt-BR"/>
        </w:rPr>
      </w:pPr>
      <w:r>
        <w:rPr>
          <w:rFonts w:asciiTheme="minorHAnsi" w:hAnsiTheme="minorHAnsi" w:cstheme="minorHAnsi"/>
          <w:sz w:val="24"/>
          <w:szCs w:val="24"/>
          <w:lang w:val="pt-BR"/>
        </w:rPr>
        <w:t>Phần đăng nhập được thực hiện bắt buộc khi sử dụng app.</w:t>
      </w:r>
    </w:p>
    <w:p w14:paraId="7BBC2A6F" w14:textId="77777777" w:rsidR="00C0380F" w:rsidRDefault="00C0380F" w:rsidP="00C0380F">
      <w:pPr>
        <w:pStyle w:val="ListParagraph"/>
        <w:numPr>
          <w:ilvl w:val="0"/>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Tài khoản được chia làm hai loại chính: </w:t>
      </w:r>
    </w:p>
    <w:p w14:paraId="7CB4E952" w14:textId="77777777" w:rsidR="00C0380F" w:rsidRDefault="00C0380F" w:rsidP="00C0380F">
      <w:pPr>
        <w:pStyle w:val="ListParagraph"/>
        <w:numPr>
          <w:ilvl w:val="1"/>
          <w:numId w:val="107"/>
        </w:numPr>
        <w:rPr>
          <w:rFonts w:asciiTheme="minorHAnsi" w:hAnsiTheme="minorHAnsi" w:cstheme="minorHAnsi"/>
          <w:sz w:val="24"/>
          <w:szCs w:val="24"/>
          <w:lang w:val="pt-BR"/>
        </w:rPr>
      </w:pPr>
      <w:r>
        <w:rPr>
          <w:rFonts w:asciiTheme="minorHAnsi" w:hAnsiTheme="minorHAnsi" w:cstheme="minorHAnsi"/>
          <w:sz w:val="24"/>
          <w:szCs w:val="24"/>
          <w:lang w:val="pt-BR"/>
        </w:rPr>
        <w:t>Tài khoản chưa liên kết hợp đồng và gói</w:t>
      </w:r>
    </w:p>
    <w:p w14:paraId="4367D883" w14:textId="77777777" w:rsidR="00C0380F" w:rsidRDefault="00C0380F" w:rsidP="00C0380F">
      <w:pPr>
        <w:pStyle w:val="ListParagraph"/>
        <w:numPr>
          <w:ilvl w:val="1"/>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Tài khoản đã liên kết hợp đồng và gói (Chỉ có tài khoản đã liên kết hợp đồng và gói mới có thể truy cập vào app) </w:t>
      </w:r>
    </w:p>
    <w:p w14:paraId="01E9FED2" w14:textId="77777777" w:rsidR="00C0380F" w:rsidRDefault="00C0380F" w:rsidP="00A84EF4">
      <w:pPr>
        <w:pStyle w:val="ListParagraph"/>
        <w:numPr>
          <w:ilvl w:val="0"/>
          <w:numId w:val="107"/>
        </w:numPr>
        <w:jc w:val="both"/>
        <w:rPr>
          <w:rFonts w:asciiTheme="minorHAnsi" w:hAnsiTheme="minorHAnsi"/>
          <w:sz w:val="24"/>
          <w:szCs w:val="24"/>
          <w:lang w:val="pt-BR"/>
        </w:rPr>
      </w:pPr>
      <w:r>
        <w:rPr>
          <w:rFonts w:asciiTheme="minorHAnsi" w:hAnsiTheme="minorHAnsi"/>
          <w:sz w:val="24"/>
          <w:szCs w:val="24"/>
          <w:lang w:val="pt-BR"/>
        </w:rPr>
        <w:t xml:space="preserve">Đối với </w:t>
      </w:r>
      <w:r>
        <w:rPr>
          <w:rFonts w:asciiTheme="minorHAnsi" w:hAnsiTheme="minorHAnsi" w:cstheme="minorHAnsi"/>
          <w:sz w:val="24"/>
          <w:szCs w:val="24"/>
          <w:lang w:val="pt-BR"/>
        </w:rPr>
        <w:t>những</w:t>
      </w:r>
      <w:r>
        <w:rPr>
          <w:rFonts w:asciiTheme="minorHAnsi" w:hAnsiTheme="minorHAnsi"/>
          <w:sz w:val="24"/>
          <w:szCs w:val="24"/>
          <w:lang w:val="pt-BR"/>
        </w:rPr>
        <w:t xml:space="preserve"> tài khoản chưa liên kết hợp đồng và gói, chỉ cho phép cùng lúc đăng nhập trên 2 thiết bị. Khi người dùng đăng nhập trên thiết bị thứ 3, hiển thị thông báo lỗi “Tài khoản chưa liên kết hợp đồng và gói dịch vụ. Vui lòng không đăng nhập quá 2 thiết bị”.  </w:t>
      </w:r>
    </w:p>
    <w:p w14:paraId="08E180FB" w14:textId="7255A133" w:rsidR="00C0380F" w:rsidRDefault="00C0380F" w:rsidP="00C0380F">
      <w:pPr>
        <w:pStyle w:val="ListParagraph"/>
        <w:numPr>
          <w:ilvl w:val="0"/>
          <w:numId w:val="107"/>
        </w:numPr>
        <w:rPr>
          <w:rFonts w:asciiTheme="minorHAnsi" w:hAnsiTheme="minorHAnsi"/>
          <w:sz w:val="24"/>
          <w:szCs w:val="24"/>
          <w:lang w:val="pt-BR"/>
        </w:rPr>
      </w:pPr>
      <w:r>
        <w:rPr>
          <w:rFonts w:asciiTheme="minorHAnsi" w:hAnsiTheme="minorHAnsi"/>
          <w:sz w:val="24"/>
          <w:szCs w:val="24"/>
          <w:lang w:val="pt-BR"/>
        </w:rPr>
        <w:t>Đối với những tài khoản đã liên kết</w:t>
      </w:r>
      <w:r w:rsidR="00A3208A">
        <w:rPr>
          <w:rFonts w:asciiTheme="minorHAnsi" w:hAnsiTheme="minorHAnsi"/>
          <w:sz w:val="24"/>
          <w:szCs w:val="24"/>
          <w:lang w:val="pt-BR"/>
        </w:rPr>
        <w:t xml:space="preserve"> hợp đồng và gói</w:t>
      </w:r>
      <w:r>
        <w:rPr>
          <w:rFonts w:asciiTheme="minorHAnsi" w:hAnsiTheme="minorHAnsi"/>
          <w:sz w:val="24"/>
          <w:szCs w:val="24"/>
          <w:lang w:val="pt-BR"/>
        </w:rPr>
        <w:t xml:space="preserve">, </w:t>
      </w:r>
      <w:r w:rsidR="00A3208A">
        <w:rPr>
          <w:rFonts w:asciiTheme="minorHAnsi" w:hAnsiTheme="minorHAnsi"/>
          <w:sz w:val="24"/>
          <w:szCs w:val="24"/>
          <w:lang w:val="pt-BR"/>
        </w:rPr>
        <w:t xml:space="preserve">cho phép </w:t>
      </w:r>
      <w:r>
        <w:rPr>
          <w:rFonts w:asciiTheme="minorHAnsi" w:hAnsiTheme="minorHAnsi"/>
          <w:sz w:val="24"/>
          <w:szCs w:val="24"/>
          <w:lang w:val="pt-BR"/>
        </w:rPr>
        <w:t>người dùng đăng nhập tối đa trên số lượng thiết bị</w:t>
      </w:r>
      <w:r w:rsidR="004E2A8B">
        <w:rPr>
          <w:rFonts w:asciiTheme="minorHAnsi" w:hAnsiTheme="minorHAnsi"/>
          <w:sz w:val="24"/>
          <w:szCs w:val="24"/>
          <w:lang w:val="pt-BR"/>
        </w:rPr>
        <w:t xml:space="preserve"> đã đăng ký</w:t>
      </w:r>
      <w:r>
        <w:rPr>
          <w:rFonts w:asciiTheme="minorHAnsi" w:hAnsiTheme="minorHAnsi"/>
          <w:sz w:val="24"/>
          <w:szCs w:val="24"/>
          <w:lang w:val="pt-BR"/>
        </w:rPr>
        <w:t>. Trường hợp người dùng đăng nhập vượt quá số lượng thiết bị cho phép, hiển thị thông báo như mô tả phần Tài khoản đăng nhập trên thiết bị mới)</w:t>
      </w:r>
    </w:p>
    <w:p w14:paraId="66E6A290" w14:textId="5FF2D38D" w:rsidR="00C0380F" w:rsidRPr="00A84EF4" w:rsidRDefault="00C0380F" w:rsidP="00A84EF4">
      <w:pPr>
        <w:pStyle w:val="Heading4"/>
        <w:rPr>
          <w:rFonts w:asciiTheme="minorHAnsi" w:hAnsiTheme="minorHAnsi" w:cstheme="minorHAnsi"/>
          <w:sz w:val="24"/>
          <w:szCs w:val="24"/>
          <w:lang w:val="pt-BR"/>
        </w:rPr>
      </w:pPr>
      <w:bookmarkStart w:id="2472" w:name="_Toc5382199"/>
      <w:r w:rsidRPr="00A84EF4">
        <w:rPr>
          <w:rFonts w:asciiTheme="minorHAnsi" w:hAnsiTheme="minorHAnsi" w:cstheme="minorHAnsi"/>
          <w:sz w:val="24"/>
          <w:szCs w:val="24"/>
          <w:lang w:val="pt-BR"/>
        </w:rPr>
        <w:lastRenderedPageBreak/>
        <w:t>Đăng nhập tài khoản đã kích hoạt</w:t>
      </w:r>
      <w:bookmarkEnd w:id="2472"/>
    </w:p>
    <w:p w14:paraId="38F749E0" w14:textId="77777777" w:rsidR="00C0380F" w:rsidRPr="00934B98" w:rsidRDefault="00C0380F" w:rsidP="00C0380F">
      <w:pPr>
        <w:rPr>
          <w:rFonts w:asciiTheme="minorHAnsi" w:hAnsiTheme="minorHAnsi" w:cstheme="minorHAnsi"/>
          <w:sz w:val="24"/>
          <w:szCs w:val="24"/>
          <w:lang w:val="pt-BR"/>
        </w:rPr>
      </w:pPr>
      <w:r w:rsidRPr="00934B98">
        <w:rPr>
          <w:rFonts w:asciiTheme="minorHAnsi" w:hAnsiTheme="minorHAnsi" w:cstheme="minorHAnsi"/>
          <w:sz w:val="24"/>
          <w:szCs w:val="24"/>
          <w:lang w:val="pt-BR"/>
        </w:rPr>
        <w:t>Phần đăng nhập tài khoản có các phần sau:</w:t>
      </w:r>
    </w:p>
    <w:p w14:paraId="01D9EEDF" w14:textId="77777777" w:rsidR="00C0380F" w:rsidRPr="00934B98" w:rsidRDefault="00C0380F" w:rsidP="00C0380F">
      <w:pPr>
        <w:pStyle w:val="ListParagraph"/>
        <w:numPr>
          <w:ilvl w:val="0"/>
          <w:numId w:val="107"/>
        </w:numPr>
        <w:rPr>
          <w:rFonts w:asciiTheme="minorHAnsi" w:hAnsiTheme="minorHAnsi" w:cstheme="minorHAnsi"/>
          <w:sz w:val="24"/>
          <w:szCs w:val="24"/>
          <w:lang w:val="pt-BR"/>
        </w:rPr>
      </w:pPr>
      <w:r w:rsidRPr="00934B98">
        <w:rPr>
          <w:rFonts w:asciiTheme="minorHAnsi" w:hAnsiTheme="minorHAnsi" w:cstheme="minorHAnsi"/>
          <w:b/>
          <w:sz w:val="24"/>
          <w:szCs w:val="24"/>
          <w:lang w:val="pt-BR"/>
        </w:rPr>
        <w:t xml:space="preserve">Nhập thông tin tài khoản </w:t>
      </w:r>
      <w:r w:rsidRPr="00934B98">
        <w:rPr>
          <w:rFonts w:asciiTheme="minorHAnsi" w:hAnsiTheme="minorHAnsi" w:cstheme="minorHAnsi"/>
          <w:sz w:val="24"/>
          <w:szCs w:val="24"/>
          <w:lang w:val="pt-BR"/>
        </w:rPr>
        <w:t>bao gồm:</w:t>
      </w:r>
    </w:p>
    <w:p w14:paraId="20AD81FB" w14:textId="77777777" w:rsidR="00C0380F" w:rsidRPr="00934B98" w:rsidRDefault="00C0380F" w:rsidP="00C0380F">
      <w:pPr>
        <w:pStyle w:val="ListParagraph"/>
        <w:numPr>
          <w:ilvl w:val="1"/>
          <w:numId w:val="108"/>
        </w:numPr>
        <w:rPr>
          <w:rFonts w:asciiTheme="minorHAnsi" w:hAnsiTheme="minorHAnsi" w:cstheme="minorHAnsi"/>
          <w:sz w:val="24"/>
          <w:szCs w:val="24"/>
          <w:lang w:val="pt-BR"/>
        </w:rPr>
      </w:pPr>
      <w:r w:rsidRPr="00934B98">
        <w:rPr>
          <w:rFonts w:asciiTheme="minorHAnsi" w:hAnsiTheme="minorHAnsi" w:cstheme="minorHAnsi"/>
          <w:sz w:val="24"/>
          <w:szCs w:val="24"/>
          <w:lang w:val="pt-BR"/>
        </w:rPr>
        <w:t xml:space="preserve">Số điện thoại (Yêu cầu chi tiết cho việc nhập số điện thoại: xem phần </w:t>
      </w:r>
      <w:r w:rsidRPr="00A84EF4">
        <w:rPr>
          <w:rFonts w:asciiTheme="minorHAnsi" w:hAnsiTheme="minorHAnsi" w:cstheme="minorHAnsi"/>
          <w:sz w:val="24"/>
          <w:szCs w:val="24"/>
        </w:rPr>
        <w:fldChar w:fldCharType="begin"/>
      </w:r>
      <w:r w:rsidRPr="00934B98">
        <w:rPr>
          <w:rFonts w:asciiTheme="minorHAnsi" w:hAnsiTheme="minorHAnsi" w:cstheme="minorHAnsi"/>
          <w:b/>
          <w:sz w:val="24"/>
          <w:szCs w:val="24"/>
          <w:lang w:val="pt-BR"/>
        </w:rPr>
        <w:instrText xml:space="preserve"> REF _Ref3213628 \r \h  \* MERGEFORMAT </w:instrText>
      </w:r>
      <w:r w:rsidRPr="00A84EF4">
        <w:rPr>
          <w:rFonts w:asciiTheme="minorHAnsi" w:hAnsiTheme="minorHAnsi" w:cstheme="minorHAnsi"/>
          <w:sz w:val="24"/>
          <w:szCs w:val="24"/>
        </w:rPr>
      </w:r>
      <w:r w:rsidRPr="00A84EF4">
        <w:rPr>
          <w:rFonts w:asciiTheme="minorHAnsi" w:hAnsiTheme="minorHAnsi" w:cstheme="minorHAnsi"/>
          <w:sz w:val="24"/>
          <w:szCs w:val="24"/>
        </w:rPr>
        <w:fldChar w:fldCharType="separate"/>
      </w:r>
      <w:r w:rsidRPr="00934B98">
        <w:rPr>
          <w:rFonts w:asciiTheme="minorHAnsi" w:hAnsiTheme="minorHAnsi" w:cstheme="minorHAnsi"/>
          <w:b/>
          <w:sz w:val="24"/>
          <w:szCs w:val="24"/>
          <w:lang w:val="pt-BR"/>
        </w:rPr>
        <w:t>2.2.3</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fldChar w:fldCharType="begin"/>
      </w:r>
      <w:r w:rsidRPr="00934B98">
        <w:rPr>
          <w:rFonts w:asciiTheme="minorHAnsi" w:hAnsiTheme="minorHAnsi" w:cstheme="minorHAnsi"/>
          <w:b/>
          <w:sz w:val="24"/>
          <w:szCs w:val="24"/>
          <w:lang w:val="pt-BR"/>
        </w:rPr>
        <w:instrText xml:space="preserve"> REF _Ref3213631 \h  \* MERGEFORMAT </w:instrText>
      </w:r>
      <w:r w:rsidRPr="00A84EF4">
        <w:rPr>
          <w:rFonts w:asciiTheme="minorHAnsi" w:hAnsiTheme="minorHAnsi" w:cstheme="minorHAnsi"/>
          <w:sz w:val="24"/>
          <w:szCs w:val="24"/>
        </w:rPr>
      </w:r>
      <w:r w:rsidRPr="00A84EF4">
        <w:rPr>
          <w:rFonts w:asciiTheme="minorHAnsi" w:hAnsiTheme="minorHAnsi" w:cstheme="minorHAnsi"/>
          <w:sz w:val="24"/>
          <w:szCs w:val="24"/>
        </w:rPr>
        <w:fldChar w:fldCharType="separate"/>
      </w:r>
      <w:r w:rsidRPr="00934B98">
        <w:rPr>
          <w:rFonts w:asciiTheme="minorHAnsi" w:hAnsiTheme="minorHAnsi" w:cstheme="minorHAnsi"/>
          <w:b/>
          <w:sz w:val="24"/>
          <w:szCs w:val="24"/>
        </w:rPr>
        <w:t>Đăng ký</w:t>
      </w:r>
      <w:r w:rsidRPr="00A84EF4">
        <w:rPr>
          <w:rFonts w:asciiTheme="minorHAnsi" w:hAnsiTheme="minorHAnsi" w:cstheme="minorHAnsi"/>
          <w:sz w:val="24"/>
          <w:szCs w:val="24"/>
        </w:rPr>
        <w:fldChar w:fldCharType="end"/>
      </w:r>
      <w:r w:rsidRPr="00934B98">
        <w:rPr>
          <w:rFonts w:asciiTheme="minorHAnsi" w:hAnsiTheme="minorHAnsi" w:cstheme="minorHAnsi"/>
          <w:b/>
          <w:sz w:val="24"/>
          <w:szCs w:val="24"/>
          <w:lang w:val="pt-BR"/>
        </w:rPr>
        <w:t xml:space="preserve">) hoặc </w:t>
      </w:r>
      <w:r w:rsidRPr="00934B98">
        <w:rPr>
          <w:rFonts w:asciiTheme="minorHAnsi" w:hAnsiTheme="minorHAnsi" w:cstheme="minorHAnsi"/>
          <w:sz w:val="24"/>
          <w:szCs w:val="24"/>
          <w:lang w:val="pt-BR"/>
        </w:rPr>
        <w:t xml:space="preserve">tên đăng nhập (nếu đã tạo trong phần </w:t>
      </w:r>
      <w:hyperlink r:id="rId17" w:anchor="_TÀI_KHOẢN" w:history="1">
        <w:r w:rsidRPr="00A84EF4">
          <w:rPr>
            <w:rStyle w:val="Hyperlink"/>
            <w:rFonts w:asciiTheme="minorHAnsi" w:hAnsiTheme="minorHAnsi" w:cstheme="minorHAnsi"/>
            <w:sz w:val="24"/>
            <w:szCs w:val="24"/>
          </w:rPr>
          <w:t>Tài khoản</w:t>
        </w:r>
      </w:hyperlink>
      <w:r w:rsidRPr="00934B98">
        <w:rPr>
          <w:rFonts w:asciiTheme="minorHAnsi" w:hAnsiTheme="minorHAnsi" w:cstheme="minorHAnsi"/>
          <w:sz w:val="24"/>
          <w:szCs w:val="24"/>
          <w:lang w:val="pt-BR"/>
        </w:rPr>
        <w:t>)</w:t>
      </w:r>
    </w:p>
    <w:p w14:paraId="3B605107" w14:textId="006F6C7C" w:rsidR="00C0380F" w:rsidRPr="00E55922" w:rsidRDefault="00C0380F" w:rsidP="00C0380F">
      <w:pPr>
        <w:pStyle w:val="ListParagraph"/>
        <w:numPr>
          <w:ilvl w:val="1"/>
          <w:numId w:val="108"/>
        </w:numPr>
        <w:rPr>
          <w:rFonts w:asciiTheme="minorHAnsi" w:hAnsiTheme="minorHAnsi" w:cstheme="minorHAnsi"/>
          <w:sz w:val="24"/>
          <w:szCs w:val="24"/>
          <w:lang w:val="pt-BR"/>
        </w:rPr>
      </w:pPr>
      <w:r w:rsidRPr="00934B98">
        <w:rPr>
          <w:rFonts w:asciiTheme="minorHAnsi" w:hAnsiTheme="minorHAnsi" w:cstheme="minorHAnsi"/>
          <w:sz w:val="24"/>
          <w:szCs w:val="24"/>
          <w:lang w:val="pt-BR"/>
        </w:rPr>
        <w:t xml:space="preserve">Mật khẩu (Yêu cầu chi tiết cho việc nhập mật khẩu: xem phần </w:t>
      </w:r>
      <w:r w:rsidRPr="00A84EF4">
        <w:rPr>
          <w:rFonts w:asciiTheme="minorHAnsi" w:hAnsiTheme="minorHAnsi" w:cstheme="minorHAnsi"/>
          <w:sz w:val="24"/>
          <w:szCs w:val="24"/>
        </w:rPr>
        <w:fldChar w:fldCharType="begin"/>
      </w:r>
      <w:r w:rsidRPr="00934B98">
        <w:rPr>
          <w:rFonts w:asciiTheme="minorHAnsi" w:hAnsiTheme="minorHAnsi" w:cstheme="minorHAnsi"/>
          <w:b/>
          <w:sz w:val="24"/>
          <w:szCs w:val="24"/>
          <w:lang w:val="pt-BR"/>
        </w:rPr>
        <w:instrText xml:space="preserve"> REF _Ref3213628 \r \h  \* MERGEFORMAT </w:instrText>
      </w:r>
      <w:r w:rsidRPr="00A84EF4">
        <w:rPr>
          <w:rFonts w:asciiTheme="minorHAnsi" w:hAnsiTheme="minorHAnsi" w:cstheme="minorHAnsi"/>
          <w:sz w:val="24"/>
          <w:szCs w:val="24"/>
        </w:rPr>
      </w:r>
      <w:r w:rsidRPr="00A84EF4">
        <w:rPr>
          <w:rFonts w:asciiTheme="minorHAnsi" w:hAnsiTheme="minorHAnsi" w:cstheme="minorHAnsi"/>
          <w:sz w:val="24"/>
          <w:szCs w:val="24"/>
        </w:rPr>
        <w:fldChar w:fldCharType="separate"/>
      </w:r>
      <w:r w:rsidRPr="00934B98">
        <w:rPr>
          <w:rFonts w:asciiTheme="minorHAnsi" w:hAnsiTheme="minorHAnsi" w:cstheme="minorHAnsi"/>
          <w:b/>
          <w:sz w:val="24"/>
          <w:szCs w:val="24"/>
          <w:lang w:val="pt-BR"/>
        </w:rPr>
        <w:t>2.2.3</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fldChar w:fldCharType="begin"/>
      </w:r>
      <w:r w:rsidRPr="00934B98">
        <w:rPr>
          <w:rFonts w:asciiTheme="minorHAnsi" w:hAnsiTheme="minorHAnsi" w:cstheme="minorHAnsi"/>
          <w:b/>
          <w:sz w:val="24"/>
          <w:szCs w:val="24"/>
          <w:lang w:val="pt-BR"/>
        </w:rPr>
        <w:instrText xml:space="preserve"> REF _Ref3213631 \h  \* MERGEFORMAT </w:instrText>
      </w:r>
      <w:r w:rsidRPr="00A84EF4">
        <w:rPr>
          <w:rFonts w:asciiTheme="minorHAnsi" w:hAnsiTheme="minorHAnsi" w:cstheme="minorHAnsi"/>
          <w:sz w:val="24"/>
          <w:szCs w:val="24"/>
        </w:rPr>
      </w:r>
      <w:r w:rsidRPr="00A84EF4">
        <w:rPr>
          <w:rFonts w:asciiTheme="minorHAnsi" w:hAnsiTheme="minorHAnsi" w:cstheme="minorHAnsi"/>
          <w:sz w:val="24"/>
          <w:szCs w:val="24"/>
        </w:rPr>
        <w:fldChar w:fldCharType="separate"/>
      </w:r>
      <w:r w:rsidRPr="00934B98">
        <w:rPr>
          <w:rFonts w:asciiTheme="minorHAnsi" w:hAnsiTheme="minorHAnsi" w:cstheme="minorHAnsi"/>
          <w:b/>
          <w:sz w:val="24"/>
          <w:szCs w:val="24"/>
        </w:rPr>
        <w:t>Đăng ký</w:t>
      </w:r>
      <w:r w:rsidRPr="00A84EF4">
        <w:rPr>
          <w:rFonts w:asciiTheme="minorHAnsi" w:hAnsiTheme="minorHAnsi" w:cstheme="minorHAnsi"/>
          <w:sz w:val="24"/>
          <w:szCs w:val="24"/>
        </w:rPr>
        <w:fldChar w:fldCharType="end"/>
      </w:r>
      <w:r w:rsidRPr="00934B98">
        <w:rPr>
          <w:rFonts w:asciiTheme="minorHAnsi" w:hAnsiTheme="minorHAnsi" w:cstheme="minorHAnsi"/>
          <w:b/>
          <w:sz w:val="24"/>
          <w:szCs w:val="24"/>
          <w:lang w:val="pt-BR"/>
        </w:rPr>
        <w:t>)</w:t>
      </w:r>
    </w:p>
    <w:p w14:paraId="4DA17FE0" w14:textId="77777777" w:rsidR="00E55922" w:rsidRPr="00934B98" w:rsidRDefault="00E55922" w:rsidP="00E55922">
      <w:pPr>
        <w:pStyle w:val="ListParagraph"/>
        <w:ind w:left="1080"/>
        <w:rPr>
          <w:rFonts w:asciiTheme="minorHAnsi" w:hAnsiTheme="minorHAnsi" w:cstheme="minorHAnsi"/>
          <w:sz w:val="24"/>
          <w:szCs w:val="24"/>
          <w:lang w:val="pt-BR"/>
        </w:rPr>
      </w:pPr>
    </w:p>
    <w:p w14:paraId="79115806" w14:textId="36D8021D" w:rsidR="00C0380F" w:rsidRDefault="00C0380F" w:rsidP="00C0380F">
      <w:pPr>
        <w:tabs>
          <w:tab w:val="left" w:pos="7650"/>
        </w:tabs>
        <w:jc w:val="center"/>
        <w:rPr>
          <w:rFonts w:asciiTheme="minorHAnsi" w:hAnsiTheme="minorHAnsi" w:cstheme="minorHAnsi"/>
          <w:sz w:val="24"/>
          <w:szCs w:val="24"/>
          <w:lang w:val="pt-BR"/>
        </w:rPr>
      </w:pPr>
      <w:r>
        <w:rPr>
          <w:rFonts w:asciiTheme="minorHAnsi" w:hAnsiTheme="minorHAnsi" w:cstheme="minorHAnsi"/>
          <w:noProof/>
          <w:sz w:val="24"/>
          <w:szCs w:val="24"/>
          <w:lang w:val="pt-BR"/>
        </w:rPr>
        <w:t xml:space="preserve"> </w:t>
      </w:r>
      <w:r>
        <w:rPr>
          <w:rFonts w:asciiTheme="minorHAnsi" w:hAnsiTheme="minorHAnsi" w:cstheme="minorHAnsi"/>
          <w:noProof/>
          <w:sz w:val="24"/>
          <w:szCs w:val="24"/>
        </w:rPr>
        <w:drawing>
          <wp:inline distT="0" distB="0" distL="0" distR="0" wp14:anchorId="14B404FB" wp14:editId="2370BB8E">
            <wp:extent cx="2524125" cy="51625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4125" cy="5162550"/>
                    </a:xfrm>
                    <a:prstGeom prst="rect">
                      <a:avLst/>
                    </a:prstGeom>
                    <a:noFill/>
                    <a:ln>
                      <a:noFill/>
                    </a:ln>
                  </pic:spPr>
                </pic:pic>
              </a:graphicData>
            </a:graphic>
          </wp:inline>
        </w:drawing>
      </w:r>
    </w:p>
    <w:p w14:paraId="296AE042" w14:textId="77777777" w:rsidR="00C0380F" w:rsidRDefault="00C0380F" w:rsidP="00C0380F">
      <w:pPr>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Điền thông tin đăng nhập</w:t>
      </w:r>
    </w:p>
    <w:p w14:paraId="042A040B" w14:textId="77777777" w:rsidR="00C0380F" w:rsidRDefault="00C0380F" w:rsidP="00C0380F">
      <w:pPr>
        <w:tabs>
          <w:tab w:val="left" w:pos="7650"/>
        </w:tabs>
        <w:jc w:val="both"/>
        <w:rPr>
          <w:rFonts w:asciiTheme="minorHAnsi" w:hAnsiTheme="minorHAnsi" w:cstheme="minorHAnsi"/>
          <w:sz w:val="24"/>
          <w:szCs w:val="24"/>
          <w:lang w:val="pt-BR"/>
        </w:rPr>
      </w:pPr>
    </w:p>
    <w:p w14:paraId="5AE9D916" w14:textId="77777777" w:rsidR="00C0380F" w:rsidRDefault="00C0380F" w:rsidP="00C0380F">
      <w:pPr>
        <w:pStyle w:val="ListParagraph"/>
        <w:numPr>
          <w:ilvl w:val="0"/>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Ngoài ra: </w:t>
      </w:r>
    </w:p>
    <w:p w14:paraId="5839F895" w14:textId="65D99F1A" w:rsidR="00C0380F" w:rsidRDefault="00C0380F" w:rsidP="00C0380F">
      <w:pPr>
        <w:pStyle w:val="ListParagraph"/>
        <w:numPr>
          <w:ilvl w:val="1"/>
          <w:numId w:val="107"/>
        </w:numPr>
        <w:rPr>
          <w:rFonts w:asciiTheme="minorHAnsi" w:hAnsiTheme="minorHAnsi" w:cstheme="minorHAnsi"/>
          <w:sz w:val="24"/>
          <w:szCs w:val="24"/>
          <w:lang w:val="pt-BR"/>
        </w:rPr>
      </w:pPr>
      <w:r>
        <w:rPr>
          <w:rFonts w:asciiTheme="minorHAnsi" w:hAnsiTheme="minorHAnsi" w:cstheme="minorHAnsi"/>
          <w:sz w:val="24"/>
          <w:szCs w:val="24"/>
          <w:lang w:val="pt-BR"/>
        </w:rPr>
        <w:lastRenderedPageBreak/>
        <w:t xml:space="preserve">Quên mật khẩu?: Người dùng nhấn chọn để thiết lập lại mật khẩu (tham khảo </w:t>
      </w:r>
      <w:hyperlink w:anchor="_Quên_mật_khẩu" w:history="1">
        <w:r w:rsidR="00F765F1" w:rsidRPr="00A84EF4">
          <w:rPr>
            <w:rStyle w:val="Hyperlink"/>
            <w:rFonts w:asciiTheme="minorHAnsi" w:hAnsiTheme="minorHAnsi"/>
            <w:sz w:val="24"/>
            <w:szCs w:val="24"/>
          </w:rPr>
          <w:t>2.2.2 Quên mật khẩu</w:t>
        </w:r>
      </w:hyperlink>
      <w:r w:rsidRPr="00A84EF4">
        <w:rPr>
          <w:rFonts w:asciiTheme="minorHAnsi" w:hAnsiTheme="minorHAnsi"/>
          <w:sz w:val="24"/>
          <w:szCs w:val="24"/>
        </w:rPr>
        <w:fldChar w:fldCharType="begin"/>
      </w:r>
      <w:r w:rsidRPr="00F765F1">
        <w:rPr>
          <w:rFonts w:asciiTheme="minorHAnsi" w:hAnsiTheme="minorHAnsi" w:cstheme="minorHAnsi"/>
          <w:b/>
          <w:sz w:val="24"/>
          <w:szCs w:val="24"/>
          <w:lang w:val="pt-BR"/>
        </w:rPr>
        <w:instrText xml:space="preserve"> REF _Ref3215245 \h  \* MERGEFORMAT </w:instrText>
      </w:r>
      <w:r w:rsidRPr="00A84EF4">
        <w:rPr>
          <w:rFonts w:asciiTheme="minorHAnsi" w:hAnsiTheme="minorHAnsi"/>
          <w:sz w:val="24"/>
          <w:szCs w:val="24"/>
        </w:rPr>
      </w:r>
      <w:r w:rsidRPr="00A84EF4">
        <w:rPr>
          <w:rFonts w:asciiTheme="minorHAnsi" w:hAnsiTheme="minorHAnsi"/>
          <w:sz w:val="24"/>
          <w:szCs w:val="24"/>
        </w:rPr>
        <w:fldChar w:fldCharType="end"/>
      </w:r>
      <w:r w:rsidRPr="00F765F1">
        <w:rPr>
          <w:rFonts w:asciiTheme="minorHAnsi" w:hAnsiTheme="minorHAnsi" w:cstheme="minorHAnsi"/>
          <w:sz w:val="24"/>
          <w:szCs w:val="24"/>
          <w:lang w:val="pt-BR"/>
        </w:rPr>
        <w:t>)</w:t>
      </w:r>
    </w:p>
    <w:p w14:paraId="430252EE" w14:textId="77777777" w:rsidR="00C0380F" w:rsidRDefault="00C0380F" w:rsidP="00C0380F">
      <w:pPr>
        <w:pStyle w:val="ListParagraph"/>
        <w:numPr>
          <w:ilvl w:val="1"/>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Đăng nhập bằng Facebook: Người dùng nhấn chọn để đăng nhập bằng tài khoản Facebook (tham khảo </w:t>
      </w:r>
      <w:r>
        <w:fldChar w:fldCharType="begin"/>
      </w:r>
      <w:r>
        <w:rPr>
          <w:rFonts w:asciiTheme="minorHAnsi" w:hAnsiTheme="minorHAnsi" w:cstheme="minorHAnsi"/>
          <w:b/>
          <w:sz w:val="24"/>
          <w:szCs w:val="24"/>
          <w:lang w:val="pt-BR"/>
        </w:rPr>
        <w:instrText xml:space="preserve"> REF _Ref3215335 \r \h  \* MERGEFORMAT </w:instrText>
      </w:r>
      <w:r>
        <w:fldChar w:fldCharType="separate"/>
      </w:r>
      <w:r>
        <w:rPr>
          <w:rFonts w:asciiTheme="minorHAnsi" w:hAnsiTheme="minorHAnsi" w:cstheme="minorHAnsi"/>
          <w:b/>
          <w:sz w:val="24"/>
          <w:szCs w:val="24"/>
          <w:lang w:val="pt-BR"/>
        </w:rPr>
        <w:t>2.2.1.2</w:t>
      </w:r>
      <w:r>
        <w:fldChar w:fldCharType="end"/>
      </w:r>
      <w:r>
        <w:fldChar w:fldCharType="begin"/>
      </w:r>
      <w:r>
        <w:rPr>
          <w:rFonts w:asciiTheme="minorHAnsi" w:hAnsiTheme="minorHAnsi" w:cstheme="minorHAnsi"/>
          <w:b/>
          <w:sz w:val="24"/>
          <w:szCs w:val="24"/>
          <w:lang w:val="pt-BR"/>
        </w:rPr>
        <w:instrText xml:space="preserve"> REF _Ref3215335 \h  \* MERGEFORMAT </w:instrText>
      </w:r>
      <w:r>
        <w:fldChar w:fldCharType="separate"/>
      </w:r>
      <w:r>
        <w:rPr>
          <w:rFonts w:asciiTheme="minorHAnsi" w:hAnsiTheme="minorHAnsi" w:cstheme="minorHAnsi"/>
          <w:b/>
          <w:sz w:val="24"/>
          <w:szCs w:val="24"/>
          <w:lang w:val="pt-BR"/>
        </w:rPr>
        <w:t>Đăng nhập bằng Facebook</w:t>
      </w:r>
      <w:r>
        <w:fldChar w:fldCharType="end"/>
      </w:r>
      <w:r>
        <w:rPr>
          <w:rFonts w:asciiTheme="minorHAnsi" w:hAnsiTheme="minorHAnsi" w:cstheme="minorHAnsi"/>
          <w:sz w:val="24"/>
          <w:szCs w:val="24"/>
          <w:lang w:val="pt-BR"/>
        </w:rPr>
        <w:t>)</w:t>
      </w:r>
    </w:p>
    <w:p w14:paraId="4B345664" w14:textId="77777777" w:rsidR="00C0380F" w:rsidRDefault="00C0380F" w:rsidP="00C0380F">
      <w:pPr>
        <w:pStyle w:val="ListParagraph"/>
        <w:numPr>
          <w:ilvl w:val="1"/>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Đăng ký: Người dùng nhấn chọn đăng ký để đăng ký tài khoản (tham khảo </w:t>
      </w:r>
      <w:r>
        <w:fldChar w:fldCharType="begin"/>
      </w:r>
      <w:r>
        <w:rPr>
          <w:rFonts w:asciiTheme="minorHAnsi" w:hAnsiTheme="minorHAnsi" w:cstheme="minorHAnsi"/>
          <w:b/>
          <w:sz w:val="24"/>
          <w:szCs w:val="24"/>
          <w:lang w:val="pt-BR"/>
        </w:rPr>
        <w:instrText xml:space="preserve"> REF _Ref3216564 \r \h  \* MERGEFORMAT </w:instrText>
      </w:r>
      <w:r>
        <w:fldChar w:fldCharType="separate"/>
      </w:r>
      <w:r>
        <w:rPr>
          <w:rFonts w:asciiTheme="minorHAnsi" w:hAnsiTheme="minorHAnsi" w:cstheme="minorHAnsi"/>
          <w:b/>
          <w:sz w:val="24"/>
          <w:szCs w:val="24"/>
          <w:lang w:val="pt-BR"/>
        </w:rPr>
        <w:t>2.2.3</w:t>
      </w:r>
      <w:r>
        <w:fldChar w:fldCharType="end"/>
      </w:r>
      <w:r>
        <w:fldChar w:fldCharType="begin"/>
      </w:r>
      <w:r>
        <w:rPr>
          <w:rFonts w:asciiTheme="minorHAnsi" w:hAnsiTheme="minorHAnsi" w:cstheme="minorHAnsi"/>
          <w:b/>
          <w:sz w:val="24"/>
          <w:szCs w:val="24"/>
          <w:lang w:val="pt-BR"/>
        </w:rPr>
        <w:instrText xml:space="preserve"> REF _Ref3216566 \h  \* MERGEFORMAT </w:instrText>
      </w:r>
      <w:r>
        <w:fldChar w:fldCharType="separate"/>
      </w:r>
      <w:r>
        <w:rPr>
          <w:rFonts w:asciiTheme="minorHAnsi" w:hAnsiTheme="minorHAnsi" w:cstheme="minorHAnsi"/>
          <w:b/>
          <w:sz w:val="24"/>
          <w:szCs w:val="24"/>
        </w:rPr>
        <w:t>Đăng ký</w:t>
      </w:r>
      <w:r>
        <w:fldChar w:fldCharType="end"/>
      </w:r>
      <w:r>
        <w:rPr>
          <w:rFonts w:asciiTheme="minorHAnsi" w:hAnsiTheme="minorHAnsi" w:cstheme="minorHAnsi"/>
          <w:sz w:val="24"/>
          <w:szCs w:val="24"/>
          <w:lang w:val="pt-BR"/>
        </w:rPr>
        <w:t>)</w:t>
      </w:r>
    </w:p>
    <w:bookmarkEnd w:id="2470"/>
    <w:p w14:paraId="31E323AE" w14:textId="77777777" w:rsidR="00C0380F" w:rsidRDefault="00C0380F" w:rsidP="00C0380F">
      <w:pPr>
        <w:tabs>
          <w:tab w:val="left" w:pos="7650"/>
        </w:tabs>
        <w:ind w:left="720"/>
        <w:jc w:val="both"/>
        <w:rPr>
          <w:rFonts w:asciiTheme="minorHAnsi" w:hAnsiTheme="minorHAnsi" w:cstheme="minorHAnsi"/>
          <w:sz w:val="24"/>
          <w:szCs w:val="24"/>
          <w:lang w:val="pt-BR"/>
        </w:rPr>
      </w:pPr>
    </w:p>
    <w:p w14:paraId="71DC8C85" w14:textId="77777777" w:rsidR="00C0380F" w:rsidRDefault="00C0380F" w:rsidP="00C0380F">
      <w:pPr>
        <w:pStyle w:val="ListParagraph"/>
        <w:numPr>
          <w:ilvl w:val="0"/>
          <w:numId w:val="107"/>
        </w:numPr>
        <w:rPr>
          <w:rFonts w:asciiTheme="minorHAnsi" w:hAnsiTheme="minorHAnsi" w:cstheme="minorHAnsi"/>
          <w:sz w:val="24"/>
          <w:szCs w:val="24"/>
          <w:lang w:val="pt-BR"/>
        </w:rPr>
      </w:pPr>
      <w:r>
        <w:rPr>
          <w:rFonts w:asciiTheme="minorHAnsi" w:hAnsiTheme="minorHAnsi" w:cstheme="minorHAnsi"/>
          <w:b/>
          <w:sz w:val="24"/>
          <w:szCs w:val="24"/>
          <w:lang w:val="pt-BR"/>
        </w:rPr>
        <w:t xml:space="preserve">Chú ý: </w:t>
      </w:r>
      <w:r>
        <w:rPr>
          <w:rFonts w:asciiTheme="minorHAnsi" w:hAnsiTheme="minorHAnsi" w:cstheme="minorHAnsi"/>
          <w:sz w:val="24"/>
          <w:szCs w:val="24"/>
          <w:lang w:val="pt-BR"/>
        </w:rPr>
        <w:t>báo lỗi liên quan tới tên đăng nhập và mật khẩu sẽ hiển thị ở vị trí như sau:</w:t>
      </w:r>
    </w:p>
    <w:p w14:paraId="3507C101" w14:textId="77777777" w:rsidR="00C0380F" w:rsidRDefault="00C0380F" w:rsidP="00C0380F">
      <w:pPr>
        <w:tabs>
          <w:tab w:val="left" w:pos="7650"/>
        </w:tabs>
        <w:jc w:val="both"/>
        <w:rPr>
          <w:rFonts w:asciiTheme="minorHAnsi" w:hAnsiTheme="minorHAnsi" w:cstheme="minorHAnsi"/>
          <w:sz w:val="24"/>
          <w:szCs w:val="24"/>
          <w:lang w:val="pt-BR"/>
        </w:rPr>
      </w:pPr>
    </w:p>
    <w:p w14:paraId="0584126B" w14:textId="77777777" w:rsidR="00C0380F" w:rsidRDefault="00C0380F" w:rsidP="00C0380F">
      <w:pPr>
        <w:tabs>
          <w:tab w:val="left" w:pos="7650"/>
        </w:tabs>
        <w:jc w:val="both"/>
        <w:rPr>
          <w:rFonts w:asciiTheme="minorHAnsi" w:hAnsiTheme="minorHAnsi" w:cstheme="minorHAnsi"/>
          <w:sz w:val="24"/>
          <w:szCs w:val="24"/>
          <w:lang w:val="pt-BR"/>
        </w:rPr>
      </w:pPr>
    </w:p>
    <w:p w14:paraId="36C33830" w14:textId="2D7016F8"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noProof/>
          <w:sz w:val="24"/>
          <w:szCs w:val="24"/>
        </w:rPr>
        <w:drawing>
          <wp:inline distT="0" distB="0" distL="0" distR="0" wp14:anchorId="592FD37E" wp14:editId="4F954B21">
            <wp:extent cx="3286125" cy="5143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125" cy="514350"/>
                    </a:xfrm>
                    <a:prstGeom prst="rect">
                      <a:avLst/>
                    </a:prstGeom>
                    <a:noFill/>
                    <a:ln>
                      <a:noFill/>
                    </a:ln>
                  </pic:spPr>
                </pic:pic>
              </a:graphicData>
            </a:graphic>
          </wp:inline>
        </w:drawing>
      </w:r>
    </w:p>
    <w:p w14:paraId="7A4F4E71" w14:textId="77777777" w:rsidR="00C0380F" w:rsidRDefault="00C0380F" w:rsidP="00C0380F">
      <w:pPr>
        <w:tabs>
          <w:tab w:val="left" w:pos="7650"/>
        </w:tabs>
        <w:jc w:val="both"/>
        <w:rPr>
          <w:rFonts w:asciiTheme="minorHAnsi" w:hAnsiTheme="minorHAnsi" w:cstheme="minorHAnsi"/>
          <w:sz w:val="24"/>
          <w:szCs w:val="24"/>
          <w:lang w:val="pt-BR"/>
        </w:rPr>
      </w:pPr>
    </w:p>
    <w:p w14:paraId="4F81506B" w14:textId="5F421672" w:rsidR="00C0380F" w:rsidRDefault="00C0380F" w:rsidP="00C0380F">
      <w:pPr>
        <w:tabs>
          <w:tab w:val="left" w:pos="7650"/>
        </w:tabs>
        <w:jc w:val="both"/>
        <w:rPr>
          <w:rFonts w:asciiTheme="minorHAnsi" w:hAnsiTheme="minorHAnsi" w:cstheme="minorHAnsi"/>
          <w:sz w:val="24"/>
          <w:szCs w:val="24"/>
          <w:lang w:val="pt-BR"/>
        </w:rPr>
      </w:pPr>
      <w:r>
        <w:rPr>
          <w:noProof/>
        </w:rPr>
        <w:drawing>
          <wp:anchor distT="0" distB="0" distL="114300" distR="114300" simplePos="0" relativeHeight="251678720" behindDoc="0" locked="0" layoutInCell="1" allowOverlap="1" wp14:anchorId="4441CC53" wp14:editId="49D08318">
            <wp:simplePos x="0" y="0"/>
            <wp:positionH relativeFrom="column">
              <wp:align>left</wp:align>
            </wp:positionH>
            <wp:positionV relativeFrom="paragraph">
              <wp:align>top</wp:align>
            </wp:positionV>
            <wp:extent cx="3286125" cy="552450"/>
            <wp:effectExtent l="0" t="0" r="9525"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6125" cy="55245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lang w:val="pt-BR"/>
        </w:rPr>
        <w:br w:type="textWrapping" w:clear="all"/>
      </w:r>
    </w:p>
    <w:p w14:paraId="2EF6ED04" w14:textId="77777777" w:rsidR="00C0380F" w:rsidRDefault="00C0380F" w:rsidP="00C0380F">
      <w:pPr>
        <w:tabs>
          <w:tab w:val="left" w:pos="7650"/>
        </w:tabs>
        <w:rPr>
          <w:rFonts w:asciiTheme="minorHAnsi" w:hAnsiTheme="minorHAnsi" w:cstheme="minorHAnsi"/>
          <w:sz w:val="24"/>
          <w:szCs w:val="24"/>
          <w:lang w:val="pt-BR"/>
        </w:rPr>
      </w:pPr>
    </w:p>
    <w:p w14:paraId="51EF8B9E" w14:textId="77777777" w:rsidR="00C0380F" w:rsidRDefault="00C0380F" w:rsidP="00C0380F">
      <w:pPr>
        <w:tabs>
          <w:tab w:val="left" w:pos="7650"/>
        </w:tabs>
        <w:jc w:val="both"/>
        <w:rPr>
          <w:rFonts w:asciiTheme="minorHAnsi" w:hAnsiTheme="minorHAnsi" w:cstheme="minorHAnsi"/>
          <w:b/>
          <w:sz w:val="24"/>
          <w:szCs w:val="24"/>
          <w:lang w:val="pt-BR"/>
        </w:rPr>
      </w:pPr>
      <w:r>
        <w:rPr>
          <w:rFonts w:asciiTheme="minorHAnsi" w:hAnsiTheme="minorHAnsi" w:cstheme="minorHAnsi"/>
          <w:sz w:val="24"/>
          <w:szCs w:val="24"/>
          <w:lang w:val="pt-BR"/>
        </w:rPr>
        <w:t xml:space="preserve">Khi người dùng rời khỏi tình trạng nhập liệu, hệ thống sẽ tự động kiểm tra tính hợp lệ của dữ liệu cần tuân thủ mục </w:t>
      </w:r>
      <w:r>
        <w:rPr>
          <w:rFonts w:asciiTheme="minorHAnsi" w:hAnsiTheme="minorHAnsi" w:cstheme="minorHAnsi"/>
          <w:b/>
          <w:sz w:val="24"/>
          <w:szCs w:val="24"/>
          <w:lang w:val="pt-BR"/>
        </w:rPr>
        <w:t>Translation v1.0.3</w:t>
      </w:r>
      <w:r>
        <w:rPr>
          <w:rFonts w:asciiTheme="minorHAnsi" w:hAnsiTheme="minorHAnsi" w:cstheme="minorHAnsi"/>
          <w:sz w:val="24"/>
          <w:szCs w:val="24"/>
          <w:lang w:val="pt-BR"/>
        </w:rPr>
        <w:t xml:space="preserve"> của tài liệu</w:t>
      </w:r>
      <w:r>
        <w:rPr>
          <w:rFonts w:asciiTheme="minorHAnsi" w:hAnsiTheme="minorHAnsi" w:cstheme="minorHAnsi"/>
          <w:b/>
          <w:sz w:val="24"/>
          <w:szCs w:val="24"/>
          <w:lang w:val="pt-BR"/>
        </w:rPr>
        <w:t xml:space="preserve"> “mobile_apps_translation”.</w:t>
      </w:r>
    </w:p>
    <w:p w14:paraId="6DCC0C14" w14:textId="77777777" w:rsidR="00C0380F" w:rsidRDefault="00C0380F" w:rsidP="00C0380F">
      <w:pPr>
        <w:tabs>
          <w:tab w:val="left" w:pos="7650"/>
        </w:tabs>
        <w:jc w:val="both"/>
        <w:rPr>
          <w:rFonts w:asciiTheme="minorHAnsi" w:hAnsiTheme="minorHAnsi" w:cstheme="minorHAnsi"/>
          <w:b/>
          <w:sz w:val="24"/>
          <w:szCs w:val="24"/>
          <w:lang w:val="pt-BR"/>
        </w:rPr>
      </w:pPr>
    </w:p>
    <w:p w14:paraId="47F859BF" w14:textId="77777777" w:rsidR="00C0380F" w:rsidRDefault="00C0380F" w:rsidP="00C0380F">
      <w:pPr>
        <w:tabs>
          <w:tab w:val="left" w:pos="7650"/>
        </w:tabs>
        <w:jc w:val="both"/>
        <w:rPr>
          <w:rFonts w:asciiTheme="minorHAnsi" w:hAnsiTheme="minorHAnsi" w:cstheme="minorHAnsi"/>
          <w:color w:val="808080" w:themeColor="background1" w:themeShade="80"/>
          <w:sz w:val="24"/>
          <w:szCs w:val="24"/>
          <w:lang w:val="pt-BR"/>
        </w:rPr>
      </w:pPr>
      <w:r>
        <w:rPr>
          <w:rFonts w:asciiTheme="minorHAnsi" w:hAnsiTheme="minorHAnsi" w:cstheme="minorHAnsi"/>
          <w:color w:val="808080" w:themeColor="background1" w:themeShade="80"/>
          <w:sz w:val="24"/>
          <w:szCs w:val="24"/>
          <w:lang w:val="pt-BR"/>
        </w:rPr>
        <w:t xml:space="preserve">VD: khi người dùng nhập tên đăng nhập sau đó chọn nhập mật khẩu, hệ thống tự động kiểm tra  tên đăng nhập có hợp lệ, nếu đúng có lỗi sẽ hiển thị báo lỗi. </w:t>
      </w:r>
    </w:p>
    <w:p w14:paraId="1D97BF3E" w14:textId="77777777" w:rsidR="00C0380F" w:rsidRDefault="00C0380F" w:rsidP="00C0380F">
      <w:pPr>
        <w:tabs>
          <w:tab w:val="left" w:pos="7650"/>
        </w:tabs>
        <w:jc w:val="both"/>
        <w:rPr>
          <w:rFonts w:asciiTheme="minorHAnsi" w:hAnsiTheme="minorHAnsi" w:cstheme="minorHAnsi"/>
          <w:sz w:val="24"/>
          <w:szCs w:val="24"/>
          <w:lang w:val="pt-BR"/>
        </w:rPr>
      </w:pPr>
    </w:p>
    <w:p w14:paraId="78FCF45F" w14:textId="77777777" w:rsidR="00C732EA" w:rsidRDefault="00C732EA" w:rsidP="00C732EA">
      <w:pPr>
        <w:pStyle w:val="ListParagraph"/>
        <w:numPr>
          <w:ilvl w:val="0"/>
          <w:numId w:val="5"/>
        </w:numPr>
        <w:tabs>
          <w:tab w:val="left" w:pos="7650"/>
        </w:tabs>
        <w:jc w:val="both"/>
        <w:rPr>
          <w:rFonts w:asciiTheme="minorHAnsi" w:hAnsiTheme="minorHAnsi" w:cstheme="minorHAnsi"/>
          <w:sz w:val="24"/>
          <w:szCs w:val="24"/>
          <w:lang w:val="pt-BR"/>
        </w:rPr>
      </w:pPr>
      <w:bookmarkStart w:id="2473" w:name="_Toc2781464"/>
      <w:r>
        <w:rPr>
          <w:rFonts w:asciiTheme="minorHAnsi" w:hAnsiTheme="minorHAnsi" w:cstheme="minorHAnsi"/>
          <w:b/>
          <w:sz w:val="24"/>
          <w:szCs w:val="24"/>
          <w:lang w:val="pt-BR"/>
        </w:rPr>
        <w:t xml:space="preserve">Hoàn thành đăng nhập: </w:t>
      </w:r>
      <w:r>
        <w:rPr>
          <w:rFonts w:asciiTheme="minorHAnsi" w:hAnsiTheme="minorHAnsi" w:cstheme="minorHAnsi"/>
          <w:sz w:val="24"/>
          <w:szCs w:val="24"/>
          <w:lang w:val="pt-BR"/>
        </w:rPr>
        <w:t>Sau khi đăng nhập thành công, hệ thống sẽ chuyển sang bước “Liên kết hợp đồng”</w:t>
      </w:r>
    </w:p>
    <w:p w14:paraId="7D899047" w14:textId="77777777" w:rsidR="00C0380F" w:rsidRDefault="00C0380F" w:rsidP="00C0380F">
      <w:pPr>
        <w:pStyle w:val="Heading4"/>
        <w:numPr>
          <w:ilvl w:val="3"/>
          <w:numId w:val="87"/>
        </w:numPr>
        <w:ind w:left="864"/>
        <w:rPr>
          <w:rFonts w:asciiTheme="minorHAnsi" w:hAnsiTheme="minorHAnsi" w:cstheme="minorHAnsi"/>
          <w:sz w:val="24"/>
          <w:szCs w:val="24"/>
          <w:lang w:val="pt-BR"/>
        </w:rPr>
      </w:pPr>
      <w:bookmarkStart w:id="2474" w:name="_Toc5382200"/>
      <w:r>
        <w:rPr>
          <w:rFonts w:asciiTheme="minorHAnsi" w:hAnsiTheme="minorHAnsi" w:cstheme="minorHAnsi"/>
          <w:sz w:val="24"/>
          <w:szCs w:val="24"/>
          <w:lang w:val="pt-BR"/>
        </w:rPr>
        <w:t>Đăng nhập bằng Facebook</w:t>
      </w:r>
      <w:bookmarkEnd w:id="2474"/>
      <w:r>
        <w:rPr>
          <w:rFonts w:asciiTheme="minorHAnsi" w:hAnsiTheme="minorHAnsi" w:cstheme="minorHAnsi"/>
          <w:sz w:val="24"/>
          <w:szCs w:val="24"/>
          <w:lang w:val="pt-BR"/>
        </w:rPr>
        <w:t xml:space="preserve"> </w:t>
      </w:r>
    </w:p>
    <w:p w14:paraId="2170EA2F" w14:textId="77777777" w:rsidR="00C0380F" w:rsidRDefault="00C0380F" w:rsidP="00C0380F">
      <w:pPr>
        <w:pStyle w:val="ListParagraph"/>
        <w:numPr>
          <w:ilvl w:val="0"/>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Trường hợp người dùng chọn đăng nhập bằng Facebook, hệ thống sẽ chuyển sang trang Facebook: </w:t>
      </w:r>
    </w:p>
    <w:p w14:paraId="03D4C041" w14:textId="77777777" w:rsidR="00C0380F" w:rsidRDefault="00C0380F" w:rsidP="00C0380F">
      <w:pPr>
        <w:pStyle w:val="ListParagraph"/>
        <w:numPr>
          <w:ilvl w:val="1"/>
          <w:numId w:val="107"/>
        </w:numPr>
        <w:rPr>
          <w:rFonts w:asciiTheme="minorHAnsi" w:hAnsiTheme="minorHAnsi" w:cstheme="minorHAnsi"/>
          <w:sz w:val="24"/>
          <w:szCs w:val="24"/>
          <w:lang w:val="pt-BR"/>
        </w:rPr>
      </w:pPr>
      <w:r>
        <w:rPr>
          <w:rFonts w:asciiTheme="minorHAnsi" w:hAnsiTheme="minorHAnsi" w:cstheme="minorHAnsi"/>
          <w:sz w:val="24"/>
          <w:szCs w:val="24"/>
          <w:lang w:val="pt-BR"/>
        </w:rPr>
        <w:t xml:space="preserve">Nếu là lần đầu tiên liên kết Facebook, hiển thị: </w:t>
      </w:r>
    </w:p>
    <w:p w14:paraId="13E0336A" w14:textId="10C8DE95"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AD17F76" wp14:editId="4A9D54BE">
            <wp:extent cx="2524125" cy="50387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4125" cy="5038725"/>
                    </a:xfrm>
                    <a:prstGeom prst="rect">
                      <a:avLst/>
                    </a:prstGeom>
                    <a:noFill/>
                    <a:ln>
                      <a:noFill/>
                    </a:ln>
                  </pic:spPr>
                </pic:pic>
              </a:graphicData>
            </a:graphic>
          </wp:inline>
        </w:drawing>
      </w:r>
    </w:p>
    <w:p w14:paraId="1B212D05" w14:textId="77777777" w:rsidR="00C0380F" w:rsidRDefault="00C0380F" w:rsidP="00C0380F">
      <w:pPr>
        <w:pStyle w:val="Caption"/>
        <w:jc w:val="center"/>
        <w:rPr>
          <w:rFonts w:asciiTheme="minorHAnsi" w:hAnsiTheme="minorHAnsi" w:cstheme="minorHAnsi"/>
          <w:sz w:val="24"/>
          <w:szCs w:val="24"/>
        </w:rPr>
      </w:pPr>
      <w:r>
        <w:rPr>
          <w:rFonts w:asciiTheme="minorHAnsi" w:hAnsiTheme="minorHAnsi" w:cstheme="minorHAnsi"/>
          <w:sz w:val="24"/>
          <w:szCs w:val="24"/>
        </w:rPr>
        <w:t xml:space="preserve">Hình  </w:t>
      </w:r>
      <w:r>
        <w:fldChar w:fldCharType="begin"/>
      </w:r>
      <w:r>
        <w:rPr>
          <w:rFonts w:asciiTheme="minorHAnsi" w:hAnsiTheme="minorHAnsi" w:cstheme="minorHAnsi"/>
          <w:sz w:val="24"/>
          <w:szCs w:val="24"/>
        </w:rPr>
        <w:instrText xml:space="preserve"> STYLEREF 1 \s </w:instrText>
      </w:r>
      <w:r>
        <w:fldChar w:fldCharType="separate"/>
      </w:r>
      <w:r>
        <w:rPr>
          <w:rFonts w:asciiTheme="minorHAnsi" w:hAnsiTheme="minorHAnsi" w:cstheme="minorHAnsi"/>
          <w:noProof/>
          <w:sz w:val="24"/>
          <w:szCs w:val="24"/>
        </w:rPr>
        <w:t>2</w:t>
      </w:r>
      <w:r>
        <w:fldChar w:fldCharType="end"/>
      </w:r>
      <w:r>
        <w:rPr>
          <w:rFonts w:asciiTheme="minorHAnsi" w:hAnsiTheme="minorHAnsi" w:cstheme="minorHAnsi"/>
          <w:sz w:val="24"/>
          <w:szCs w:val="24"/>
        </w:rPr>
        <w:noBreakHyphen/>
      </w:r>
      <w:r>
        <w:fldChar w:fldCharType="begin"/>
      </w:r>
      <w:r>
        <w:rPr>
          <w:rFonts w:asciiTheme="minorHAnsi" w:hAnsiTheme="minorHAnsi" w:cstheme="minorHAnsi"/>
          <w:sz w:val="24"/>
          <w:szCs w:val="24"/>
        </w:rPr>
        <w:instrText xml:space="preserve"> SEQ Hình_ \* ARABIC \s 1 </w:instrText>
      </w:r>
      <w:r>
        <w:fldChar w:fldCharType="separate"/>
      </w:r>
      <w:r>
        <w:rPr>
          <w:rFonts w:asciiTheme="minorHAnsi" w:hAnsiTheme="minorHAnsi" w:cstheme="minorHAnsi"/>
          <w:noProof/>
          <w:sz w:val="24"/>
          <w:szCs w:val="24"/>
        </w:rPr>
        <w:t>1</w:t>
      </w:r>
      <w:r>
        <w:fldChar w:fldCharType="end"/>
      </w:r>
      <w:r>
        <w:rPr>
          <w:rFonts w:asciiTheme="minorHAnsi" w:hAnsiTheme="minorHAnsi" w:cstheme="minorHAnsi"/>
          <w:sz w:val="24"/>
          <w:szCs w:val="24"/>
        </w:rPr>
        <w:t xml:space="preserve"> Đăng nhập bằng Facebook</w:t>
      </w:r>
    </w:p>
    <w:p w14:paraId="62C8E58B" w14:textId="77777777" w:rsidR="00C0380F" w:rsidRDefault="00C0380F" w:rsidP="00C0380F">
      <w:pPr>
        <w:pStyle w:val="ListParagraph"/>
        <w:numPr>
          <w:ilvl w:val="2"/>
          <w:numId w:val="107"/>
        </w:numPr>
        <w:rPr>
          <w:rFonts w:asciiTheme="minorHAnsi" w:hAnsiTheme="minorHAnsi" w:cstheme="minorHAnsi"/>
          <w:sz w:val="24"/>
          <w:szCs w:val="24"/>
        </w:rPr>
      </w:pPr>
      <w:r>
        <w:rPr>
          <w:rFonts w:asciiTheme="minorHAnsi" w:hAnsiTheme="minorHAnsi" w:cstheme="minorHAnsi"/>
          <w:sz w:val="24"/>
          <w:szCs w:val="24"/>
        </w:rPr>
        <w:t xml:space="preserve">Chọn “Chỉnh sửa” để quay lại trang đăng nhập của Facebook </w:t>
      </w:r>
    </w:p>
    <w:p w14:paraId="501ADF56" w14:textId="77777777" w:rsidR="00C0380F" w:rsidRDefault="00C0380F" w:rsidP="00C0380F">
      <w:pPr>
        <w:pStyle w:val="ListParagraph"/>
        <w:numPr>
          <w:ilvl w:val="2"/>
          <w:numId w:val="107"/>
        </w:numPr>
        <w:rPr>
          <w:rFonts w:asciiTheme="minorHAnsi" w:hAnsiTheme="minorHAnsi" w:cstheme="minorHAnsi"/>
          <w:sz w:val="24"/>
          <w:szCs w:val="24"/>
        </w:rPr>
      </w:pPr>
      <w:r>
        <w:rPr>
          <w:rFonts w:asciiTheme="minorHAnsi" w:hAnsiTheme="minorHAnsi" w:cstheme="minorHAnsi"/>
          <w:sz w:val="24"/>
          <w:szCs w:val="24"/>
        </w:rPr>
        <w:t xml:space="preserve">Chọn “Hủy” để quay trở về trang trước đó </w:t>
      </w:r>
    </w:p>
    <w:p w14:paraId="31F6B7EA" w14:textId="77777777" w:rsidR="00C0380F" w:rsidRDefault="00C0380F" w:rsidP="00C0380F">
      <w:pPr>
        <w:pStyle w:val="ListParagraph"/>
        <w:numPr>
          <w:ilvl w:val="2"/>
          <w:numId w:val="107"/>
        </w:numPr>
        <w:rPr>
          <w:rFonts w:asciiTheme="minorHAnsi" w:hAnsiTheme="minorHAnsi" w:cstheme="minorHAnsi"/>
          <w:sz w:val="24"/>
          <w:szCs w:val="24"/>
        </w:rPr>
      </w:pPr>
      <w:r>
        <w:rPr>
          <w:rFonts w:asciiTheme="minorHAnsi" w:hAnsiTheme="minorHAnsi" w:cstheme="minorHAnsi"/>
          <w:sz w:val="24"/>
          <w:szCs w:val="24"/>
        </w:rPr>
        <w:t xml:space="preserve">Chọn “Tiếp tục dưới tên &lt;&lt;Acct Facebook&gt;&gt;” để xác nhận đăng nhập, hệ thống sẽ chuyển tiếp sang bước nhập số điện thoại: </w:t>
      </w:r>
    </w:p>
    <w:p w14:paraId="50EB9BF1" w14:textId="77777777" w:rsidR="00C732EA" w:rsidRDefault="00C732EA" w:rsidP="00C732EA">
      <w:pPr>
        <w:keepNext/>
        <w:jc w:val="center"/>
        <w:rPr>
          <w:rFonts w:asciiTheme="minorHAnsi" w:hAnsiTheme="minorHAnsi" w:cstheme="minorHAnsi"/>
          <w:sz w:val="24"/>
          <w:szCs w:val="24"/>
        </w:rPr>
      </w:pPr>
      <w:r w:rsidRPr="00791FC0">
        <w:rPr>
          <w:rFonts w:asciiTheme="minorHAnsi" w:hAnsiTheme="minorHAnsi" w:cstheme="minorHAnsi"/>
          <w:noProof/>
          <w:sz w:val="24"/>
          <w:szCs w:val="24"/>
        </w:rPr>
        <w:lastRenderedPageBreak/>
        <w:drawing>
          <wp:inline distT="0" distB="0" distL="0" distR="0" wp14:anchorId="3C9AC006" wp14:editId="17C57C0D">
            <wp:extent cx="2521523" cy="51625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21523" cy="5162550"/>
                    </a:xfrm>
                    <a:prstGeom prst="rect">
                      <a:avLst/>
                    </a:prstGeom>
                    <a:noFill/>
                    <a:ln>
                      <a:noFill/>
                    </a:ln>
                  </pic:spPr>
                </pic:pic>
              </a:graphicData>
            </a:graphic>
          </wp:inline>
        </w:drawing>
      </w:r>
    </w:p>
    <w:p w14:paraId="79CA3F1E" w14:textId="77777777" w:rsidR="00C732EA" w:rsidRDefault="00C732EA" w:rsidP="00C732EA">
      <w:pPr>
        <w:pStyle w:val="Caption"/>
        <w:jc w:val="center"/>
        <w:rPr>
          <w:rFonts w:asciiTheme="minorHAnsi" w:hAnsiTheme="minorHAnsi" w:cstheme="minorHAnsi"/>
          <w:sz w:val="24"/>
          <w:szCs w:val="24"/>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t xml:space="preserve"> Gửi yêu cầu mã xác nhận</w:t>
      </w:r>
    </w:p>
    <w:p w14:paraId="5EE4688B" w14:textId="77777777" w:rsidR="00C732EA" w:rsidRDefault="00C732EA" w:rsidP="00C732EA">
      <w:pPr>
        <w:pStyle w:val="ListParagraph"/>
        <w:numPr>
          <w:ilvl w:val="3"/>
          <w:numId w:val="5"/>
        </w:numPr>
        <w:rPr>
          <w:rFonts w:asciiTheme="minorHAnsi" w:hAnsiTheme="minorHAnsi" w:cstheme="minorHAnsi"/>
          <w:sz w:val="24"/>
          <w:szCs w:val="24"/>
        </w:rPr>
      </w:pPr>
      <w:r>
        <w:rPr>
          <w:rFonts w:asciiTheme="minorHAnsi" w:hAnsiTheme="minorHAnsi" w:cstheme="minorHAnsi"/>
          <w:sz w:val="24"/>
          <w:szCs w:val="24"/>
        </w:rPr>
        <w:t xml:space="preserve">Các báo lỗi về số điện thoại và điều khoản tương tự như mô tả phần “Đăng ký”. </w:t>
      </w:r>
    </w:p>
    <w:p w14:paraId="7B8B8611" w14:textId="77777777" w:rsidR="00C732EA" w:rsidRDefault="00C732EA" w:rsidP="00C732EA">
      <w:pPr>
        <w:pStyle w:val="ListParagraph"/>
        <w:numPr>
          <w:ilvl w:val="3"/>
          <w:numId w:val="5"/>
        </w:numPr>
        <w:rPr>
          <w:rFonts w:asciiTheme="minorHAnsi" w:hAnsiTheme="minorHAnsi" w:cstheme="minorHAnsi"/>
          <w:sz w:val="24"/>
          <w:szCs w:val="24"/>
        </w:rPr>
      </w:pPr>
      <w:r>
        <w:rPr>
          <w:rFonts w:asciiTheme="minorHAnsi" w:hAnsiTheme="minorHAnsi" w:cstheme="minorHAnsi"/>
          <w:sz w:val="24"/>
          <w:szCs w:val="24"/>
        </w:rPr>
        <w:t xml:space="preserve">Khi chọn “Đăng nhập”, hệ thống tiếp tục chuyển sang bước Nhập Mã xác nhận: </w:t>
      </w:r>
    </w:p>
    <w:p w14:paraId="32A337C2" w14:textId="77777777" w:rsidR="00C732EA" w:rsidRDefault="00C732EA" w:rsidP="00C732EA">
      <w:pPr>
        <w:keepNext/>
        <w:jc w:val="center"/>
      </w:pPr>
      <w:r>
        <w:rPr>
          <w:rFonts w:asciiTheme="minorHAnsi" w:hAnsiTheme="minorHAnsi" w:cstheme="minorHAnsi"/>
          <w:noProof/>
          <w:sz w:val="24"/>
          <w:szCs w:val="24"/>
        </w:rPr>
        <w:lastRenderedPageBreak/>
        <w:drawing>
          <wp:inline distT="0" distB="0" distL="0" distR="0" wp14:anchorId="0E34B859" wp14:editId="1790D599">
            <wp:extent cx="2520000" cy="515943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egister_Fb.png"/>
                    <pic:cNvPicPr/>
                  </pic:nvPicPr>
                  <pic:blipFill>
                    <a:blip r:embed="rId23">
                      <a:extLst>
                        <a:ext uri="{28A0092B-C50C-407E-A947-70E740481C1C}">
                          <a14:useLocalDpi xmlns:a14="http://schemas.microsoft.com/office/drawing/2010/main" val="0"/>
                        </a:ext>
                      </a:extLst>
                    </a:blip>
                    <a:stretch>
                      <a:fillRect/>
                    </a:stretch>
                  </pic:blipFill>
                  <pic:spPr>
                    <a:xfrm>
                      <a:off x="0" y="0"/>
                      <a:ext cx="2520000" cy="5159431"/>
                    </a:xfrm>
                    <a:prstGeom prst="rect">
                      <a:avLst/>
                    </a:prstGeom>
                  </pic:spPr>
                </pic:pic>
              </a:graphicData>
            </a:graphic>
          </wp:inline>
        </w:drawing>
      </w:r>
    </w:p>
    <w:p w14:paraId="3A9ED170" w14:textId="77777777" w:rsidR="00C732EA" w:rsidRDefault="00C732EA" w:rsidP="00C732EA">
      <w:pPr>
        <w:pStyle w:val="Caption"/>
        <w:jc w:val="center"/>
      </w:pPr>
      <w:r>
        <w:t xml:space="preserve">Hình  </w:t>
      </w:r>
      <w:r w:rsidR="00EE1190">
        <w:fldChar w:fldCharType="begin"/>
      </w:r>
      <w:r w:rsidR="00EE1190">
        <w:instrText xml:space="preserve"> STYLEREF 1 \s </w:instrText>
      </w:r>
      <w:r w:rsidR="00EE1190">
        <w:fldChar w:fldCharType="separate"/>
      </w:r>
      <w:r>
        <w:rPr>
          <w:noProof/>
        </w:rPr>
        <w:t>2</w:t>
      </w:r>
      <w:r w:rsidR="00EE1190">
        <w:rPr>
          <w:noProof/>
        </w:rPr>
        <w:fldChar w:fldCharType="end"/>
      </w:r>
      <w:r>
        <w:noBreakHyphen/>
      </w:r>
      <w:r w:rsidR="00EE1190">
        <w:fldChar w:fldCharType="begin"/>
      </w:r>
      <w:r w:rsidR="00EE1190">
        <w:instrText xml:space="preserve"> SEQ Hình_ \* ARABIC \s 1 </w:instrText>
      </w:r>
      <w:r w:rsidR="00EE1190">
        <w:fldChar w:fldCharType="separate"/>
      </w:r>
      <w:r>
        <w:rPr>
          <w:noProof/>
        </w:rPr>
        <w:t>3</w:t>
      </w:r>
      <w:r w:rsidR="00EE1190">
        <w:rPr>
          <w:noProof/>
        </w:rPr>
        <w:fldChar w:fldCharType="end"/>
      </w:r>
      <w:r>
        <w:t xml:space="preserve"> Register Facebook</w:t>
      </w:r>
    </w:p>
    <w:p w14:paraId="79D585DC" w14:textId="77777777" w:rsidR="00C732EA" w:rsidRPr="00900692" w:rsidRDefault="00C732EA" w:rsidP="00C732EA">
      <w:pPr>
        <w:jc w:val="center"/>
        <w:rPr>
          <w:rFonts w:asciiTheme="minorHAnsi" w:hAnsiTheme="minorHAnsi" w:cstheme="minorHAnsi"/>
          <w:sz w:val="24"/>
          <w:szCs w:val="24"/>
        </w:rPr>
      </w:pPr>
    </w:p>
    <w:p w14:paraId="0F7D3067" w14:textId="77777777" w:rsidR="00C732EA" w:rsidRDefault="00C732EA" w:rsidP="00C732EA">
      <w:pPr>
        <w:pStyle w:val="ListParagraph"/>
        <w:numPr>
          <w:ilvl w:val="3"/>
          <w:numId w:val="5"/>
        </w:numPr>
        <w:rPr>
          <w:rFonts w:asciiTheme="minorHAnsi" w:hAnsiTheme="minorHAnsi" w:cstheme="minorHAnsi"/>
          <w:sz w:val="24"/>
          <w:szCs w:val="24"/>
        </w:rPr>
      </w:pPr>
      <w:r>
        <w:rPr>
          <w:rFonts w:asciiTheme="minorHAnsi" w:hAnsiTheme="minorHAnsi" w:cstheme="minorHAnsi"/>
          <w:sz w:val="24"/>
          <w:szCs w:val="24"/>
        </w:rPr>
        <w:t xml:space="preserve">Thao tác “Gửi lại” và các báo lỗi tương tự như mô tả phần “Kích hoạt tài khoản” </w:t>
      </w:r>
    </w:p>
    <w:p w14:paraId="50B68D0C" w14:textId="77777777" w:rsidR="00C732EA" w:rsidRDefault="00C732EA" w:rsidP="00C732EA">
      <w:pPr>
        <w:pStyle w:val="ListParagraph"/>
        <w:numPr>
          <w:ilvl w:val="3"/>
          <w:numId w:val="5"/>
        </w:numPr>
        <w:rPr>
          <w:rFonts w:asciiTheme="minorHAnsi" w:hAnsiTheme="minorHAnsi" w:cstheme="minorHAnsi"/>
          <w:sz w:val="24"/>
          <w:szCs w:val="24"/>
        </w:rPr>
      </w:pPr>
      <w:r>
        <w:rPr>
          <w:rFonts w:asciiTheme="minorHAnsi" w:hAnsiTheme="minorHAnsi" w:cstheme="minorHAnsi"/>
          <w:sz w:val="24"/>
          <w:szCs w:val="24"/>
        </w:rPr>
        <w:t xml:space="preserve">Khi Hoàn thành đăng nhập, </w:t>
      </w:r>
      <w:r>
        <w:rPr>
          <w:rFonts w:asciiTheme="minorHAnsi" w:hAnsiTheme="minorHAnsi" w:cstheme="minorHAnsi"/>
          <w:sz w:val="24"/>
          <w:szCs w:val="24"/>
          <w:lang w:val="pt-BR"/>
        </w:rPr>
        <w:t>hệ thống sẽ chuyển sang bước “Liên kết hợp đồng”</w:t>
      </w:r>
    </w:p>
    <w:p w14:paraId="064DF6F4" w14:textId="77777777" w:rsidR="00C732EA" w:rsidRDefault="00C732EA" w:rsidP="00C732EA">
      <w:pPr>
        <w:pStyle w:val="ListParagraph"/>
        <w:numPr>
          <w:ilvl w:val="1"/>
          <w:numId w:val="5"/>
        </w:numPr>
        <w:rPr>
          <w:rFonts w:asciiTheme="minorHAnsi" w:hAnsiTheme="minorHAnsi" w:cstheme="minorHAnsi"/>
          <w:sz w:val="24"/>
          <w:szCs w:val="24"/>
        </w:rPr>
      </w:pPr>
      <w:r>
        <w:rPr>
          <w:rFonts w:asciiTheme="minorHAnsi" w:hAnsiTheme="minorHAnsi" w:cstheme="minorHAnsi"/>
          <w:sz w:val="24"/>
          <w:szCs w:val="24"/>
        </w:rPr>
        <w:t>Nếu không phải lần đầu tiên liên kết Facebook:</w:t>
      </w:r>
    </w:p>
    <w:p w14:paraId="7807B033" w14:textId="77777777" w:rsidR="00C732EA" w:rsidRDefault="00C732EA" w:rsidP="00C732EA">
      <w:pPr>
        <w:pStyle w:val="ListParagraph"/>
        <w:numPr>
          <w:ilvl w:val="2"/>
          <w:numId w:val="5"/>
        </w:numPr>
        <w:rPr>
          <w:rFonts w:asciiTheme="minorHAnsi" w:hAnsiTheme="minorHAnsi" w:cstheme="minorHAnsi"/>
          <w:sz w:val="24"/>
          <w:szCs w:val="24"/>
        </w:rPr>
      </w:pPr>
      <w:r>
        <w:rPr>
          <w:rFonts w:asciiTheme="minorHAnsi" w:hAnsiTheme="minorHAnsi" w:cstheme="minorHAnsi"/>
          <w:sz w:val="24"/>
          <w:szCs w:val="24"/>
        </w:rPr>
        <w:t xml:space="preserve">Nếu tài khoản chưa được kích hoạt, hệ thống sẽ chuyển sang bước nhập số điện thoại như đã mô tả ở phần trên </w:t>
      </w:r>
    </w:p>
    <w:p w14:paraId="59FF9241" w14:textId="77777777" w:rsidR="00C732EA" w:rsidRDefault="00C732EA" w:rsidP="00C732EA">
      <w:pPr>
        <w:pStyle w:val="ListParagraph"/>
        <w:numPr>
          <w:ilvl w:val="2"/>
          <w:numId w:val="5"/>
        </w:numPr>
        <w:rPr>
          <w:rFonts w:asciiTheme="minorHAnsi" w:hAnsiTheme="minorHAnsi" w:cstheme="minorHAnsi"/>
          <w:sz w:val="24"/>
          <w:szCs w:val="24"/>
        </w:rPr>
      </w:pPr>
      <w:r>
        <w:rPr>
          <w:rFonts w:asciiTheme="minorHAnsi" w:hAnsiTheme="minorHAnsi" w:cstheme="minorHAnsi"/>
          <w:sz w:val="24"/>
          <w:szCs w:val="24"/>
        </w:rPr>
        <w:t>Nếu tài khoản đã được kích hoạt, hệ thống sẽ chuyển sang bước “Liên kết hợp đồng”</w:t>
      </w:r>
    </w:p>
    <w:p w14:paraId="7AF2B0E4" w14:textId="6FE4F742" w:rsidR="00C0380F" w:rsidRDefault="00934B98" w:rsidP="00C0380F">
      <w:pPr>
        <w:pStyle w:val="Heading4"/>
        <w:numPr>
          <w:ilvl w:val="3"/>
          <w:numId w:val="87"/>
        </w:numPr>
        <w:ind w:left="864"/>
        <w:rPr>
          <w:rFonts w:asciiTheme="minorHAnsi" w:hAnsiTheme="minorHAnsi" w:cstheme="minorHAnsi"/>
          <w:sz w:val="24"/>
          <w:szCs w:val="24"/>
          <w:lang w:val="pt-BR"/>
        </w:rPr>
      </w:pPr>
      <w:bookmarkStart w:id="2475" w:name="_Toc5382201"/>
      <w:r>
        <w:rPr>
          <w:rFonts w:asciiTheme="minorHAnsi" w:hAnsiTheme="minorHAnsi" w:cstheme="minorHAnsi"/>
          <w:sz w:val="24"/>
          <w:szCs w:val="24"/>
          <w:lang w:val="pt-BR"/>
        </w:rPr>
        <w:lastRenderedPageBreak/>
        <w:t>Đ</w:t>
      </w:r>
      <w:r w:rsidR="00C0380F">
        <w:rPr>
          <w:rFonts w:asciiTheme="minorHAnsi" w:hAnsiTheme="minorHAnsi" w:cstheme="minorHAnsi"/>
          <w:sz w:val="24"/>
          <w:szCs w:val="24"/>
          <w:lang w:val="pt-BR"/>
        </w:rPr>
        <w:t>ăng nhập</w:t>
      </w:r>
      <w:r>
        <w:rPr>
          <w:rFonts w:asciiTheme="minorHAnsi" w:hAnsiTheme="minorHAnsi" w:cstheme="minorHAnsi"/>
          <w:sz w:val="24"/>
          <w:szCs w:val="24"/>
          <w:lang w:val="pt-BR"/>
        </w:rPr>
        <w:t xml:space="preserve"> tài khoản</w:t>
      </w:r>
      <w:r w:rsidR="00C0380F">
        <w:rPr>
          <w:rFonts w:asciiTheme="minorHAnsi" w:hAnsiTheme="minorHAnsi" w:cstheme="minorHAnsi"/>
          <w:sz w:val="24"/>
          <w:szCs w:val="24"/>
          <w:lang w:val="pt-BR"/>
        </w:rPr>
        <w:t xml:space="preserve"> trên một thiết bị mới</w:t>
      </w:r>
      <w:bookmarkEnd w:id="2473"/>
      <w:bookmarkEnd w:id="2475"/>
    </w:p>
    <w:p w14:paraId="305E7C92" w14:textId="77777777" w:rsidR="00BF3A57" w:rsidRDefault="00BF3A57" w:rsidP="00BF3A57">
      <w:pPr>
        <w:pStyle w:val="ListParagraph"/>
        <w:numPr>
          <w:ilvl w:val="0"/>
          <w:numId w:val="8"/>
        </w:numPr>
        <w:tabs>
          <w:tab w:val="left" w:pos="7650"/>
        </w:tabs>
        <w:jc w:val="both"/>
        <w:rPr>
          <w:rFonts w:asciiTheme="minorHAnsi" w:hAnsiTheme="minorHAnsi" w:cstheme="minorHAnsi"/>
          <w:b/>
          <w:sz w:val="24"/>
          <w:szCs w:val="24"/>
          <w:lang w:val="pt-BR"/>
        </w:rPr>
      </w:pPr>
      <w:bookmarkStart w:id="2476" w:name="_Quên_mật_khẩu"/>
      <w:bookmarkStart w:id="2477" w:name="_Toc2781465"/>
      <w:bookmarkEnd w:id="2476"/>
      <w:r>
        <w:rPr>
          <w:rFonts w:asciiTheme="minorHAnsi" w:hAnsiTheme="minorHAnsi" w:cstheme="minorHAnsi"/>
          <w:b/>
          <w:sz w:val="24"/>
          <w:szCs w:val="24"/>
          <w:lang w:val="pt-BR"/>
        </w:rPr>
        <w:t>Xác nhận đăng nhập trên thiết bị mới</w:t>
      </w:r>
    </w:p>
    <w:p w14:paraId="33DDBA97" w14:textId="097B9E3C" w:rsidR="00BF3A57" w:rsidRDefault="00BF3A57" w:rsidP="00BF3A57">
      <w:pPr>
        <w:pStyle w:val="ListParagraph"/>
        <w:tabs>
          <w:tab w:val="left" w:pos="7650"/>
        </w:tabs>
        <w:jc w:val="both"/>
        <w:rPr>
          <w:rFonts w:asciiTheme="minorHAnsi" w:hAnsiTheme="minorHAnsi" w:cstheme="minorHAnsi"/>
          <w:b/>
          <w:sz w:val="24"/>
          <w:szCs w:val="24"/>
          <w:lang w:val="pt-BR"/>
        </w:rPr>
      </w:pPr>
      <w:r>
        <w:rPr>
          <w:rFonts w:asciiTheme="minorHAnsi" w:hAnsiTheme="minorHAnsi" w:cstheme="minorHAnsi"/>
          <w:sz w:val="24"/>
          <w:szCs w:val="24"/>
          <w:lang w:val="pt-BR"/>
        </w:rPr>
        <w:t xml:space="preserve">Khi đăng nhập trên thiết bị mới, người dùng cần nhập “Mã xác nhận” được gửi tới số điện thoại đã đăng ký. Mặt khác người dùng có thể nhấn nút </w:t>
      </w:r>
      <w:ins w:id="2478" w:author="Windows User" w:date="2019-04-05T17:13:00Z">
        <w:r w:rsidR="00442C6D">
          <w:rPr>
            <w:rFonts w:asciiTheme="minorHAnsi" w:hAnsiTheme="minorHAnsi" w:cstheme="minorHAnsi"/>
            <w:b/>
            <w:sz w:val="24"/>
            <w:szCs w:val="24"/>
            <w:lang w:val="pt-BR"/>
          </w:rPr>
          <w:t xml:space="preserve">&lt; </w:t>
        </w:r>
        <w:r w:rsidR="00442C6D">
          <w:rPr>
            <w:rFonts w:asciiTheme="minorHAnsi" w:hAnsiTheme="minorHAnsi" w:cstheme="minorHAnsi"/>
            <w:sz w:val="24"/>
            <w:szCs w:val="24"/>
            <w:lang w:val="pt-BR"/>
          </w:rPr>
          <w:t>để trở lại màn hình đăng nhập trước đó</w:t>
        </w:r>
      </w:ins>
      <w:del w:id="2479" w:author="Windows User" w:date="2019-04-05T17:13:00Z">
        <w:r w:rsidDel="00442C6D">
          <w:rPr>
            <w:rFonts w:asciiTheme="minorHAnsi" w:hAnsiTheme="minorHAnsi" w:cstheme="minorHAnsi"/>
            <w:b/>
            <w:sz w:val="24"/>
            <w:szCs w:val="24"/>
            <w:lang w:val="pt-BR"/>
          </w:rPr>
          <w:sym w:font="Symbol" w:char="F0B4"/>
        </w:r>
        <w:r w:rsidDel="00442C6D">
          <w:rPr>
            <w:rFonts w:asciiTheme="minorHAnsi" w:hAnsiTheme="minorHAnsi" w:cstheme="minorHAnsi"/>
            <w:b/>
            <w:sz w:val="24"/>
            <w:szCs w:val="24"/>
            <w:lang w:val="pt-BR"/>
          </w:rPr>
          <w:delText xml:space="preserve"> </w:delText>
        </w:r>
        <w:r w:rsidDel="00442C6D">
          <w:rPr>
            <w:rFonts w:asciiTheme="minorHAnsi" w:hAnsiTheme="minorHAnsi" w:cstheme="minorHAnsi"/>
            <w:sz w:val="24"/>
            <w:szCs w:val="24"/>
            <w:lang w:val="pt-BR"/>
          </w:rPr>
          <w:delText>để thoát app</w:delText>
        </w:r>
      </w:del>
      <w:r>
        <w:rPr>
          <w:rFonts w:asciiTheme="minorHAnsi" w:hAnsiTheme="minorHAnsi" w:cstheme="minorHAnsi"/>
          <w:sz w:val="24"/>
          <w:szCs w:val="24"/>
          <w:lang w:val="pt-BR"/>
        </w:rPr>
        <w:t xml:space="preserve">. </w:t>
      </w:r>
    </w:p>
    <w:p w14:paraId="5C4C0C9E" w14:textId="77777777" w:rsidR="00BF3A57" w:rsidRDefault="00BF3A57" w:rsidP="00BF3A57">
      <w:pPr>
        <w:pStyle w:val="ListParagraph"/>
        <w:tabs>
          <w:tab w:val="left" w:pos="7650"/>
        </w:tabs>
        <w:ind w:left="0"/>
        <w:jc w:val="both"/>
        <w:rPr>
          <w:rFonts w:asciiTheme="minorHAnsi" w:hAnsiTheme="minorHAnsi" w:cstheme="minorHAnsi"/>
          <w:sz w:val="24"/>
          <w:szCs w:val="24"/>
          <w:lang w:val="pt-BR"/>
        </w:rPr>
      </w:pPr>
    </w:p>
    <w:p w14:paraId="6C8CFA76" w14:textId="77777777" w:rsidR="00BF3A57" w:rsidRDefault="00BF3A57" w:rsidP="00BF3A57">
      <w:pPr>
        <w:pStyle w:val="ListParagraph"/>
        <w:tabs>
          <w:tab w:val="left" w:pos="7650"/>
        </w:tabs>
        <w:ind w:left="0"/>
        <w:jc w:val="both"/>
        <w:rPr>
          <w:rFonts w:asciiTheme="minorHAnsi" w:hAnsiTheme="minorHAnsi" w:cstheme="minorHAnsi"/>
          <w:sz w:val="24"/>
          <w:szCs w:val="24"/>
          <w:lang w:val="pt-BR"/>
        </w:rPr>
      </w:pPr>
    </w:p>
    <w:p w14:paraId="777184BD" w14:textId="503A5D8F" w:rsidR="00BF3A57" w:rsidRDefault="00BF3A57" w:rsidP="00BF3A57">
      <w:pPr>
        <w:pStyle w:val="ListParagraph"/>
        <w:tabs>
          <w:tab w:val="left" w:pos="7650"/>
        </w:tabs>
        <w:ind w:left="0"/>
        <w:jc w:val="center"/>
        <w:rPr>
          <w:rFonts w:asciiTheme="minorHAnsi" w:hAnsiTheme="minorHAnsi" w:cstheme="minorHAnsi"/>
          <w:sz w:val="24"/>
          <w:szCs w:val="24"/>
          <w:lang w:val="pt-BR"/>
        </w:rPr>
      </w:pPr>
      <w:del w:id="2480" w:author="Windows User" w:date="2019-04-05T17:13:00Z">
        <w:r w:rsidRPr="00791FC0" w:rsidDel="00442C6D">
          <w:rPr>
            <w:rFonts w:asciiTheme="minorHAnsi" w:hAnsiTheme="minorHAnsi" w:cstheme="minorHAnsi"/>
            <w:noProof/>
            <w:sz w:val="24"/>
            <w:szCs w:val="24"/>
          </w:rPr>
          <w:drawing>
            <wp:inline distT="0" distB="0" distL="0" distR="0" wp14:anchorId="63F08EEF" wp14:editId="74CAB9A1">
              <wp:extent cx="2414016" cy="4946904"/>
              <wp:effectExtent l="0" t="0" r="5715" b="6350"/>
              <wp:docPr id="264" name="Picture 264" descr="New_Device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w_Device_Log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del>
      <w:ins w:id="2481" w:author="Windows User" w:date="2019-04-05T17:13:00Z">
        <w:r w:rsidR="00442C6D">
          <w:rPr>
            <w:noProof/>
          </w:rPr>
          <w:drawing>
            <wp:inline distT="0" distB="0" distL="0" distR="0" wp14:anchorId="6A241BE0" wp14:editId="064E53EB">
              <wp:extent cx="2413635" cy="4942205"/>
              <wp:effectExtent l="0" t="0" r="5715" b="0"/>
              <wp:docPr id="12" name="Picture 12"/>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13635" cy="4942205"/>
                      </a:xfrm>
                      <a:prstGeom prst="rect">
                        <a:avLst/>
                      </a:prstGeom>
                      <a:noFill/>
                      <a:ln>
                        <a:noFill/>
                      </a:ln>
                    </pic:spPr>
                  </pic:pic>
                </a:graphicData>
              </a:graphic>
            </wp:inline>
          </w:drawing>
        </w:r>
      </w:ins>
    </w:p>
    <w:p w14:paraId="58FE3ADF" w14:textId="77777777" w:rsidR="00BF3A57" w:rsidRDefault="00BF3A57" w:rsidP="00BF3A57">
      <w:pPr>
        <w:pStyle w:val="ListParagraph"/>
        <w:tabs>
          <w:tab w:val="left" w:pos="7650"/>
        </w:tabs>
        <w:ind w:left="0"/>
        <w:jc w:val="center"/>
        <w:rPr>
          <w:rFonts w:asciiTheme="minorHAnsi" w:hAnsiTheme="minorHAnsi" w:cstheme="minorHAnsi"/>
          <w:i/>
          <w:sz w:val="24"/>
          <w:szCs w:val="24"/>
          <w:lang w:val="pt-BR"/>
        </w:rPr>
      </w:pPr>
      <w:r>
        <w:rPr>
          <w:rFonts w:asciiTheme="minorHAnsi" w:hAnsiTheme="minorHAnsi" w:cstheme="minorHAnsi"/>
          <w:i/>
          <w:sz w:val="24"/>
          <w:szCs w:val="24"/>
          <w:lang w:val="pt-BR"/>
        </w:rPr>
        <w:t>Nhập mã xác nhận đăng nhập trên thiết bị mới</w:t>
      </w:r>
    </w:p>
    <w:p w14:paraId="2C2572BA" w14:textId="77777777" w:rsidR="00BF3A57" w:rsidRDefault="00BF3A57" w:rsidP="00BF3A57">
      <w:pPr>
        <w:pStyle w:val="ListParagraph"/>
        <w:tabs>
          <w:tab w:val="left" w:pos="7650"/>
        </w:tabs>
        <w:ind w:left="0"/>
        <w:jc w:val="center"/>
        <w:rPr>
          <w:rFonts w:asciiTheme="minorHAnsi" w:hAnsiTheme="minorHAnsi" w:cstheme="minorHAnsi"/>
          <w:i/>
          <w:sz w:val="24"/>
          <w:szCs w:val="24"/>
          <w:lang w:val="pt-BR"/>
        </w:rPr>
      </w:pPr>
    </w:p>
    <w:p w14:paraId="33AF0AC2" w14:textId="77777777" w:rsidR="00BF3A57" w:rsidRDefault="00BF3A57" w:rsidP="00BF3A57">
      <w:pPr>
        <w:pStyle w:val="ListParagraph"/>
        <w:numPr>
          <w:ilvl w:val="0"/>
          <w:numId w:val="8"/>
        </w:num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Sau đó nhấn “Hoàn thành” để tiếp tục.</w:t>
      </w:r>
    </w:p>
    <w:p w14:paraId="5D3C8F5D" w14:textId="77777777" w:rsidR="00BF3A57" w:rsidRDefault="00BF3A57" w:rsidP="00BF3A57">
      <w:pPr>
        <w:pStyle w:val="ListParagraph"/>
        <w:tabs>
          <w:tab w:val="left" w:pos="7650"/>
        </w:tabs>
        <w:jc w:val="both"/>
        <w:rPr>
          <w:rFonts w:asciiTheme="minorHAnsi" w:hAnsiTheme="minorHAnsi" w:cstheme="minorHAnsi"/>
          <w:i/>
          <w:color w:val="A6A6A6" w:themeColor="background1" w:themeShade="A6"/>
          <w:sz w:val="24"/>
          <w:szCs w:val="24"/>
          <w:lang w:val="pt-BR"/>
        </w:rPr>
      </w:pPr>
      <w:r>
        <w:rPr>
          <w:rFonts w:asciiTheme="minorHAnsi" w:hAnsiTheme="minorHAnsi" w:cstheme="minorHAnsi"/>
          <w:i/>
          <w:color w:val="A6A6A6" w:themeColor="background1" w:themeShade="A6"/>
          <w:sz w:val="24"/>
          <w:szCs w:val="24"/>
          <w:lang w:val="pt-BR"/>
        </w:rPr>
        <w:t>Lưu ý: Mã xác nhận có hiệu lực trong vòng 10 phút</w:t>
      </w:r>
    </w:p>
    <w:p w14:paraId="7754C949" w14:textId="77777777" w:rsidR="00BF3A57" w:rsidRDefault="00BF3A57" w:rsidP="00BF3A57">
      <w:pPr>
        <w:pStyle w:val="ListParagraph"/>
        <w:tabs>
          <w:tab w:val="left" w:pos="7650"/>
        </w:tabs>
        <w:rPr>
          <w:rFonts w:asciiTheme="minorHAnsi" w:hAnsiTheme="minorHAnsi" w:cstheme="minorHAnsi"/>
          <w:b/>
          <w:sz w:val="24"/>
          <w:szCs w:val="24"/>
          <w:lang w:val="pt-BR"/>
        </w:rPr>
      </w:pPr>
    </w:p>
    <w:p w14:paraId="0ABAE1F2" w14:textId="77777777" w:rsidR="00BF3A57" w:rsidRDefault="00BF3A57" w:rsidP="00BF3A57">
      <w:pPr>
        <w:tabs>
          <w:tab w:val="left" w:pos="7650"/>
        </w:tabs>
        <w:jc w:val="both"/>
        <w:rPr>
          <w:rFonts w:asciiTheme="minorHAnsi" w:hAnsiTheme="minorHAnsi" w:cstheme="minorHAnsi"/>
          <w:sz w:val="24"/>
          <w:szCs w:val="24"/>
          <w:lang w:val="pt-BR"/>
        </w:rPr>
      </w:pPr>
      <w:r>
        <w:rPr>
          <w:rFonts w:asciiTheme="minorHAnsi" w:hAnsiTheme="minorHAnsi" w:cstheme="minorHAnsi"/>
          <w:b/>
          <w:sz w:val="24"/>
          <w:szCs w:val="24"/>
          <w:lang w:val="pt-BR"/>
        </w:rPr>
        <w:lastRenderedPageBreak/>
        <w:t xml:space="preserve">TRƯỜNG HỢP </w:t>
      </w:r>
      <w:r>
        <w:rPr>
          <w:rFonts w:asciiTheme="minorHAnsi" w:hAnsiTheme="minorHAnsi" w:cstheme="minorHAnsi"/>
          <w:sz w:val="24"/>
          <w:szCs w:val="24"/>
          <w:lang w:val="pt-BR"/>
        </w:rPr>
        <w:t xml:space="preserve">không nhận được/nhập sai mã xác nhận, người dùng nhấn “Gửi lại” để nhận lại mã xác nhận mới. Trong đó số lần gửi lại mã xác nhận qua tin nhắn SMS/texting cần tuần thủ mục </w:t>
      </w:r>
      <w:r>
        <w:rPr>
          <w:rFonts w:asciiTheme="minorHAnsi" w:hAnsiTheme="minorHAnsi" w:cstheme="minorHAnsi"/>
          <w:b/>
          <w:sz w:val="24"/>
          <w:szCs w:val="24"/>
          <w:lang w:val="pt-BR"/>
        </w:rPr>
        <w:t>Xác nhận số di động/kích hoạt tài khoản qua di động</w:t>
      </w:r>
      <w:r>
        <w:rPr>
          <w:rFonts w:asciiTheme="minorHAnsi" w:hAnsiTheme="minorHAnsi" w:cstheme="minorHAnsi"/>
          <w:sz w:val="24"/>
          <w:szCs w:val="24"/>
          <w:lang w:val="pt-BR"/>
        </w:rPr>
        <w:t xml:space="preserve"> của tài liệu FPT TV account system, version 1.0.2, phát hành ngày 11/07/2018.</w:t>
      </w:r>
    </w:p>
    <w:p w14:paraId="3E7AAE19" w14:textId="3434199A" w:rsidR="00BF3A57" w:rsidRDefault="00BF3A57" w:rsidP="00BF3A57">
      <w:pPr>
        <w:tabs>
          <w:tab w:val="left" w:pos="7650"/>
        </w:tabs>
        <w:jc w:val="center"/>
        <w:rPr>
          <w:rFonts w:asciiTheme="minorHAnsi" w:hAnsiTheme="minorHAnsi" w:cstheme="minorHAnsi"/>
          <w:sz w:val="24"/>
          <w:szCs w:val="24"/>
          <w:lang w:val="pt-BR"/>
        </w:rPr>
      </w:pPr>
      <w:del w:id="2482" w:author="Windows User" w:date="2019-04-05T17:16:00Z">
        <w:r w:rsidRPr="00791FC0" w:rsidDel="00382855">
          <w:rPr>
            <w:rFonts w:asciiTheme="minorHAnsi" w:hAnsiTheme="minorHAnsi" w:cstheme="minorHAnsi"/>
            <w:noProof/>
            <w:sz w:val="24"/>
            <w:szCs w:val="24"/>
          </w:rPr>
          <w:drawing>
            <wp:inline distT="0" distB="0" distL="0" distR="0" wp14:anchorId="3A606D6D" wp14:editId="10492B4C">
              <wp:extent cx="2414016" cy="4946904"/>
              <wp:effectExtent l="0" t="0" r="5715" b="6350"/>
              <wp:docPr id="263" name="Picture 263" descr="New_Device_Login_wrongO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w_Device_Login_wrongOT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del>
      <w:ins w:id="2483" w:author="Windows User" w:date="2019-04-05T17:16:00Z">
        <w:r w:rsidR="00382855">
          <w:rPr>
            <w:noProof/>
          </w:rPr>
          <w:drawing>
            <wp:inline distT="0" distB="0" distL="0" distR="0" wp14:anchorId="4DC6EE8E" wp14:editId="63BA8D9C">
              <wp:extent cx="2413635" cy="4942205"/>
              <wp:effectExtent l="0" t="0" r="5715" b="0"/>
              <wp:docPr id="15" name="Picture 15"/>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13635" cy="4942205"/>
                      </a:xfrm>
                      <a:prstGeom prst="rect">
                        <a:avLst/>
                      </a:prstGeom>
                      <a:noFill/>
                      <a:ln>
                        <a:noFill/>
                      </a:ln>
                    </pic:spPr>
                  </pic:pic>
                </a:graphicData>
              </a:graphic>
            </wp:inline>
          </w:drawing>
        </w:r>
      </w:ins>
    </w:p>
    <w:p w14:paraId="0375BCDE" w14:textId="77777777" w:rsidR="00BF3A57" w:rsidRDefault="00BF3A57" w:rsidP="00BF3A57">
      <w:pPr>
        <w:tabs>
          <w:tab w:val="left" w:pos="7650"/>
        </w:tabs>
        <w:jc w:val="center"/>
        <w:rPr>
          <w:rFonts w:asciiTheme="minorHAnsi" w:hAnsiTheme="minorHAnsi" w:cstheme="minorHAnsi"/>
          <w:sz w:val="24"/>
          <w:szCs w:val="24"/>
          <w:lang w:val="pt-BR"/>
        </w:rPr>
      </w:pPr>
      <w:r>
        <w:rPr>
          <w:rFonts w:asciiTheme="minorHAnsi" w:hAnsiTheme="minorHAnsi" w:cstheme="minorHAnsi"/>
          <w:i/>
          <w:sz w:val="24"/>
          <w:szCs w:val="24"/>
          <w:lang w:val="pt-BR"/>
        </w:rPr>
        <w:t>Yêu cầu gửi lại nếu không nhận được/nhập sai mã xác nhận</w:t>
      </w:r>
    </w:p>
    <w:p w14:paraId="56DB4493" w14:textId="77777777" w:rsidR="00BF3A57" w:rsidRDefault="00BF3A57" w:rsidP="00BF3A57">
      <w:pPr>
        <w:tabs>
          <w:tab w:val="left" w:pos="7650"/>
        </w:tabs>
        <w:jc w:val="both"/>
        <w:rPr>
          <w:rFonts w:asciiTheme="minorHAnsi" w:hAnsiTheme="minorHAnsi" w:cstheme="minorHAnsi"/>
          <w:sz w:val="24"/>
          <w:szCs w:val="24"/>
          <w:lang w:val="pt-BR"/>
        </w:rPr>
      </w:pPr>
    </w:p>
    <w:p w14:paraId="34E29086" w14:textId="77777777" w:rsidR="00BF3A57" w:rsidRDefault="00BF3A57" w:rsidP="00BF3A57">
      <w:pPr>
        <w:pStyle w:val="ListParagraph"/>
        <w:numPr>
          <w:ilvl w:val="0"/>
          <w:numId w:val="8"/>
        </w:numPr>
        <w:tabs>
          <w:tab w:val="left" w:pos="7650"/>
        </w:tabs>
        <w:jc w:val="both"/>
        <w:rPr>
          <w:rFonts w:asciiTheme="minorHAnsi" w:hAnsiTheme="minorHAnsi" w:cstheme="minorHAnsi"/>
          <w:b/>
          <w:sz w:val="24"/>
          <w:szCs w:val="24"/>
          <w:lang w:val="pt-BR"/>
        </w:rPr>
      </w:pPr>
      <w:r>
        <w:rPr>
          <w:rFonts w:asciiTheme="minorHAnsi" w:hAnsiTheme="minorHAnsi" w:cstheme="minorHAnsi"/>
          <w:b/>
          <w:sz w:val="24"/>
          <w:szCs w:val="24"/>
          <w:lang w:val="pt-BR"/>
        </w:rPr>
        <w:t xml:space="preserve">Hoàn thành xác nhận </w:t>
      </w:r>
    </w:p>
    <w:p w14:paraId="72CF2557" w14:textId="77777777" w:rsidR="00BF3A57" w:rsidRDefault="00BF3A57" w:rsidP="00BF3A57">
      <w:pPr>
        <w:pStyle w:val="ListParagraph"/>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Sau khi nhập đúng mã xác nhận, tài khoản sẽ tự động đăng nhập trên thiết bị mới.</w:t>
      </w:r>
    </w:p>
    <w:p w14:paraId="0FD87172" w14:textId="77777777" w:rsidR="00BF3A57" w:rsidRDefault="00BF3A57" w:rsidP="00BF3A57">
      <w:pPr>
        <w:pStyle w:val="ListParagraph"/>
        <w:numPr>
          <w:ilvl w:val="0"/>
          <w:numId w:val="8"/>
        </w:numPr>
        <w:tabs>
          <w:tab w:val="left" w:pos="7650"/>
        </w:tabs>
        <w:jc w:val="both"/>
        <w:rPr>
          <w:rFonts w:asciiTheme="minorHAnsi" w:hAnsiTheme="minorHAnsi" w:cstheme="minorHAnsi"/>
          <w:sz w:val="24"/>
          <w:szCs w:val="24"/>
          <w:lang w:val="pt-BR"/>
        </w:rPr>
      </w:pPr>
      <w:r>
        <w:rPr>
          <w:rFonts w:asciiTheme="minorHAnsi" w:hAnsiTheme="minorHAnsi" w:cstheme="minorHAnsi"/>
          <w:b/>
          <w:sz w:val="24"/>
          <w:szCs w:val="24"/>
          <w:lang w:val="pt-BR"/>
        </w:rPr>
        <w:t xml:space="preserve"> Lưu ý: </w:t>
      </w:r>
      <w:r>
        <w:rPr>
          <w:rFonts w:asciiTheme="minorHAnsi" w:hAnsiTheme="minorHAnsi" w:cstheme="minorHAnsi"/>
          <w:sz w:val="24"/>
          <w:szCs w:val="24"/>
          <w:lang w:val="pt-BR"/>
        </w:rPr>
        <w:t xml:space="preserve">Trường hợp người dùng đăng nhập trên thiết bị mới nhưng quá số lượng thiết bị cho phép. Màn hình sẽ hiển thị như sau: </w:t>
      </w:r>
    </w:p>
    <w:p w14:paraId="7D84D92F" w14:textId="2BAA79FF" w:rsidR="00BF3A57" w:rsidRDefault="00BF3A57" w:rsidP="00BF3A57">
      <w:pPr>
        <w:keepNext/>
        <w:tabs>
          <w:tab w:val="left" w:pos="7650"/>
        </w:tabs>
        <w:jc w:val="center"/>
      </w:pPr>
      <w:del w:id="2484" w:author="Windows User" w:date="2019-04-05T17:14:00Z">
        <w:r w:rsidDel="00382855">
          <w:rPr>
            <w:noProof/>
          </w:rPr>
          <w:lastRenderedPageBreak/>
          <w:drawing>
            <wp:inline distT="0" distB="0" distL="0" distR="0" wp14:anchorId="2341FDF7" wp14:editId="5935E61D">
              <wp:extent cx="2519999" cy="515943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ew_Device_login_outnumber .png"/>
                      <pic:cNvPicPr/>
                    </pic:nvPicPr>
                    <pic:blipFill>
                      <a:blip r:embed="rId28">
                        <a:extLst>
                          <a:ext uri="{28A0092B-C50C-407E-A947-70E740481C1C}">
                            <a14:useLocalDpi xmlns:a14="http://schemas.microsoft.com/office/drawing/2010/main" val="0"/>
                          </a:ext>
                        </a:extLst>
                      </a:blip>
                      <a:stretch>
                        <a:fillRect/>
                      </a:stretch>
                    </pic:blipFill>
                    <pic:spPr>
                      <a:xfrm>
                        <a:off x="0" y="0"/>
                        <a:ext cx="2519999" cy="5159431"/>
                      </a:xfrm>
                      <a:prstGeom prst="rect">
                        <a:avLst/>
                      </a:prstGeom>
                    </pic:spPr>
                  </pic:pic>
                </a:graphicData>
              </a:graphic>
            </wp:inline>
          </w:drawing>
        </w:r>
      </w:del>
      <w:ins w:id="2485" w:author="Windows User" w:date="2019-04-05T17:14:00Z">
        <w:r w:rsidR="00382855">
          <w:rPr>
            <w:noProof/>
          </w:rPr>
          <w:drawing>
            <wp:inline distT="0" distB="0" distL="0" distR="0" wp14:anchorId="4616F631" wp14:editId="79EF855F">
              <wp:extent cx="2519680" cy="5159375"/>
              <wp:effectExtent l="0" t="0" r="0" b="3175"/>
              <wp:docPr id="13" name="Picture 13"/>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9">
                        <a:extLst>
                          <a:ext uri="{28A0092B-C50C-407E-A947-70E740481C1C}">
                            <a14:useLocalDpi xmlns:a14="http://schemas.microsoft.com/office/drawing/2010/main" val="0"/>
                          </a:ext>
                        </a:extLst>
                      </a:blip>
                      <a:stretch>
                        <a:fillRect/>
                      </a:stretch>
                    </pic:blipFill>
                    <pic:spPr>
                      <a:xfrm>
                        <a:off x="0" y="0"/>
                        <a:ext cx="2519680" cy="5159375"/>
                      </a:xfrm>
                      <a:prstGeom prst="rect">
                        <a:avLst/>
                      </a:prstGeom>
                    </pic:spPr>
                  </pic:pic>
                </a:graphicData>
              </a:graphic>
            </wp:inline>
          </w:drawing>
        </w:r>
      </w:ins>
    </w:p>
    <w:p w14:paraId="6C8CD7CF" w14:textId="77777777" w:rsidR="00BF3A57" w:rsidRDefault="00BF3A57" w:rsidP="00BF3A57">
      <w:pPr>
        <w:pStyle w:val="Caption"/>
        <w:jc w:val="center"/>
      </w:pPr>
      <w:r>
        <w:t xml:space="preserve">Hình  </w:t>
      </w:r>
      <w:r w:rsidR="00EE1190">
        <w:fldChar w:fldCharType="begin"/>
      </w:r>
      <w:r w:rsidR="00EE1190">
        <w:instrText xml:space="preserve"> STYLEREF 1 \s </w:instrText>
      </w:r>
      <w:r w:rsidR="00EE1190">
        <w:fldChar w:fldCharType="separate"/>
      </w:r>
      <w:r>
        <w:rPr>
          <w:noProof/>
        </w:rPr>
        <w:t>2</w:t>
      </w:r>
      <w:r w:rsidR="00EE1190">
        <w:rPr>
          <w:noProof/>
        </w:rPr>
        <w:fldChar w:fldCharType="end"/>
      </w:r>
      <w:r>
        <w:noBreakHyphen/>
      </w:r>
      <w:r w:rsidR="00EE1190">
        <w:fldChar w:fldCharType="begin"/>
      </w:r>
      <w:r w:rsidR="00EE1190">
        <w:instrText xml:space="preserve"> SEQ Hình_ \* ARABIC \s 1 </w:instrText>
      </w:r>
      <w:r w:rsidR="00EE1190">
        <w:fldChar w:fldCharType="separate"/>
      </w:r>
      <w:r>
        <w:rPr>
          <w:noProof/>
        </w:rPr>
        <w:t>4</w:t>
      </w:r>
      <w:r w:rsidR="00EE1190">
        <w:rPr>
          <w:noProof/>
        </w:rPr>
        <w:fldChar w:fldCharType="end"/>
      </w:r>
      <w:r>
        <w:t xml:space="preserve"> Thông báo vượt quá số lượng devices cho phép</w:t>
      </w:r>
    </w:p>
    <w:p w14:paraId="7240043A" w14:textId="77777777" w:rsidR="00BF3A57" w:rsidRDefault="00BF3A57" w:rsidP="00BF3A57">
      <w:pPr>
        <w:pStyle w:val="ListParagraph"/>
        <w:numPr>
          <w:ilvl w:val="2"/>
          <w:numId w:val="8"/>
        </w:numPr>
        <w:tabs>
          <w:tab w:val="left" w:pos="7650"/>
        </w:tabs>
        <w:jc w:val="both"/>
        <w:rPr>
          <w:rFonts w:asciiTheme="minorHAnsi" w:hAnsiTheme="minorHAnsi"/>
          <w:sz w:val="24"/>
          <w:szCs w:val="24"/>
        </w:rPr>
      </w:pPr>
      <w:r>
        <w:rPr>
          <w:rFonts w:asciiTheme="minorHAnsi" w:hAnsiTheme="minorHAnsi"/>
          <w:sz w:val="24"/>
          <w:szCs w:val="24"/>
        </w:rPr>
        <w:t>N</w:t>
      </w:r>
      <w:r w:rsidRPr="00900692">
        <w:rPr>
          <w:rFonts w:asciiTheme="minorHAnsi" w:hAnsiTheme="minorHAnsi"/>
          <w:sz w:val="24"/>
          <w:szCs w:val="24"/>
        </w:rPr>
        <w:t>gười</w:t>
      </w:r>
      <w:r>
        <w:rPr>
          <w:rFonts w:asciiTheme="minorHAnsi" w:hAnsiTheme="minorHAnsi"/>
          <w:sz w:val="24"/>
          <w:szCs w:val="24"/>
        </w:rPr>
        <w:t xml:space="preserve"> dung chọn nút “Hủy” để hủy thiết bị tương ứng, màn hình nhập OTP hiển thị như sau: </w:t>
      </w:r>
    </w:p>
    <w:p w14:paraId="1CEF11CB" w14:textId="3862FA10" w:rsidR="00BF3A57" w:rsidRDefault="00BF3A57" w:rsidP="00BF3A57">
      <w:pPr>
        <w:keepNext/>
        <w:tabs>
          <w:tab w:val="left" w:pos="7650"/>
        </w:tabs>
        <w:jc w:val="center"/>
      </w:pPr>
      <w:del w:id="2486" w:author="Windows User" w:date="2019-04-05T17:14:00Z">
        <w:r w:rsidDel="00382855">
          <w:rPr>
            <w:rFonts w:asciiTheme="minorHAnsi" w:hAnsiTheme="minorHAnsi"/>
            <w:noProof/>
            <w:sz w:val="24"/>
            <w:szCs w:val="24"/>
          </w:rPr>
          <w:lastRenderedPageBreak/>
          <w:drawing>
            <wp:inline distT="0" distB="0" distL="0" distR="0" wp14:anchorId="08D54CAF" wp14:editId="6DEE6280">
              <wp:extent cx="2520000" cy="51594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_Device_login_outnumber_OTP.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5159431"/>
                      </a:xfrm>
                      <a:prstGeom prst="rect">
                        <a:avLst/>
                      </a:prstGeom>
                    </pic:spPr>
                  </pic:pic>
                </a:graphicData>
              </a:graphic>
            </wp:inline>
          </w:drawing>
        </w:r>
      </w:del>
      <w:ins w:id="2487" w:author="Windows User" w:date="2019-04-05T17:14:00Z">
        <w:r w:rsidR="00382855">
          <w:rPr>
            <w:noProof/>
          </w:rPr>
          <w:drawing>
            <wp:inline distT="0" distB="0" distL="0" distR="0" wp14:anchorId="482003CA" wp14:editId="0F3E3D45">
              <wp:extent cx="2519680" cy="5159375"/>
              <wp:effectExtent l="0" t="0" r="0" b="3175"/>
              <wp:docPr id="14" name="Picture 14"/>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31">
                        <a:extLst>
                          <a:ext uri="{28A0092B-C50C-407E-A947-70E740481C1C}">
                            <a14:useLocalDpi xmlns:a14="http://schemas.microsoft.com/office/drawing/2010/main" val="0"/>
                          </a:ext>
                        </a:extLst>
                      </a:blip>
                      <a:stretch>
                        <a:fillRect/>
                      </a:stretch>
                    </pic:blipFill>
                    <pic:spPr>
                      <a:xfrm>
                        <a:off x="0" y="0"/>
                        <a:ext cx="2519680" cy="5159375"/>
                      </a:xfrm>
                      <a:prstGeom prst="rect">
                        <a:avLst/>
                      </a:prstGeom>
                    </pic:spPr>
                  </pic:pic>
                </a:graphicData>
              </a:graphic>
            </wp:inline>
          </w:drawing>
        </w:r>
      </w:ins>
    </w:p>
    <w:p w14:paraId="1A8A61CE" w14:textId="77777777" w:rsidR="00BF3A57" w:rsidRPr="00900692" w:rsidRDefault="00BF3A57" w:rsidP="00BF3A57">
      <w:pPr>
        <w:pStyle w:val="Caption"/>
        <w:jc w:val="center"/>
        <w:rPr>
          <w:rFonts w:asciiTheme="minorHAnsi" w:hAnsiTheme="minorHAnsi"/>
          <w:sz w:val="24"/>
          <w:szCs w:val="24"/>
        </w:rPr>
      </w:pPr>
      <w:r>
        <w:t xml:space="preserve">Hình  </w:t>
      </w:r>
      <w:r w:rsidR="00EE1190">
        <w:fldChar w:fldCharType="begin"/>
      </w:r>
      <w:r w:rsidR="00EE1190">
        <w:instrText xml:space="preserve"> STYLEREF 1 \s </w:instrText>
      </w:r>
      <w:r w:rsidR="00EE1190">
        <w:fldChar w:fldCharType="separate"/>
      </w:r>
      <w:r>
        <w:rPr>
          <w:noProof/>
        </w:rPr>
        <w:t>2</w:t>
      </w:r>
      <w:r w:rsidR="00EE1190">
        <w:rPr>
          <w:noProof/>
        </w:rPr>
        <w:fldChar w:fldCharType="end"/>
      </w:r>
      <w:r>
        <w:noBreakHyphen/>
      </w:r>
      <w:r w:rsidR="00EE1190">
        <w:fldChar w:fldCharType="begin"/>
      </w:r>
      <w:r w:rsidR="00EE1190">
        <w:instrText xml:space="preserve"> SEQ Hình_ \* ARABIC \s 1 </w:instrText>
      </w:r>
      <w:r w:rsidR="00EE1190">
        <w:fldChar w:fldCharType="separate"/>
      </w:r>
      <w:r>
        <w:rPr>
          <w:noProof/>
        </w:rPr>
        <w:t>5</w:t>
      </w:r>
      <w:r w:rsidR="00EE1190">
        <w:rPr>
          <w:noProof/>
        </w:rPr>
        <w:fldChar w:fldCharType="end"/>
      </w:r>
      <w:r>
        <w:t xml:space="preserve"> Xác nhận hủy liên kết</w:t>
      </w:r>
    </w:p>
    <w:p w14:paraId="49D6D322" w14:textId="77777777" w:rsidR="00BF3A57" w:rsidRDefault="00BF3A57" w:rsidP="00BF3A57">
      <w:pPr>
        <w:pStyle w:val="ListParagraph"/>
        <w:numPr>
          <w:ilvl w:val="2"/>
          <w:numId w:val="8"/>
        </w:numPr>
        <w:tabs>
          <w:tab w:val="left" w:pos="7650"/>
        </w:tabs>
        <w:jc w:val="both"/>
        <w:rPr>
          <w:rFonts w:asciiTheme="minorHAnsi" w:hAnsiTheme="minorHAnsi"/>
          <w:sz w:val="24"/>
          <w:szCs w:val="24"/>
        </w:rPr>
      </w:pPr>
      <w:r w:rsidRPr="00900692">
        <w:rPr>
          <w:rFonts w:asciiTheme="minorHAnsi" w:hAnsiTheme="minorHAnsi"/>
          <w:sz w:val="24"/>
          <w:szCs w:val="24"/>
        </w:rPr>
        <w:t xml:space="preserve">Yêu cầu </w:t>
      </w:r>
      <w:r>
        <w:rPr>
          <w:rFonts w:asciiTheme="minorHAnsi" w:hAnsiTheme="minorHAnsi"/>
          <w:sz w:val="24"/>
          <w:szCs w:val="24"/>
        </w:rPr>
        <w:t xml:space="preserve">về “Gửi lại” và các báo lỗi tương tự như đã mô tả ở mục “Kích hoạt tài khoản” </w:t>
      </w:r>
    </w:p>
    <w:p w14:paraId="0E9092BB" w14:textId="77777777" w:rsidR="00382855" w:rsidRDefault="00382855" w:rsidP="00382855">
      <w:pPr>
        <w:pStyle w:val="ListParagraph"/>
        <w:numPr>
          <w:ilvl w:val="2"/>
          <w:numId w:val="8"/>
        </w:numPr>
        <w:tabs>
          <w:tab w:val="left" w:pos="7650"/>
        </w:tabs>
        <w:jc w:val="both"/>
        <w:rPr>
          <w:ins w:id="2488" w:author="Windows User" w:date="2019-04-05T17:17:00Z"/>
          <w:rFonts w:asciiTheme="minorHAnsi" w:hAnsiTheme="minorHAnsi"/>
          <w:sz w:val="24"/>
          <w:szCs w:val="24"/>
        </w:rPr>
      </w:pPr>
      <w:ins w:id="2489" w:author="Windows User" w:date="2019-04-05T17:17:00Z">
        <w:r>
          <w:rPr>
            <w:rFonts w:asciiTheme="minorHAnsi" w:hAnsiTheme="minorHAnsi"/>
            <w:sz w:val="24"/>
            <w:szCs w:val="24"/>
          </w:rPr>
          <w:t xml:space="preserve">“&lt;” để quay lại màn hình đăng nhập trước đó. </w:t>
        </w:r>
      </w:ins>
    </w:p>
    <w:p w14:paraId="516E9B23" w14:textId="5B59DB29" w:rsidR="00BF3A57" w:rsidRPr="00E04C96" w:rsidDel="00382855" w:rsidRDefault="00382855" w:rsidP="00382855">
      <w:pPr>
        <w:pStyle w:val="ListParagraph"/>
        <w:numPr>
          <w:ilvl w:val="1"/>
          <w:numId w:val="8"/>
        </w:numPr>
        <w:tabs>
          <w:tab w:val="left" w:pos="7650"/>
        </w:tabs>
        <w:jc w:val="both"/>
        <w:rPr>
          <w:del w:id="2490" w:author="Windows User" w:date="2019-04-05T17:17:00Z"/>
          <w:rFonts w:asciiTheme="minorHAnsi" w:hAnsiTheme="minorHAnsi"/>
          <w:sz w:val="24"/>
          <w:szCs w:val="24"/>
        </w:rPr>
      </w:pPr>
      <w:ins w:id="2491" w:author="Windows User" w:date="2019-04-05T17:17:00Z">
        <w:r w:rsidDel="00382855">
          <w:rPr>
            <w:rFonts w:asciiTheme="minorHAnsi" w:hAnsiTheme="minorHAnsi"/>
            <w:sz w:val="24"/>
            <w:szCs w:val="24"/>
          </w:rPr>
          <w:t xml:space="preserve"> </w:t>
        </w:r>
      </w:ins>
      <w:del w:id="2492" w:author="Windows User" w:date="2019-04-05T17:17:00Z">
        <w:r w:rsidR="00BF3A57" w:rsidDel="00382855">
          <w:rPr>
            <w:rFonts w:asciiTheme="minorHAnsi" w:hAnsiTheme="minorHAnsi"/>
            <w:sz w:val="24"/>
            <w:szCs w:val="24"/>
          </w:rPr>
          <w:delText xml:space="preserve">“x” để xác nhận thoát app. </w:delText>
        </w:r>
      </w:del>
    </w:p>
    <w:p w14:paraId="1B427B1D" w14:textId="77777777" w:rsidR="00BF3A57" w:rsidRDefault="00BF3A57" w:rsidP="00BF3A57">
      <w:pPr>
        <w:pStyle w:val="ListParagraph"/>
        <w:numPr>
          <w:ilvl w:val="1"/>
          <w:numId w:val="8"/>
        </w:numPr>
        <w:tabs>
          <w:tab w:val="left" w:pos="7650"/>
        </w:tabs>
        <w:jc w:val="both"/>
      </w:pPr>
      <w:r>
        <w:rPr>
          <w:rFonts w:asciiTheme="minorHAnsi" w:hAnsiTheme="minorHAnsi"/>
          <w:sz w:val="24"/>
          <w:szCs w:val="24"/>
        </w:rPr>
        <w:t xml:space="preserve">Trường hợp người dùng chọn “hủy liên kết” đối với một trong những thiết bị đang log in, thiết bị bị “hủy liên kết” nếu đang trong một session thì sẽ vẫn được duy trì tại session đó cho đến khi người dung thực hiện thao tác khác, hệ thống sẽ thông báo trên thiết bị như sau: </w:t>
      </w:r>
    </w:p>
    <w:p w14:paraId="6079C281" w14:textId="77777777" w:rsidR="00BF3A57" w:rsidRDefault="00BF3A57" w:rsidP="00BF3A57">
      <w:pPr>
        <w:keepNext/>
        <w:tabs>
          <w:tab w:val="left" w:pos="7650"/>
        </w:tabs>
        <w:jc w:val="center"/>
      </w:pPr>
      <w:r>
        <w:rPr>
          <w:noProof/>
        </w:rPr>
        <w:lastRenderedPageBreak/>
        <w:drawing>
          <wp:inline distT="0" distB="0" distL="0" distR="0" wp14:anchorId="5EE6A782" wp14:editId="51B5206F">
            <wp:extent cx="2524125" cy="51625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4125" cy="5162550"/>
                    </a:xfrm>
                    <a:prstGeom prst="rect">
                      <a:avLst/>
                    </a:prstGeom>
                    <a:noFill/>
                    <a:ln>
                      <a:noFill/>
                    </a:ln>
                  </pic:spPr>
                </pic:pic>
              </a:graphicData>
            </a:graphic>
          </wp:inline>
        </w:drawing>
      </w:r>
    </w:p>
    <w:p w14:paraId="3A27A6D4" w14:textId="77777777" w:rsidR="00BF3A57" w:rsidRDefault="00BF3A57" w:rsidP="00BF3A57">
      <w:pPr>
        <w:pStyle w:val="Caption"/>
        <w:jc w:val="center"/>
      </w:pPr>
      <w:r>
        <w:t xml:space="preserve">Hình  </w:t>
      </w:r>
      <w:r w:rsidR="00EE1190">
        <w:fldChar w:fldCharType="begin"/>
      </w:r>
      <w:r w:rsidR="00EE1190">
        <w:instrText xml:space="preserve"> STYLEREF 1 \s </w:instrText>
      </w:r>
      <w:r w:rsidR="00EE1190">
        <w:fldChar w:fldCharType="separate"/>
      </w:r>
      <w:r>
        <w:rPr>
          <w:noProof/>
        </w:rPr>
        <w:t>2</w:t>
      </w:r>
      <w:r w:rsidR="00EE1190">
        <w:rPr>
          <w:noProof/>
        </w:rPr>
        <w:fldChar w:fldCharType="end"/>
      </w:r>
      <w:r>
        <w:noBreakHyphen/>
      </w:r>
      <w:r w:rsidR="00EE1190">
        <w:fldChar w:fldCharType="begin"/>
      </w:r>
      <w:r w:rsidR="00EE1190">
        <w:instrText xml:space="preserve"> SEQ Hình_ \* ARABIC \s 1 </w:instrText>
      </w:r>
      <w:r w:rsidR="00EE1190">
        <w:fldChar w:fldCharType="separate"/>
      </w:r>
      <w:r>
        <w:rPr>
          <w:noProof/>
        </w:rPr>
        <w:t>6</w:t>
      </w:r>
      <w:r w:rsidR="00EE1190">
        <w:rPr>
          <w:noProof/>
        </w:rPr>
        <w:fldChar w:fldCharType="end"/>
      </w:r>
      <w:r>
        <w:t xml:space="preserve"> Thông báo buộc dừng</w:t>
      </w:r>
    </w:p>
    <w:p w14:paraId="1E37F64C" w14:textId="29C5FE6B" w:rsidR="00BF3A57" w:rsidRPr="00382855" w:rsidRDefault="00BF3A57" w:rsidP="00BF3A57">
      <w:pPr>
        <w:pStyle w:val="ListParagraph"/>
        <w:numPr>
          <w:ilvl w:val="2"/>
          <w:numId w:val="8"/>
        </w:numPr>
        <w:tabs>
          <w:tab w:val="left" w:pos="7650"/>
        </w:tabs>
        <w:jc w:val="both"/>
        <w:rPr>
          <w:ins w:id="2493" w:author="Windows User" w:date="2019-04-05T17:18:00Z"/>
          <w:rFonts w:asciiTheme="minorHAnsi" w:hAnsiTheme="minorHAnsi" w:cstheme="minorHAnsi"/>
          <w:sz w:val="24"/>
          <w:szCs w:val="24"/>
          <w:lang w:val="pt-BR"/>
          <w:rPrChange w:id="2494" w:author="Windows User" w:date="2019-04-05T17:18:00Z">
            <w:rPr>
              <w:ins w:id="2495" w:author="Windows User" w:date="2019-04-05T17:18:00Z"/>
              <w:rFonts w:asciiTheme="minorHAnsi" w:hAnsiTheme="minorHAnsi"/>
              <w:sz w:val="24"/>
              <w:szCs w:val="24"/>
            </w:rPr>
          </w:rPrChange>
        </w:rPr>
      </w:pPr>
      <w:r>
        <w:rPr>
          <w:rFonts w:asciiTheme="minorHAnsi" w:hAnsiTheme="minorHAnsi"/>
          <w:sz w:val="24"/>
          <w:szCs w:val="24"/>
        </w:rPr>
        <w:t>Người dùng chọn tắt thông báo để quay về màn hình đăng nhập ban đầu.</w:t>
      </w:r>
    </w:p>
    <w:p w14:paraId="3D0EFEF4" w14:textId="77777777" w:rsidR="00382855" w:rsidRDefault="00382855" w:rsidP="00382855">
      <w:pPr>
        <w:pStyle w:val="ListParagraph"/>
        <w:numPr>
          <w:ilvl w:val="0"/>
          <w:numId w:val="8"/>
        </w:numPr>
        <w:tabs>
          <w:tab w:val="left" w:pos="7650"/>
        </w:tabs>
        <w:jc w:val="both"/>
        <w:rPr>
          <w:ins w:id="2496" w:author="Windows User" w:date="2019-04-05T17:18:00Z"/>
          <w:rFonts w:asciiTheme="minorHAnsi" w:hAnsiTheme="minorHAnsi" w:cstheme="minorHAnsi"/>
          <w:sz w:val="24"/>
          <w:szCs w:val="24"/>
          <w:lang w:val="pt-BR"/>
        </w:rPr>
      </w:pPr>
      <w:ins w:id="2497" w:author="Windows User" w:date="2019-04-05T17:18:00Z">
        <w:r>
          <w:rPr>
            <w:rFonts w:asciiTheme="minorHAnsi" w:hAnsiTheme="minorHAnsi"/>
            <w:sz w:val="24"/>
            <w:szCs w:val="24"/>
          </w:rPr>
          <w:t xml:space="preserve">Lưu ý Lỗi </w:t>
        </w:r>
        <w:r>
          <w:rPr>
            <w:rFonts w:asciiTheme="minorHAnsi" w:hAnsiTheme="minorHAnsi"/>
            <w:b/>
            <w:sz w:val="24"/>
            <w:szCs w:val="24"/>
          </w:rPr>
          <w:t>Count Down</w:t>
        </w:r>
        <w:r>
          <w:rPr>
            <w:rFonts w:asciiTheme="minorHAnsi" w:hAnsiTheme="minorHAnsi"/>
            <w:sz w:val="24"/>
            <w:szCs w:val="24"/>
          </w:rPr>
          <w:t xml:space="preserve"> xử lý tương tự như mô tả phần “</w:t>
        </w:r>
        <w:r>
          <w:rPr>
            <w:rFonts w:asciiTheme="minorHAnsi" w:hAnsiTheme="minorHAnsi"/>
            <w:b/>
            <w:sz w:val="24"/>
            <w:szCs w:val="24"/>
          </w:rPr>
          <w:t>Kích hoạt tài khoản</w:t>
        </w:r>
        <w:r>
          <w:rPr>
            <w:rFonts w:asciiTheme="minorHAnsi" w:hAnsiTheme="minorHAnsi"/>
            <w:sz w:val="24"/>
            <w:szCs w:val="24"/>
          </w:rPr>
          <w:t>”</w:t>
        </w:r>
      </w:ins>
    </w:p>
    <w:p w14:paraId="2BBE195A" w14:textId="2280B565" w:rsidR="00382855" w:rsidDel="00382855" w:rsidRDefault="00382855" w:rsidP="00382855">
      <w:pPr>
        <w:pStyle w:val="ListParagraph"/>
        <w:numPr>
          <w:ilvl w:val="0"/>
          <w:numId w:val="8"/>
        </w:numPr>
        <w:tabs>
          <w:tab w:val="left" w:pos="7650"/>
        </w:tabs>
        <w:jc w:val="both"/>
        <w:rPr>
          <w:del w:id="2498" w:author="Windows User" w:date="2019-04-05T17:18:00Z"/>
          <w:rFonts w:asciiTheme="minorHAnsi" w:hAnsiTheme="minorHAnsi" w:cstheme="minorHAnsi"/>
          <w:sz w:val="24"/>
          <w:szCs w:val="24"/>
          <w:lang w:val="pt-BR"/>
        </w:rPr>
        <w:pPrChange w:id="2499" w:author="Windows User" w:date="2019-04-05T17:18:00Z">
          <w:pPr>
            <w:pStyle w:val="ListParagraph"/>
            <w:numPr>
              <w:ilvl w:val="2"/>
              <w:numId w:val="8"/>
            </w:numPr>
            <w:tabs>
              <w:tab w:val="left" w:pos="7650"/>
            </w:tabs>
            <w:ind w:left="2160" w:hanging="360"/>
            <w:jc w:val="both"/>
          </w:pPr>
        </w:pPrChange>
      </w:pPr>
      <w:bookmarkStart w:id="2500" w:name="_Toc5382202"/>
      <w:bookmarkEnd w:id="2500"/>
    </w:p>
    <w:p w14:paraId="359EF1D2" w14:textId="77777777" w:rsidR="00C0380F" w:rsidRDefault="00C0380F" w:rsidP="00C0380F">
      <w:pPr>
        <w:pStyle w:val="Heading3"/>
        <w:numPr>
          <w:ilvl w:val="2"/>
          <w:numId w:val="87"/>
        </w:numPr>
        <w:ind w:left="864" w:hanging="864"/>
        <w:rPr>
          <w:rFonts w:asciiTheme="minorHAnsi" w:hAnsiTheme="minorHAnsi" w:cstheme="minorHAnsi"/>
          <w:sz w:val="24"/>
          <w:lang w:val="pt-BR"/>
        </w:rPr>
      </w:pPr>
      <w:bookmarkStart w:id="2501" w:name="_Toc5382203"/>
      <w:r>
        <w:rPr>
          <w:rFonts w:asciiTheme="minorHAnsi" w:hAnsiTheme="minorHAnsi" w:cstheme="minorHAnsi"/>
          <w:sz w:val="24"/>
          <w:lang w:val="pt-BR"/>
        </w:rPr>
        <w:t>Quên mật khẩu</w:t>
      </w:r>
      <w:bookmarkEnd w:id="2477"/>
      <w:bookmarkEnd w:id="2501"/>
    </w:p>
    <w:p w14:paraId="2DAFD58A" w14:textId="77777777" w:rsidR="00C0380F" w:rsidRDefault="00C0380F" w:rsidP="00C0380F">
      <w:pPr>
        <w:tabs>
          <w:tab w:val="left" w:pos="7650"/>
        </w:tabs>
        <w:jc w:val="both"/>
        <w:rPr>
          <w:rFonts w:asciiTheme="minorHAnsi" w:hAnsiTheme="minorHAnsi" w:cstheme="minorHAnsi"/>
          <w:b/>
          <w:sz w:val="24"/>
          <w:szCs w:val="24"/>
          <w:lang w:val="pt-BR"/>
        </w:rPr>
      </w:pPr>
      <w:r>
        <w:rPr>
          <w:rFonts w:asciiTheme="minorHAnsi" w:hAnsiTheme="minorHAnsi" w:cstheme="minorHAnsi"/>
          <w:sz w:val="24"/>
          <w:szCs w:val="24"/>
          <w:lang w:val="pt-BR"/>
        </w:rPr>
        <w:t>Để khôi phục mật khẩu, người dùng nhấn “Quên mật khẩu”.</w:t>
      </w:r>
      <w:r>
        <w:rPr>
          <w:rFonts w:asciiTheme="minorHAnsi" w:hAnsiTheme="minorHAnsi" w:cstheme="minorHAnsi"/>
          <w:b/>
          <w:sz w:val="24"/>
          <w:szCs w:val="24"/>
          <w:lang w:val="pt-BR"/>
        </w:rPr>
        <w:t xml:space="preserve"> </w:t>
      </w:r>
    </w:p>
    <w:p w14:paraId="4D9FD737" w14:textId="75D12112" w:rsidR="00C0380F" w:rsidRDefault="00C0380F" w:rsidP="00C0380F">
      <w:pPr>
        <w:tabs>
          <w:tab w:val="left" w:pos="7650"/>
        </w:tabs>
        <w:jc w:val="center"/>
        <w:rPr>
          <w:rFonts w:asciiTheme="minorHAnsi" w:hAnsiTheme="minorHAnsi" w:cstheme="minorHAnsi"/>
          <w:sz w:val="24"/>
          <w:szCs w:val="24"/>
          <w:lang w:val="pt-BR"/>
        </w:rPr>
      </w:pPr>
      <w:r>
        <w:rPr>
          <w:rFonts w:asciiTheme="minorHAnsi" w:hAnsiTheme="minorHAnsi" w:cstheme="minorHAnsi"/>
          <w:noProof/>
          <w:sz w:val="24"/>
          <w:szCs w:val="24"/>
        </w:rPr>
        <w:lastRenderedPageBreak/>
        <w:drawing>
          <wp:inline distT="0" distB="0" distL="0" distR="0" wp14:anchorId="510A3F57" wp14:editId="6D734509">
            <wp:extent cx="2414016" cy="4946904"/>
            <wp:effectExtent l="0" t="0" r="5715" b="6350"/>
            <wp:docPr id="260" name="Picture 260" descr="Forgot_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orgot_Pa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p>
    <w:p w14:paraId="081028C8" w14:textId="77777777" w:rsidR="00C0380F" w:rsidRDefault="00C0380F" w:rsidP="00C0380F">
      <w:pPr>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Lấy lại mật khẩu</w:t>
      </w:r>
    </w:p>
    <w:p w14:paraId="6EF9454A" w14:textId="77777777" w:rsidR="00C0380F" w:rsidRDefault="00C0380F" w:rsidP="00C0380F">
      <w:pPr>
        <w:tabs>
          <w:tab w:val="left" w:pos="7650"/>
        </w:tabs>
        <w:jc w:val="both"/>
        <w:rPr>
          <w:rFonts w:asciiTheme="minorHAnsi" w:hAnsiTheme="minorHAnsi" w:cstheme="minorHAnsi"/>
          <w:sz w:val="24"/>
          <w:szCs w:val="24"/>
          <w:lang w:val="pt-BR"/>
        </w:rPr>
      </w:pPr>
    </w:p>
    <w:p w14:paraId="6BE41068" w14:textId="77777777" w:rsidR="00C0380F" w:rsidRDefault="00C0380F" w:rsidP="00C0380F">
      <w:pPr>
        <w:tabs>
          <w:tab w:val="left" w:pos="7650"/>
        </w:tabs>
        <w:jc w:val="both"/>
        <w:rPr>
          <w:rFonts w:asciiTheme="minorHAnsi" w:hAnsiTheme="minorHAnsi" w:cstheme="minorHAnsi"/>
          <w:b/>
          <w:sz w:val="24"/>
          <w:szCs w:val="24"/>
          <w:lang w:val="pt-BR"/>
        </w:rPr>
      </w:pPr>
      <w:r>
        <w:rPr>
          <w:rFonts w:asciiTheme="minorHAnsi" w:hAnsiTheme="minorHAnsi" w:cstheme="minorHAnsi"/>
          <w:sz w:val="24"/>
          <w:szCs w:val="24"/>
          <w:lang w:val="pt-BR"/>
        </w:rPr>
        <w:t>Sau đó, nhập số điện thoại hoặc tên tài khoản rồi nhấn “Tiếp tục”.</w:t>
      </w:r>
    </w:p>
    <w:p w14:paraId="27564E9C" w14:textId="77777777" w:rsidR="00C0380F" w:rsidRDefault="00C0380F" w:rsidP="00C0380F">
      <w:pPr>
        <w:tabs>
          <w:tab w:val="left" w:pos="7650"/>
        </w:tabs>
        <w:jc w:val="both"/>
        <w:rPr>
          <w:rFonts w:asciiTheme="minorHAnsi" w:hAnsiTheme="minorHAnsi" w:cstheme="minorHAnsi"/>
          <w:b/>
          <w:sz w:val="24"/>
          <w:szCs w:val="24"/>
          <w:lang w:val="pt-BR"/>
        </w:rPr>
      </w:pPr>
    </w:p>
    <w:p w14:paraId="35126EA5" w14:textId="77777777" w:rsidR="00C0380F" w:rsidRDefault="00C0380F" w:rsidP="00C0380F">
      <w:pPr>
        <w:tabs>
          <w:tab w:val="left" w:pos="7650"/>
        </w:tabs>
        <w:jc w:val="both"/>
        <w:rPr>
          <w:rFonts w:asciiTheme="minorHAnsi" w:hAnsiTheme="minorHAnsi" w:cstheme="minorHAnsi"/>
          <w:b/>
          <w:sz w:val="24"/>
          <w:szCs w:val="24"/>
          <w:lang w:val="pt-BR"/>
        </w:rPr>
      </w:pPr>
    </w:p>
    <w:p w14:paraId="1F2B7DB8" w14:textId="77777777" w:rsidR="00C0380F" w:rsidRDefault="00C0380F" w:rsidP="00C0380F">
      <w:pPr>
        <w:tabs>
          <w:tab w:val="left" w:pos="7650"/>
        </w:tabs>
        <w:jc w:val="center"/>
        <w:rPr>
          <w:rFonts w:asciiTheme="minorHAnsi" w:hAnsiTheme="minorHAnsi" w:cstheme="minorHAnsi"/>
          <w:b/>
          <w:sz w:val="24"/>
          <w:szCs w:val="24"/>
          <w:lang w:val="pt-BR"/>
        </w:rPr>
      </w:pPr>
    </w:p>
    <w:p w14:paraId="6282C426" w14:textId="624E611C" w:rsidR="00C0380F" w:rsidRDefault="00C0380F" w:rsidP="00C0380F">
      <w:pPr>
        <w:tabs>
          <w:tab w:val="left" w:pos="7650"/>
        </w:tabs>
        <w:jc w:val="center"/>
        <w:rPr>
          <w:rFonts w:asciiTheme="minorHAnsi" w:hAnsiTheme="minorHAnsi" w:cstheme="minorHAnsi"/>
          <w:sz w:val="24"/>
          <w:szCs w:val="24"/>
          <w:lang w:val="pt-BR"/>
        </w:rPr>
      </w:pPr>
      <w:bookmarkStart w:id="2502" w:name="_Toc2781466"/>
      <w:r>
        <w:rPr>
          <w:rFonts w:asciiTheme="minorHAnsi" w:eastAsiaTheme="majorEastAsia" w:hAnsiTheme="minorHAnsi" w:cstheme="minorHAnsi"/>
          <w:i/>
          <w:noProof/>
          <w:color w:val="006BA6"/>
          <w:sz w:val="24"/>
          <w:szCs w:val="24"/>
        </w:rPr>
        <w:lastRenderedPageBreak/>
        <w:drawing>
          <wp:inline distT="0" distB="0" distL="0" distR="0" wp14:anchorId="112CC5A0" wp14:editId="2923D9BF">
            <wp:extent cx="2414016" cy="4946904"/>
            <wp:effectExtent l="0" t="0" r="5715" b="6350"/>
            <wp:docPr id="259" name="Picture 259" descr="Forgot_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orgot_Pa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bookmarkEnd w:id="2502"/>
    </w:p>
    <w:p w14:paraId="4DABCA82" w14:textId="77777777" w:rsidR="00C0380F" w:rsidRDefault="00C0380F" w:rsidP="00C0380F">
      <w:pPr>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rPr>
        <w:t>Nhập số điện thoại</w:t>
      </w:r>
    </w:p>
    <w:p w14:paraId="5284BBDC" w14:textId="77777777" w:rsidR="00C0380F" w:rsidRDefault="00C0380F" w:rsidP="00C0380F">
      <w:pPr>
        <w:tabs>
          <w:tab w:val="left" w:pos="7650"/>
        </w:tabs>
        <w:jc w:val="both"/>
        <w:rPr>
          <w:rFonts w:asciiTheme="minorHAnsi" w:hAnsiTheme="minorHAnsi" w:cstheme="minorHAnsi"/>
          <w:sz w:val="24"/>
          <w:szCs w:val="24"/>
          <w:lang w:val="pt-BR"/>
        </w:rPr>
      </w:pPr>
    </w:p>
    <w:p w14:paraId="4927D092" w14:textId="77777777" w:rsidR="00C0380F" w:rsidRDefault="00C0380F" w:rsidP="00C0380F">
      <w:pPr>
        <w:pStyle w:val="ListParagraph"/>
        <w:numPr>
          <w:ilvl w:val="0"/>
          <w:numId w:val="109"/>
        </w:num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Trường hợp người dùng nhập số điện thoại/tên đăng nhập không đúng hệ thống báo lỗi như mô tả phần Đăng nhập.</w:t>
      </w:r>
    </w:p>
    <w:p w14:paraId="17794F3A"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Ở màn hình nhập mã kích hoạt và nhập mật khẩu mới</w:t>
      </w:r>
    </w:p>
    <w:p w14:paraId="23E123E9"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Người dùng nhập mã kích hoạt. </w:t>
      </w:r>
    </w:p>
    <w:p w14:paraId="0F2B7232"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Đồng thời, người dùng nhập mật khẩu mới, xác nhận lại mật khẩu mới. </w:t>
      </w:r>
    </w:p>
    <w:p w14:paraId="10C8A5C2" w14:textId="77777777" w:rsidR="00C0380F" w:rsidRDefault="00C0380F" w:rsidP="00C0380F">
      <w:pPr>
        <w:tabs>
          <w:tab w:val="left" w:pos="3594"/>
        </w:tabs>
        <w:jc w:val="both"/>
        <w:rPr>
          <w:rFonts w:asciiTheme="minorHAnsi" w:hAnsiTheme="minorHAnsi" w:cstheme="minorHAnsi"/>
          <w:sz w:val="24"/>
          <w:szCs w:val="24"/>
          <w:lang w:val="pt-BR"/>
        </w:rPr>
      </w:pPr>
      <w:r>
        <w:rPr>
          <w:rFonts w:asciiTheme="minorHAnsi" w:hAnsiTheme="minorHAnsi" w:cstheme="minorHAnsi"/>
          <w:sz w:val="24"/>
          <w:szCs w:val="24"/>
          <w:lang w:val="pt-BR"/>
        </w:rPr>
        <w:t>Sau đó nhấn “Hoàn thành”.</w:t>
      </w:r>
      <w:r>
        <w:rPr>
          <w:rFonts w:asciiTheme="minorHAnsi" w:hAnsiTheme="minorHAnsi" w:cstheme="minorHAnsi"/>
          <w:sz w:val="24"/>
          <w:szCs w:val="24"/>
          <w:lang w:val="pt-BR"/>
        </w:rPr>
        <w:tab/>
      </w:r>
    </w:p>
    <w:p w14:paraId="7C8BC2CA" w14:textId="77777777" w:rsidR="00C0380F" w:rsidRDefault="00C0380F" w:rsidP="00C0380F">
      <w:pPr>
        <w:tabs>
          <w:tab w:val="left" w:pos="7650"/>
        </w:tabs>
        <w:jc w:val="both"/>
        <w:rPr>
          <w:rFonts w:asciiTheme="minorHAnsi" w:hAnsiTheme="minorHAnsi" w:cstheme="minorHAnsi"/>
          <w:i/>
          <w:sz w:val="24"/>
          <w:szCs w:val="24"/>
          <w:lang w:val="pt-BR"/>
        </w:rPr>
      </w:pPr>
      <w:r>
        <w:rPr>
          <w:rFonts w:asciiTheme="minorHAnsi" w:hAnsiTheme="minorHAnsi" w:cstheme="minorHAnsi"/>
          <w:i/>
          <w:sz w:val="24"/>
          <w:szCs w:val="24"/>
          <w:lang w:val="pt-BR"/>
        </w:rPr>
        <w:t xml:space="preserve">Lưu ý: </w:t>
      </w:r>
    </w:p>
    <w:p w14:paraId="18BCABE2" w14:textId="7467E8B5" w:rsidR="00C0380F" w:rsidRDefault="00C0380F" w:rsidP="00C0380F">
      <w:pPr>
        <w:pStyle w:val="ListParagraph"/>
        <w:numPr>
          <w:ilvl w:val="0"/>
          <w:numId w:val="109"/>
        </w:numPr>
        <w:tabs>
          <w:tab w:val="left" w:pos="7650"/>
        </w:tabs>
        <w:jc w:val="both"/>
        <w:rPr>
          <w:rFonts w:asciiTheme="minorHAnsi" w:hAnsiTheme="minorHAnsi" w:cstheme="minorHAnsi"/>
          <w:i/>
          <w:sz w:val="24"/>
          <w:szCs w:val="24"/>
          <w:lang w:val="pt-BR"/>
        </w:rPr>
      </w:pPr>
      <w:r>
        <w:rPr>
          <w:rFonts w:asciiTheme="minorHAnsi" w:hAnsiTheme="minorHAnsi" w:cstheme="minorHAnsi"/>
          <w:i/>
          <w:sz w:val="24"/>
          <w:szCs w:val="24"/>
          <w:lang w:val="pt-BR"/>
        </w:rPr>
        <w:t xml:space="preserve">Các vấn đề liên quan đến mã kích hoạt xem </w:t>
      </w:r>
      <w:hyperlink w:anchor="_Kích_hoạt_tài_1" w:history="1">
        <w:r w:rsidRPr="00F765F1">
          <w:rPr>
            <w:rStyle w:val="Hyperlink"/>
            <w:rFonts w:asciiTheme="minorHAnsi" w:hAnsiTheme="minorHAnsi" w:cstheme="minorHAnsi"/>
            <w:i/>
            <w:sz w:val="24"/>
            <w:szCs w:val="24"/>
            <w:lang w:val="pt-BR"/>
          </w:rPr>
          <w:t>mục 2.2.4 Kích hoạt tài khoản.</w:t>
        </w:r>
      </w:hyperlink>
    </w:p>
    <w:p w14:paraId="191AB12E" w14:textId="77777777" w:rsidR="00C0380F" w:rsidRDefault="00C0380F" w:rsidP="00C0380F">
      <w:pPr>
        <w:pStyle w:val="ListParagraph"/>
        <w:numPr>
          <w:ilvl w:val="0"/>
          <w:numId w:val="109"/>
        </w:numPr>
        <w:tabs>
          <w:tab w:val="left" w:pos="7650"/>
        </w:tabs>
        <w:jc w:val="both"/>
        <w:rPr>
          <w:rFonts w:asciiTheme="minorHAnsi" w:hAnsiTheme="minorHAnsi" w:cstheme="minorHAnsi"/>
          <w:i/>
          <w:sz w:val="24"/>
          <w:szCs w:val="24"/>
          <w:lang w:val="pt-BR"/>
        </w:rPr>
      </w:pPr>
      <w:r>
        <w:rPr>
          <w:rFonts w:asciiTheme="minorHAnsi" w:hAnsiTheme="minorHAnsi" w:cstheme="minorHAnsi"/>
          <w:i/>
          <w:sz w:val="24"/>
          <w:szCs w:val="24"/>
          <w:lang w:val="pt-BR"/>
        </w:rPr>
        <w:t xml:space="preserve">Tài khoản đã kích hoạt khi quên mật khẩu chỉ cho phép dùng số điện thoại đã đăng ký (đã kích hoạt lần đầu với tài khoản) để nhận OTP.Không cho phép thay đổi số điện thoại khác để khôi phục mật khẩu. </w:t>
      </w:r>
    </w:p>
    <w:p w14:paraId="300BEE67" w14:textId="62B2A3EC" w:rsidR="00C0380F" w:rsidRDefault="00C0380F" w:rsidP="00C0380F">
      <w:pPr>
        <w:pStyle w:val="ListParagraph"/>
        <w:tabs>
          <w:tab w:val="left" w:pos="7650"/>
        </w:tabs>
        <w:ind w:left="1440"/>
        <w:jc w:val="center"/>
        <w:rPr>
          <w:rFonts w:asciiTheme="minorHAnsi" w:hAnsiTheme="minorHAnsi" w:cstheme="minorHAnsi"/>
          <w:sz w:val="24"/>
          <w:szCs w:val="24"/>
          <w:lang w:val="pt-BR"/>
        </w:rPr>
      </w:pPr>
      <w:r>
        <w:rPr>
          <w:rFonts w:asciiTheme="minorHAnsi" w:hAnsiTheme="minorHAnsi" w:cstheme="minorHAnsi"/>
          <w:noProof/>
          <w:sz w:val="24"/>
          <w:szCs w:val="24"/>
        </w:rPr>
        <w:lastRenderedPageBreak/>
        <w:drawing>
          <wp:inline distT="0" distB="0" distL="0" distR="0" wp14:anchorId="7DA63681" wp14:editId="76F07FA2">
            <wp:extent cx="2414016" cy="4946904"/>
            <wp:effectExtent l="0" t="0" r="5715" b="6350"/>
            <wp:docPr id="258" name="Picture 258" descr="Forgot_Re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got_Rese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p>
    <w:p w14:paraId="54C5C434" w14:textId="77777777" w:rsidR="00C0380F" w:rsidRDefault="00C0380F" w:rsidP="00C0380F">
      <w:pPr>
        <w:tabs>
          <w:tab w:val="left" w:pos="7650"/>
        </w:tabs>
        <w:jc w:val="both"/>
        <w:rPr>
          <w:rFonts w:asciiTheme="minorHAnsi" w:hAnsiTheme="minorHAnsi" w:cstheme="minorHAnsi"/>
          <w:b/>
          <w:sz w:val="24"/>
          <w:szCs w:val="24"/>
          <w:lang w:val="pt-BR"/>
        </w:rPr>
      </w:pPr>
    </w:p>
    <w:p w14:paraId="4204D01D"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b/>
          <w:sz w:val="24"/>
          <w:szCs w:val="24"/>
          <w:lang w:val="pt-BR"/>
        </w:rPr>
        <w:t>TRƯỜNG HỢP</w:t>
      </w:r>
      <w:r>
        <w:rPr>
          <w:rFonts w:asciiTheme="minorHAnsi" w:hAnsiTheme="minorHAnsi" w:cstheme="minorHAnsi"/>
          <w:sz w:val="24"/>
          <w:szCs w:val="24"/>
          <w:lang w:val="pt-BR"/>
        </w:rPr>
        <w:t xml:space="preserve"> nhập “xác nhận mật khẩu” không khớp, màn hình sẽ thông báo để người dùng </w:t>
      </w:r>
    </w:p>
    <w:p w14:paraId="4DB0BE7A"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nhập lại</w:t>
      </w:r>
    </w:p>
    <w:p w14:paraId="10883546" w14:textId="77777777" w:rsidR="00C0380F" w:rsidRDefault="00C0380F" w:rsidP="00C0380F">
      <w:pPr>
        <w:tabs>
          <w:tab w:val="left" w:pos="7650"/>
        </w:tabs>
        <w:jc w:val="both"/>
        <w:rPr>
          <w:rFonts w:asciiTheme="minorHAnsi" w:hAnsiTheme="minorHAnsi" w:cstheme="minorHAnsi"/>
          <w:sz w:val="24"/>
          <w:szCs w:val="24"/>
          <w:lang w:val="pt-BR"/>
        </w:rPr>
      </w:pPr>
    </w:p>
    <w:p w14:paraId="547087EF" w14:textId="7A437B67" w:rsidR="00C0380F" w:rsidRDefault="00C0380F" w:rsidP="00C0380F">
      <w:pPr>
        <w:pStyle w:val="ListParagraph"/>
        <w:tabs>
          <w:tab w:val="left" w:pos="7650"/>
        </w:tabs>
        <w:ind w:left="1440"/>
        <w:jc w:val="center"/>
        <w:rPr>
          <w:rFonts w:asciiTheme="minorHAnsi" w:hAnsiTheme="minorHAnsi" w:cstheme="minorHAnsi"/>
          <w:sz w:val="24"/>
          <w:szCs w:val="24"/>
          <w:lang w:val="pt-BR"/>
        </w:rPr>
      </w:pPr>
      <w:r>
        <w:rPr>
          <w:rFonts w:asciiTheme="minorHAnsi" w:hAnsiTheme="minorHAnsi" w:cstheme="minorHAnsi"/>
          <w:noProof/>
          <w:sz w:val="24"/>
          <w:szCs w:val="24"/>
        </w:rPr>
        <w:lastRenderedPageBreak/>
        <w:drawing>
          <wp:inline distT="0" distB="0" distL="0" distR="0" wp14:anchorId="6C85F995" wp14:editId="7B5929E6">
            <wp:extent cx="2414016" cy="4946904"/>
            <wp:effectExtent l="0" t="0" r="5715" b="6350"/>
            <wp:docPr id="257" name="Picture 257" descr="Forgot_Pass_Confirm_Wrongreconfirm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_Pass_Confirm_Wrongreconfirmpa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p>
    <w:p w14:paraId="7C1BBCEE" w14:textId="77777777" w:rsidR="00C0380F" w:rsidRDefault="00C0380F" w:rsidP="00C0380F">
      <w:pPr>
        <w:pStyle w:val="ListParagraph"/>
        <w:tabs>
          <w:tab w:val="left" w:pos="7650"/>
        </w:tabs>
        <w:ind w:left="1440"/>
        <w:jc w:val="center"/>
        <w:rPr>
          <w:rFonts w:asciiTheme="minorHAnsi" w:hAnsiTheme="minorHAnsi" w:cstheme="minorHAnsi"/>
          <w:i/>
          <w:sz w:val="24"/>
          <w:szCs w:val="24"/>
          <w:lang w:val="pt-BR"/>
        </w:rPr>
      </w:pPr>
      <w:r>
        <w:rPr>
          <w:rFonts w:asciiTheme="minorHAnsi" w:hAnsiTheme="minorHAnsi" w:cstheme="minorHAnsi"/>
          <w:i/>
          <w:sz w:val="24"/>
          <w:szCs w:val="24"/>
          <w:lang w:val="pt-BR"/>
        </w:rPr>
        <w:t>Nhập lại “xác nhận mật khẩu”</w:t>
      </w:r>
    </w:p>
    <w:p w14:paraId="4F2BDFE2" w14:textId="77777777" w:rsidR="00C0380F" w:rsidRDefault="00C0380F" w:rsidP="00C0380F">
      <w:pPr>
        <w:pStyle w:val="ListParagraph"/>
        <w:tabs>
          <w:tab w:val="left" w:pos="7650"/>
        </w:tabs>
        <w:ind w:left="1440"/>
        <w:jc w:val="center"/>
        <w:rPr>
          <w:rFonts w:asciiTheme="minorHAnsi" w:hAnsiTheme="minorHAnsi" w:cstheme="minorHAnsi"/>
          <w:i/>
          <w:sz w:val="24"/>
          <w:szCs w:val="24"/>
          <w:lang w:val="pt-BR"/>
        </w:rPr>
      </w:pPr>
    </w:p>
    <w:p w14:paraId="6138D0D1"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b/>
          <w:sz w:val="24"/>
          <w:szCs w:val="24"/>
          <w:lang w:val="pt-BR"/>
        </w:rPr>
        <w:t>TRƯỜNG HỢP</w:t>
      </w:r>
      <w:r>
        <w:rPr>
          <w:rFonts w:asciiTheme="minorHAnsi" w:hAnsiTheme="minorHAnsi" w:cstheme="minorHAnsi"/>
          <w:sz w:val="24"/>
          <w:szCs w:val="24"/>
          <w:lang w:val="pt-BR"/>
        </w:rPr>
        <w:t xml:space="preserve"> không nhận được/nhập sai mã xác nhận, người dùng nhấn “Gửi lại” để nhận lại mã xác nhận. Trong đó số lần gửi lại mã xác nhận qua tin nhắn SMS/texting cần tuần thủ mục </w:t>
      </w:r>
      <w:r>
        <w:rPr>
          <w:rFonts w:asciiTheme="minorHAnsi" w:hAnsiTheme="minorHAnsi" w:cstheme="minorHAnsi"/>
          <w:b/>
          <w:sz w:val="24"/>
          <w:szCs w:val="24"/>
          <w:lang w:val="pt-BR"/>
        </w:rPr>
        <w:t>Xác nhận số di động/kích hoạt tài khoản qua di động</w:t>
      </w:r>
      <w:r>
        <w:rPr>
          <w:rFonts w:asciiTheme="minorHAnsi" w:hAnsiTheme="minorHAnsi" w:cstheme="minorHAnsi"/>
          <w:sz w:val="24"/>
          <w:szCs w:val="24"/>
          <w:lang w:val="pt-BR"/>
        </w:rPr>
        <w:t xml:space="preserve"> của tài liệu FPT TV account system, version 1.0.2, phát hành ngày 11/07/2018.</w:t>
      </w:r>
    </w:p>
    <w:p w14:paraId="5BAFDB75" w14:textId="77777777" w:rsidR="00C0380F" w:rsidRDefault="00C0380F" w:rsidP="00C0380F">
      <w:pPr>
        <w:pStyle w:val="ListParagraph"/>
        <w:tabs>
          <w:tab w:val="left" w:pos="7650"/>
        </w:tabs>
        <w:ind w:left="1440"/>
        <w:jc w:val="center"/>
        <w:rPr>
          <w:rFonts w:asciiTheme="minorHAnsi" w:hAnsiTheme="minorHAnsi" w:cstheme="minorHAnsi"/>
          <w:sz w:val="24"/>
          <w:szCs w:val="24"/>
          <w:lang w:val="pt-BR"/>
        </w:rPr>
      </w:pPr>
    </w:p>
    <w:p w14:paraId="0483092D" w14:textId="74A5AD0C" w:rsidR="00C0380F" w:rsidRDefault="00C0380F" w:rsidP="00C0380F">
      <w:pPr>
        <w:tabs>
          <w:tab w:val="left" w:pos="7650"/>
        </w:tabs>
        <w:jc w:val="center"/>
        <w:rPr>
          <w:rFonts w:asciiTheme="minorHAnsi" w:hAnsiTheme="minorHAnsi" w:cstheme="minorHAnsi"/>
          <w:sz w:val="24"/>
          <w:szCs w:val="24"/>
          <w:lang w:val="pt-BR"/>
        </w:rPr>
      </w:pPr>
      <w:r>
        <w:rPr>
          <w:rFonts w:asciiTheme="minorHAnsi" w:hAnsiTheme="minorHAnsi" w:cstheme="minorHAnsi"/>
          <w:noProof/>
          <w:sz w:val="24"/>
          <w:szCs w:val="24"/>
        </w:rPr>
        <w:lastRenderedPageBreak/>
        <w:drawing>
          <wp:inline distT="0" distB="0" distL="0" distR="0" wp14:anchorId="6AC4B9BE" wp14:editId="61A2A7D1">
            <wp:extent cx="2414016" cy="4946904"/>
            <wp:effectExtent l="0" t="0" r="5715" b="6350"/>
            <wp:docPr id="256" name="Picture 256" descr="Forgot_Pass_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got_Pass_Confir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p>
    <w:p w14:paraId="3203A584" w14:textId="77777777" w:rsidR="00C0380F" w:rsidRDefault="00C0380F" w:rsidP="00C0380F">
      <w:pPr>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 xml:space="preserve"> Gửi lại mã xác nhận</w:t>
      </w:r>
    </w:p>
    <w:p w14:paraId="50F18C33" w14:textId="77777777" w:rsidR="00C0380F" w:rsidRDefault="00C0380F" w:rsidP="00C0380F">
      <w:pPr>
        <w:tabs>
          <w:tab w:val="left" w:pos="7650"/>
        </w:tabs>
        <w:jc w:val="center"/>
        <w:rPr>
          <w:rFonts w:asciiTheme="minorHAnsi" w:hAnsiTheme="minorHAnsi" w:cstheme="minorHAnsi"/>
          <w:i/>
          <w:sz w:val="24"/>
          <w:szCs w:val="24"/>
          <w:lang w:val="pt-BR"/>
        </w:rPr>
      </w:pPr>
    </w:p>
    <w:p w14:paraId="5D9C52CC"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Sau khi đã nhập đủ và đúng các thông tin yêu cầu của việc “Khôi phục mật khẩu”, người dùng nhấn “Hoàn thành” để kết thúc bước khôi phục mất khẩu, hệ thống sẽ quay về bước đăng nhập.</w:t>
      </w:r>
    </w:p>
    <w:p w14:paraId="512146E2" w14:textId="77777777" w:rsidR="00C0380F" w:rsidRDefault="00C0380F" w:rsidP="00C0380F">
      <w:pPr>
        <w:pStyle w:val="Heading3"/>
        <w:numPr>
          <w:ilvl w:val="2"/>
          <w:numId w:val="87"/>
        </w:numPr>
        <w:ind w:left="864" w:hanging="864"/>
        <w:rPr>
          <w:rFonts w:asciiTheme="minorHAnsi" w:hAnsiTheme="minorHAnsi" w:cstheme="minorHAnsi"/>
          <w:sz w:val="24"/>
        </w:rPr>
      </w:pPr>
      <w:bookmarkStart w:id="2503" w:name="_Toc5382204"/>
      <w:r>
        <w:rPr>
          <w:rFonts w:asciiTheme="minorHAnsi" w:hAnsiTheme="minorHAnsi" w:cstheme="minorHAnsi"/>
          <w:sz w:val="24"/>
        </w:rPr>
        <w:t>Đăng ký</w:t>
      </w:r>
      <w:bookmarkEnd w:id="2503"/>
    </w:p>
    <w:p w14:paraId="04A91FBA" w14:textId="77777777" w:rsidR="00C0380F" w:rsidRDefault="00C0380F" w:rsidP="00C0380F">
      <w:pPr>
        <w:rPr>
          <w:rFonts w:asciiTheme="minorHAnsi" w:hAnsiTheme="minorHAnsi" w:cstheme="minorHAnsi"/>
          <w:sz w:val="24"/>
          <w:szCs w:val="24"/>
          <w:lang w:val="pt-BR"/>
        </w:rPr>
      </w:pPr>
      <w:r>
        <w:rPr>
          <w:rFonts w:asciiTheme="minorHAnsi" w:hAnsiTheme="minorHAnsi" w:cstheme="minorHAnsi"/>
          <w:sz w:val="24"/>
          <w:szCs w:val="24"/>
          <w:lang w:val="pt-BR"/>
        </w:rPr>
        <w:t>Ở màn hình đăng nhập, người dùng chọn chức năng đăng ký.</w:t>
      </w:r>
    </w:p>
    <w:p w14:paraId="6732CAF4" w14:textId="77777777" w:rsidR="00C0380F" w:rsidRDefault="00C0380F" w:rsidP="00C0380F">
      <w:pPr>
        <w:rPr>
          <w:rFonts w:asciiTheme="minorHAnsi" w:hAnsiTheme="minorHAnsi" w:cstheme="minorHAnsi"/>
          <w:sz w:val="24"/>
          <w:szCs w:val="24"/>
          <w:lang w:val="pt-BR"/>
        </w:rPr>
      </w:pPr>
      <w:r>
        <w:rPr>
          <w:rFonts w:asciiTheme="minorHAnsi" w:hAnsiTheme="minorHAnsi" w:cstheme="minorHAnsi"/>
          <w:sz w:val="24"/>
          <w:szCs w:val="24"/>
          <w:lang w:val="pt-BR"/>
        </w:rPr>
        <w:t>Ở màn hình đăng ký bao gồm:</w:t>
      </w:r>
    </w:p>
    <w:p w14:paraId="22A0EF2C" w14:textId="77777777" w:rsidR="00C0380F" w:rsidRDefault="00C0380F" w:rsidP="00C0380F">
      <w:pPr>
        <w:pStyle w:val="ListParagraph"/>
        <w:numPr>
          <w:ilvl w:val="0"/>
          <w:numId w:val="110"/>
        </w:numPr>
        <w:rPr>
          <w:rFonts w:asciiTheme="minorHAnsi" w:hAnsiTheme="minorHAnsi" w:cstheme="minorHAnsi"/>
          <w:sz w:val="24"/>
          <w:szCs w:val="24"/>
          <w:lang w:val="pt-BR"/>
        </w:rPr>
      </w:pPr>
      <w:r>
        <w:rPr>
          <w:rFonts w:asciiTheme="minorHAnsi" w:hAnsiTheme="minorHAnsi" w:cstheme="minorHAnsi"/>
          <w:sz w:val="24"/>
          <w:szCs w:val="24"/>
          <w:lang w:val="pt-BR"/>
        </w:rPr>
        <w:t xml:space="preserve">Khung nhập số điện thoại </w:t>
      </w:r>
    </w:p>
    <w:p w14:paraId="252A6BD4"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Số điện thoại phải theo format “0xxxxxxxxx”</w:t>
      </w:r>
    </w:p>
    <w:p w14:paraId="67775FE2" w14:textId="77777777" w:rsidR="00C0380F" w:rsidRDefault="00C0380F" w:rsidP="00C0380F">
      <w:pPr>
        <w:pStyle w:val="ListParagraph"/>
        <w:numPr>
          <w:ilvl w:val="0"/>
          <w:numId w:val="110"/>
        </w:numPr>
        <w:rPr>
          <w:rFonts w:asciiTheme="minorHAnsi" w:hAnsiTheme="minorHAnsi" w:cstheme="minorHAnsi"/>
          <w:sz w:val="24"/>
          <w:szCs w:val="24"/>
          <w:lang w:val="pt-BR"/>
        </w:rPr>
      </w:pPr>
      <w:r>
        <w:rPr>
          <w:rFonts w:asciiTheme="minorHAnsi" w:hAnsiTheme="minorHAnsi" w:cstheme="minorHAnsi"/>
          <w:sz w:val="24"/>
          <w:szCs w:val="24"/>
          <w:lang w:val="pt-BR"/>
        </w:rPr>
        <w:t xml:space="preserve">Khung nhập mật khẩu: </w:t>
      </w:r>
    </w:p>
    <w:p w14:paraId="69A63FF5"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Mật khẩu có chiều dài ít nhất là 6 ký tự, tối đa là 20 ký tự</w:t>
      </w:r>
    </w:p>
    <w:p w14:paraId="29F0988F"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lastRenderedPageBreak/>
        <w:t>Mật khẩu chỉ chứa các ký tự số 0-9, chữ phân biệt hoa thường a-zA-Z, ký tự khoảng trống (blank space), các ký tự dấu (punctuation) ít nhất là các ký tự hỗ trợ với RCU hiện tại bao gồm dot (.), colon (:), slash (/).</w:t>
      </w:r>
    </w:p>
    <w:p w14:paraId="0E1977C6"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Mật khẩu không được chứa toàn là khoảng trống (blank space).</w:t>
      </w:r>
    </w:p>
    <w:p w14:paraId="0214A7E6"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Mật khẩu không được giống mobile number.</w:t>
      </w:r>
    </w:p>
    <w:p w14:paraId="6D79C22C"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Mật khẩu phải có chứa ít nhất 2 trong 4 nhóm ký tự sau (password complexity):</w:t>
      </w:r>
    </w:p>
    <w:p w14:paraId="731B04D9" w14:textId="77777777" w:rsidR="00C0380F" w:rsidRDefault="00C0380F" w:rsidP="00C0380F">
      <w:pPr>
        <w:pStyle w:val="ListParagraph"/>
        <w:numPr>
          <w:ilvl w:val="2"/>
          <w:numId w:val="110"/>
        </w:numPr>
        <w:rPr>
          <w:rFonts w:asciiTheme="minorHAnsi" w:hAnsiTheme="minorHAnsi" w:cstheme="minorHAnsi"/>
          <w:sz w:val="24"/>
          <w:szCs w:val="24"/>
          <w:lang w:val="pt-BR"/>
        </w:rPr>
      </w:pPr>
      <w:r>
        <w:rPr>
          <w:rFonts w:asciiTheme="minorHAnsi" w:hAnsiTheme="minorHAnsi" w:cstheme="minorHAnsi"/>
          <w:sz w:val="24"/>
          <w:szCs w:val="24"/>
          <w:lang w:val="pt-BR"/>
        </w:rPr>
        <w:t>Ký tự chữ thường (a-z) lowercase letters</w:t>
      </w:r>
    </w:p>
    <w:p w14:paraId="6E95FB21" w14:textId="77777777" w:rsidR="00C0380F" w:rsidRDefault="00C0380F" w:rsidP="00C0380F">
      <w:pPr>
        <w:pStyle w:val="ListParagraph"/>
        <w:numPr>
          <w:ilvl w:val="2"/>
          <w:numId w:val="110"/>
        </w:numPr>
        <w:rPr>
          <w:rFonts w:asciiTheme="minorHAnsi" w:hAnsiTheme="minorHAnsi" w:cstheme="minorHAnsi"/>
          <w:sz w:val="24"/>
          <w:szCs w:val="24"/>
          <w:lang w:val="pt-BR"/>
        </w:rPr>
      </w:pPr>
      <w:r>
        <w:rPr>
          <w:rFonts w:asciiTheme="minorHAnsi" w:hAnsiTheme="minorHAnsi" w:cstheme="minorHAnsi"/>
          <w:sz w:val="24"/>
          <w:szCs w:val="24"/>
          <w:lang w:val="pt-BR"/>
        </w:rPr>
        <w:t>Ký tự chữ hoa (A-Z) uppercase letters</w:t>
      </w:r>
    </w:p>
    <w:p w14:paraId="0AD01C66" w14:textId="77777777" w:rsidR="00C0380F" w:rsidRDefault="00C0380F" w:rsidP="00C0380F">
      <w:pPr>
        <w:pStyle w:val="ListParagraph"/>
        <w:numPr>
          <w:ilvl w:val="2"/>
          <w:numId w:val="110"/>
        </w:numPr>
        <w:rPr>
          <w:rFonts w:asciiTheme="minorHAnsi" w:hAnsiTheme="minorHAnsi" w:cstheme="minorHAnsi"/>
          <w:sz w:val="24"/>
          <w:szCs w:val="24"/>
          <w:lang w:val="pt-BR"/>
        </w:rPr>
      </w:pPr>
      <w:r>
        <w:rPr>
          <w:rFonts w:asciiTheme="minorHAnsi" w:hAnsiTheme="minorHAnsi" w:cstheme="minorHAnsi"/>
          <w:sz w:val="24"/>
          <w:szCs w:val="24"/>
          <w:lang w:val="pt-BR"/>
        </w:rPr>
        <w:t>Số (0-9) digits</w:t>
      </w:r>
    </w:p>
    <w:p w14:paraId="6CDE2ED2" w14:textId="77777777" w:rsidR="00C0380F" w:rsidRDefault="00C0380F" w:rsidP="00C0380F">
      <w:pPr>
        <w:pStyle w:val="ListParagraph"/>
        <w:numPr>
          <w:ilvl w:val="2"/>
          <w:numId w:val="110"/>
        </w:numPr>
        <w:rPr>
          <w:rFonts w:asciiTheme="minorHAnsi" w:hAnsiTheme="minorHAnsi" w:cstheme="minorHAnsi"/>
          <w:sz w:val="24"/>
          <w:szCs w:val="24"/>
          <w:lang w:val="pt-BR"/>
        </w:rPr>
      </w:pPr>
      <w:r>
        <w:rPr>
          <w:rFonts w:asciiTheme="minorHAnsi" w:hAnsiTheme="minorHAnsi" w:cstheme="minorHAnsi"/>
          <w:sz w:val="24"/>
          <w:szCs w:val="24"/>
          <w:lang w:val="pt-BR"/>
        </w:rPr>
        <w:t>Ký tự dấu (full-stop or dot ., colon :, slash /) punctuation</w:t>
      </w:r>
    </w:p>
    <w:p w14:paraId="22B73038" w14:textId="77777777" w:rsidR="00C0380F" w:rsidRDefault="00C0380F" w:rsidP="00C0380F">
      <w:pPr>
        <w:pStyle w:val="ListParagraph"/>
        <w:numPr>
          <w:ilvl w:val="0"/>
          <w:numId w:val="110"/>
        </w:numPr>
        <w:rPr>
          <w:rFonts w:asciiTheme="minorHAnsi" w:hAnsiTheme="minorHAnsi" w:cstheme="minorHAnsi"/>
          <w:sz w:val="24"/>
          <w:szCs w:val="24"/>
          <w:lang w:val="pt-BR"/>
        </w:rPr>
      </w:pPr>
      <w:r>
        <w:rPr>
          <w:rFonts w:asciiTheme="minorHAnsi" w:hAnsiTheme="minorHAnsi" w:cstheme="minorHAnsi"/>
          <w:sz w:val="24"/>
          <w:szCs w:val="24"/>
          <w:lang w:val="pt-BR"/>
        </w:rPr>
        <w:t xml:space="preserve">Xác nhận điều khoản, điều kiện sử dụng </w:t>
      </w:r>
    </w:p>
    <w:p w14:paraId="68C1869E"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Default = Checked</w:t>
      </w:r>
    </w:p>
    <w:p w14:paraId="63565707" w14:textId="77777777" w:rsidR="00C0380F" w:rsidRDefault="00C0380F" w:rsidP="00C0380F">
      <w:pPr>
        <w:pStyle w:val="ListParagraph"/>
        <w:numPr>
          <w:ilvl w:val="1"/>
          <w:numId w:val="110"/>
        </w:numPr>
        <w:rPr>
          <w:rFonts w:asciiTheme="minorHAnsi" w:hAnsiTheme="minorHAnsi" w:cstheme="minorHAnsi"/>
          <w:sz w:val="24"/>
          <w:szCs w:val="24"/>
          <w:lang w:val="pt-BR"/>
        </w:rPr>
      </w:pPr>
      <w:r>
        <w:rPr>
          <w:rFonts w:asciiTheme="minorHAnsi" w:hAnsiTheme="minorHAnsi" w:cstheme="minorHAnsi"/>
          <w:sz w:val="24"/>
          <w:szCs w:val="24"/>
          <w:lang w:val="pt-BR"/>
        </w:rPr>
        <w:t xml:space="preserve">Nếu người dùng uncheck, disable button “Tiếp tục” </w:t>
      </w:r>
    </w:p>
    <w:p w14:paraId="02559C83" w14:textId="77777777" w:rsidR="00C0380F" w:rsidRDefault="00C0380F" w:rsidP="00C0380F">
      <w:pPr>
        <w:rPr>
          <w:rFonts w:asciiTheme="minorHAnsi" w:hAnsiTheme="minorHAnsi" w:cstheme="minorHAnsi"/>
          <w:sz w:val="24"/>
          <w:szCs w:val="24"/>
        </w:rPr>
      </w:pPr>
    </w:p>
    <w:p w14:paraId="2961EF76" w14:textId="3D750B93" w:rsidR="00C0380F" w:rsidRDefault="00C0380F" w:rsidP="00C0380F">
      <w:pPr>
        <w:jc w:val="center"/>
        <w:rPr>
          <w:rFonts w:asciiTheme="minorHAnsi" w:hAnsiTheme="minorHAnsi" w:cstheme="minorHAnsi"/>
          <w:sz w:val="24"/>
          <w:szCs w:val="24"/>
          <w:lang w:val="pt-BR"/>
        </w:rPr>
      </w:pPr>
      <w:r>
        <w:rPr>
          <w:rFonts w:asciiTheme="minorHAnsi" w:hAnsiTheme="minorHAnsi" w:cstheme="minorHAnsi"/>
          <w:noProof/>
          <w:sz w:val="24"/>
          <w:szCs w:val="24"/>
        </w:rPr>
        <w:lastRenderedPageBreak/>
        <w:drawing>
          <wp:inline distT="0" distB="0" distL="0" distR="0" wp14:anchorId="1816AE87" wp14:editId="53D56AF5">
            <wp:extent cx="2524125" cy="51625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4125" cy="5162550"/>
                    </a:xfrm>
                    <a:prstGeom prst="rect">
                      <a:avLst/>
                    </a:prstGeom>
                    <a:noFill/>
                    <a:ln>
                      <a:noFill/>
                    </a:ln>
                  </pic:spPr>
                </pic:pic>
              </a:graphicData>
            </a:graphic>
          </wp:inline>
        </w:drawing>
      </w:r>
    </w:p>
    <w:p w14:paraId="2D2C393E" w14:textId="77777777" w:rsidR="00C0380F" w:rsidRDefault="00C0380F" w:rsidP="00C0380F">
      <w:pPr>
        <w:jc w:val="center"/>
        <w:rPr>
          <w:rFonts w:asciiTheme="minorHAnsi" w:hAnsiTheme="minorHAnsi" w:cstheme="minorHAnsi"/>
          <w:i/>
          <w:sz w:val="24"/>
          <w:szCs w:val="24"/>
          <w:lang w:val="pt-BR"/>
        </w:rPr>
      </w:pPr>
      <w:r>
        <w:rPr>
          <w:rFonts w:asciiTheme="minorHAnsi" w:hAnsiTheme="minorHAnsi" w:cstheme="minorHAnsi"/>
          <w:i/>
          <w:sz w:val="24"/>
          <w:szCs w:val="24"/>
          <w:lang w:val="pt-BR"/>
        </w:rPr>
        <w:t>Đăng ký tài khoản</w:t>
      </w:r>
    </w:p>
    <w:p w14:paraId="149CD2EC" w14:textId="77777777" w:rsidR="00C0380F" w:rsidRDefault="00C0380F" w:rsidP="00C0380F">
      <w:pPr>
        <w:tabs>
          <w:tab w:val="left" w:pos="7650"/>
        </w:tabs>
        <w:jc w:val="both"/>
        <w:rPr>
          <w:rFonts w:asciiTheme="minorHAnsi" w:hAnsiTheme="minorHAnsi" w:cstheme="minorHAnsi"/>
          <w:sz w:val="24"/>
          <w:szCs w:val="24"/>
          <w:lang w:val="pt-BR"/>
        </w:rPr>
      </w:pPr>
    </w:p>
    <w:p w14:paraId="5F546194"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Trong đó quy định về thông tin khi đăng ký tài khoản cần tuân thủ mục </w:t>
      </w:r>
      <w:r>
        <w:rPr>
          <w:rFonts w:asciiTheme="minorHAnsi" w:hAnsiTheme="minorHAnsi" w:cstheme="minorHAnsi"/>
          <w:b/>
          <w:sz w:val="24"/>
          <w:szCs w:val="24"/>
          <w:lang w:val="pt-BR"/>
        </w:rPr>
        <w:t>Account registration – Đăng ký tài khoản</w:t>
      </w:r>
      <w:r>
        <w:rPr>
          <w:rFonts w:asciiTheme="minorHAnsi" w:hAnsiTheme="minorHAnsi" w:cstheme="minorHAnsi"/>
          <w:sz w:val="24"/>
          <w:szCs w:val="24"/>
          <w:lang w:val="pt-BR"/>
        </w:rPr>
        <w:t xml:space="preserve"> của tài liệu FPT TV account system, version 1.0.2, phát hành ngày 11/07/2018.</w:t>
      </w:r>
    </w:p>
    <w:p w14:paraId="43304D4C" w14:textId="77777777" w:rsidR="00C0380F" w:rsidRDefault="00C0380F" w:rsidP="00C0380F">
      <w:pPr>
        <w:jc w:val="both"/>
        <w:rPr>
          <w:rFonts w:asciiTheme="minorHAnsi" w:hAnsiTheme="minorHAnsi" w:cstheme="minorHAnsi"/>
          <w:sz w:val="24"/>
          <w:szCs w:val="24"/>
          <w:lang w:val="pt-BR"/>
        </w:rPr>
      </w:pPr>
    </w:p>
    <w:p w14:paraId="2F1230FB" w14:textId="77777777" w:rsidR="00C0380F" w:rsidRDefault="00C0380F" w:rsidP="00C0380F">
      <w:pPr>
        <w:jc w:val="both"/>
        <w:rPr>
          <w:rFonts w:asciiTheme="minorHAnsi" w:hAnsiTheme="minorHAnsi" w:cstheme="minorHAnsi"/>
          <w:sz w:val="24"/>
          <w:szCs w:val="24"/>
          <w:lang w:val="pt-BR"/>
        </w:rPr>
      </w:pPr>
      <w:r>
        <w:rPr>
          <w:rFonts w:asciiTheme="minorHAnsi" w:hAnsiTheme="minorHAnsi" w:cstheme="minorHAnsi"/>
          <w:b/>
          <w:sz w:val="24"/>
          <w:szCs w:val="24"/>
          <w:lang w:val="pt-BR"/>
        </w:rPr>
        <w:t xml:space="preserve">TRƯỜNG HỢP </w:t>
      </w:r>
      <w:r>
        <w:rPr>
          <w:rFonts w:asciiTheme="minorHAnsi" w:hAnsiTheme="minorHAnsi" w:cstheme="minorHAnsi"/>
          <w:sz w:val="24"/>
          <w:szCs w:val="24"/>
          <w:lang w:val="pt-BR"/>
        </w:rPr>
        <w:t xml:space="preserve">thông tin điền chưa hợp lệ, màn hình sẽ hiển thị thông báo như hình: </w:t>
      </w:r>
    </w:p>
    <w:p w14:paraId="67EDD4E3" w14:textId="77777777" w:rsidR="00C0380F" w:rsidRDefault="00C0380F" w:rsidP="00C0380F">
      <w:pPr>
        <w:jc w:val="both"/>
        <w:rPr>
          <w:rFonts w:asciiTheme="minorHAnsi" w:hAnsiTheme="minorHAnsi" w:cstheme="minorHAnsi"/>
          <w:sz w:val="24"/>
          <w:szCs w:val="24"/>
          <w:lang w:val="pt-BR"/>
        </w:rPr>
      </w:pPr>
    </w:p>
    <w:p w14:paraId="2A0D0226" w14:textId="1899DC97" w:rsidR="00C0380F" w:rsidRDefault="00C0380F" w:rsidP="00C0380F">
      <w:pPr>
        <w:jc w:val="center"/>
        <w:rPr>
          <w:rFonts w:asciiTheme="minorHAnsi" w:hAnsiTheme="minorHAnsi" w:cstheme="minorHAnsi"/>
          <w:i/>
          <w:sz w:val="24"/>
          <w:szCs w:val="24"/>
          <w:lang w:val="pt-BR"/>
        </w:rPr>
      </w:pPr>
      <w:r>
        <w:rPr>
          <w:rFonts w:asciiTheme="minorHAnsi" w:hAnsiTheme="minorHAnsi" w:cstheme="minorHAnsi"/>
          <w:noProof/>
          <w:sz w:val="24"/>
          <w:szCs w:val="24"/>
        </w:rPr>
        <w:lastRenderedPageBreak/>
        <w:drawing>
          <wp:inline distT="0" distB="0" distL="0" distR="0" wp14:anchorId="3932384D" wp14:editId="6594CD6E">
            <wp:extent cx="2524125" cy="51625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125" cy="5162550"/>
                    </a:xfrm>
                    <a:prstGeom prst="rect">
                      <a:avLst/>
                    </a:prstGeom>
                    <a:noFill/>
                    <a:ln>
                      <a:noFill/>
                    </a:ln>
                  </pic:spPr>
                </pic:pic>
              </a:graphicData>
            </a:graphic>
          </wp:inline>
        </w:drawing>
      </w:r>
      <w:r>
        <w:rPr>
          <w:rFonts w:asciiTheme="minorHAnsi" w:hAnsiTheme="minorHAnsi" w:cstheme="minorHAnsi"/>
          <w:i/>
          <w:sz w:val="24"/>
          <w:szCs w:val="24"/>
          <w:lang w:val="pt-BR"/>
        </w:rPr>
        <w:t xml:space="preserve"> </w:t>
      </w:r>
    </w:p>
    <w:p w14:paraId="5018450B" w14:textId="77777777" w:rsidR="00C0380F" w:rsidRDefault="00C0380F" w:rsidP="00C0380F">
      <w:pPr>
        <w:jc w:val="center"/>
        <w:rPr>
          <w:rFonts w:asciiTheme="minorHAnsi" w:hAnsiTheme="minorHAnsi" w:cstheme="minorHAnsi"/>
          <w:i/>
          <w:sz w:val="24"/>
          <w:szCs w:val="24"/>
          <w:lang w:val="pt-BR"/>
        </w:rPr>
      </w:pPr>
      <w:r>
        <w:rPr>
          <w:rFonts w:asciiTheme="minorHAnsi" w:hAnsiTheme="minorHAnsi" w:cstheme="minorHAnsi"/>
          <w:i/>
          <w:sz w:val="24"/>
          <w:szCs w:val="24"/>
          <w:lang w:val="pt-BR"/>
        </w:rPr>
        <w:t>Đăng ký tài khoản-failed</w:t>
      </w:r>
    </w:p>
    <w:p w14:paraId="4E1D9DA6" w14:textId="77777777" w:rsidR="00C0380F" w:rsidRDefault="00C0380F" w:rsidP="00C0380F">
      <w:pPr>
        <w:jc w:val="both"/>
        <w:rPr>
          <w:rFonts w:asciiTheme="minorHAnsi" w:hAnsiTheme="minorHAnsi" w:cstheme="minorHAnsi"/>
          <w:sz w:val="24"/>
          <w:szCs w:val="24"/>
          <w:lang w:val="pt-BR"/>
        </w:rPr>
      </w:pPr>
    </w:p>
    <w:p w14:paraId="6135BD4C"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Sau khi điền đầy đủ thông tin hợp lệ, người dùng nhấn “Tiếp tục”. </w:t>
      </w:r>
    </w:p>
    <w:p w14:paraId="65ABFE33" w14:textId="77777777" w:rsidR="00C0380F" w:rsidRDefault="00C0380F" w:rsidP="00C0380F">
      <w:pPr>
        <w:pStyle w:val="ListParagraph"/>
        <w:numPr>
          <w:ilvl w:val="0"/>
          <w:numId w:val="110"/>
        </w:numPr>
        <w:rPr>
          <w:rFonts w:asciiTheme="minorHAnsi" w:hAnsiTheme="minorHAnsi" w:cstheme="minorHAnsi"/>
          <w:sz w:val="24"/>
          <w:szCs w:val="24"/>
          <w:lang w:val="pt-BR"/>
        </w:rPr>
      </w:pPr>
      <w:r>
        <w:rPr>
          <w:rFonts w:asciiTheme="minorHAnsi" w:hAnsiTheme="minorHAnsi" w:cstheme="minorHAnsi"/>
          <w:sz w:val="24"/>
          <w:szCs w:val="24"/>
          <w:lang w:val="pt-BR"/>
        </w:rPr>
        <w:t>Nếu số điện thoại đã tồn tại trong hệ thống (bao gồm các trường hợp “Active”, “Suspended”, “Temporary account lock out”, “Inactived”-</w:t>
      </w:r>
      <w:r>
        <w:rPr>
          <w:rFonts w:asciiTheme="minorHAnsi" w:hAnsiTheme="minorHAnsi" w:cstheme="minorHAnsi"/>
          <w:b/>
          <w:sz w:val="24"/>
          <w:szCs w:val="24"/>
          <w:lang w:val="pt-BR"/>
        </w:rPr>
        <w:t xml:space="preserve"> </w:t>
      </w:r>
      <w:r>
        <w:rPr>
          <w:rFonts w:asciiTheme="minorHAnsi" w:hAnsiTheme="minorHAnsi" w:cstheme="minorHAnsi"/>
          <w:sz w:val="24"/>
          <w:szCs w:val="24"/>
          <w:lang w:val="pt-BR"/>
        </w:rPr>
        <w:t>các trạng thái này</w:t>
      </w:r>
      <w:r>
        <w:rPr>
          <w:rFonts w:asciiTheme="minorHAnsi" w:hAnsiTheme="minorHAnsi" w:cstheme="minorHAnsi"/>
          <w:b/>
          <w:sz w:val="24"/>
          <w:szCs w:val="24"/>
          <w:lang w:val="pt-BR"/>
        </w:rPr>
        <w:t xml:space="preserve"> </w:t>
      </w:r>
      <w:r>
        <w:rPr>
          <w:rFonts w:asciiTheme="minorHAnsi" w:hAnsiTheme="minorHAnsi" w:cstheme="minorHAnsi"/>
          <w:sz w:val="24"/>
          <w:szCs w:val="24"/>
          <w:lang w:val="pt-BR"/>
        </w:rPr>
        <w:t xml:space="preserve">cần tuân thủ mục </w:t>
      </w:r>
      <w:r>
        <w:rPr>
          <w:rFonts w:asciiTheme="minorHAnsi" w:hAnsiTheme="minorHAnsi" w:cstheme="minorHAnsi"/>
          <w:b/>
          <w:sz w:val="24"/>
          <w:szCs w:val="24"/>
          <w:lang w:val="pt-BR"/>
        </w:rPr>
        <w:t>1.8 Trạng thái và lưu đồ trạng thái tài</w:t>
      </w:r>
      <w:r>
        <w:rPr>
          <w:rFonts w:asciiTheme="minorHAnsi" w:hAnsiTheme="minorHAnsi" w:cstheme="minorHAnsi"/>
          <w:sz w:val="24"/>
          <w:szCs w:val="24"/>
          <w:lang w:val="pt-BR"/>
        </w:rPr>
        <w:t xml:space="preserve"> khoản của tài liệu FPT TV account system, version 1.0.2, phát hành ngày 11/07/2018), màn hình sẽ hiển thị thông báo như hình: </w:t>
      </w:r>
    </w:p>
    <w:p w14:paraId="1243D275" w14:textId="45DD50CF"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56A6B1D8" wp14:editId="5B9D8AA9">
            <wp:extent cx="2524125" cy="51625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5162550"/>
                    </a:xfrm>
                    <a:prstGeom prst="rect">
                      <a:avLst/>
                    </a:prstGeom>
                    <a:noFill/>
                    <a:ln>
                      <a:noFill/>
                    </a:ln>
                  </pic:spPr>
                </pic:pic>
              </a:graphicData>
            </a:graphic>
          </wp:inline>
        </w:drawing>
      </w:r>
    </w:p>
    <w:p w14:paraId="4EED8382" w14:textId="77777777" w:rsidR="00C0380F" w:rsidRDefault="00C0380F" w:rsidP="00C0380F">
      <w:pPr>
        <w:pStyle w:val="Caption"/>
        <w:jc w:val="center"/>
        <w:rPr>
          <w:rFonts w:asciiTheme="minorHAnsi" w:hAnsiTheme="minorHAnsi" w:cstheme="minorHAnsi"/>
          <w:sz w:val="24"/>
          <w:szCs w:val="24"/>
          <w:lang w:val="pt-BR"/>
        </w:rPr>
      </w:pPr>
      <w:r>
        <w:rPr>
          <w:rFonts w:asciiTheme="minorHAnsi" w:hAnsiTheme="minorHAnsi" w:cstheme="minorHAnsi"/>
          <w:sz w:val="24"/>
          <w:szCs w:val="24"/>
        </w:rPr>
        <w:t>Số điện thoại đã tồn tại</w:t>
      </w:r>
    </w:p>
    <w:p w14:paraId="08DAE420" w14:textId="77777777" w:rsidR="00C0380F" w:rsidRDefault="00C0380F" w:rsidP="00C0380F">
      <w:pPr>
        <w:tabs>
          <w:tab w:val="left" w:pos="7650"/>
        </w:tabs>
        <w:jc w:val="both"/>
        <w:rPr>
          <w:rFonts w:asciiTheme="minorHAnsi" w:hAnsiTheme="minorHAnsi" w:cstheme="minorHAnsi"/>
          <w:sz w:val="24"/>
          <w:szCs w:val="24"/>
          <w:lang w:val="pt-BR"/>
        </w:rPr>
      </w:pPr>
    </w:p>
    <w:p w14:paraId="506E678E" w14:textId="77777777" w:rsidR="00C0380F" w:rsidRDefault="00C0380F" w:rsidP="00C0380F">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Mặt khác, người dùng có thể nhấn nút </w:t>
      </w:r>
      <w:r>
        <w:rPr>
          <w:rFonts w:asciiTheme="minorHAnsi" w:hAnsiTheme="minorHAnsi" w:cstheme="minorHAnsi"/>
          <w:b/>
          <w:sz w:val="24"/>
          <w:szCs w:val="24"/>
          <w:lang w:val="pt-BR"/>
        </w:rPr>
        <w:sym w:font="Symbol" w:char="F03C"/>
      </w:r>
      <w:r>
        <w:rPr>
          <w:rFonts w:asciiTheme="minorHAnsi" w:hAnsiTheme="minorHAnsi" w:cstheme="minorHAnsi"/>
          <w:b/>
          <w:sz w:val="24"/>
          <w:szCs w:val="24"/>
          <w:lang w:val="pt-BR"/>
        </w:rPr>
        <w:t xml:space="preserve">  </w:t>
      </w:r>
      <w:r>
        <w:rPr>
          <w:rFonts w:asciiTheme="minorHAnsi" w:hAnsiTheme="minorHAnsi" w:cstheme="minorHAnsi"/>
          <w:sz w:val="24"/>
          <w:szCs w:val="24"/>
          <w:lang w:val="pt-BR"/>
        </w:rPr>
        <w:t xml:space="preserve">để thoát bước Đăng ký và trở về màn hình trước đó. </w:t>
      </w:r>
    </w:p>
    <w:p w14:paraId="36879AD0" w14:textId="77777777" w:rsidR="00C0380F" w:rsidRDefault="00C0380F" w:rsidP="00C0380F">
      <w:pPr>
        <w:tabs>
          <w:tab w:val="left" w:pos="7650"/>
        </w:tabs>
        <w:jc w:val="both"/>
        <w:rPr>
          <w:rFonts w:asciiTheme="minorHAnsi" w:hAnsiTheme="minorHAnsi" w:cstheme="minorHAnsi"/>
          <w:sz w:val="24"/>
          <w:szCs w:val="24"/>
          <w:lang w:val="pt-BR"/>
        </w:rPr>
      </w:pPr>
    </w:p>
    <w:p w14:paraId="0B4AEA71" w14:textId="77777777" w:rsidR="00C0380F" w:rsidRDefault="00C0380F" w:rsidP="00C0380F">
      <w:pPr>
        <w:tabs>
          <w:tab w:val="left" w:pos="7650"/>
        </w:tabs>
        <w:rPr>
          <w:rFonts w:asciiTheme="minorHAnsi" w:hAnsiTheme="minorHAnsi" w:cstheme="minorHAnsi"/>
          <w:sz w:val="24"/>
          <w:szCs w:val="24"/>
          <w:lang w:val="pt-BR"/>
        </w:rPr>
      </w:pPr>
      <w:r>
        <w:rPr>
          <w:rFonts w:asciiTheme="minorHAnsi" w:hAnsiTheme="minorHAnsi" w:cstheme="minorHAnsi"/>
          <w:sz w:val="24"/>
          <w:szCs w:val="24"/>
          <w:lang w:val="pt-BR"/>
        </w:rPr>
        <w:t xml:space="preserve">Người dùng chọn “Tiếp tục” để tiếp tục bước </w:t>
      </w:r>
      <w:r>
        <w:rPr>
          <w:rFonts w:asciiTheme="minorHAnsi" w:hAnsiTheme="minorHAnsi" w:cstheme="minorHAnsi"/>
          <w:b/>
          <w:sz w:val="24"/>
          <w:szCs w:val="24"/>
          <w:lang w:val="pt-BR"/>
        </w:rPr>
        <w:t xml:space="preserve">Kích hoạt tài khoản: </w:t>
      </w:r>
      <w:r>
        <w:rPr>
          <w:rFonts w:asciiTheme="minorHAnsi" w:hAnsiTheme="minorHAnsi" w:cstheme="minorHAnsi"/>
          <w:sz w:val="24"/>
          <w:szCs w:val="24"/>
          <w:lang w:val="pt-BR"/>
        </w:rPr>
        <w:t>theo danh mục “2.2.4 Kích hoạt tài khoản”</w:t>
      </w:r>
    </w:p>
    <w:p w14:paraId="7A30C9F5" w14:textId="77777777" w:rsidR="004165A6" w:rsidRDefault="004165A6" w:rsidP="004165A6">
      <w:pPr>
        <w:pStyle w:val="Heading3"/>
        <w:rPr>
          <w:rFonts w:asciiTheme="minorHAnsi" w:hAnsiTheme="minorHAnsi" w:cstheme="minorHAnsi"/>
          <w:sz w:val="24"/>
        </w:rPr>
      </w:pPr>
      <w:bookmarkStart w:id="2504" w:name="_Kích_hoạt_tài_1"/>
      <w:bookmarkStart w:id="2505" w:name="_Kiểm_tra_liên"/>
      <w:bookmarkStart w:id="2506" w:name="_Toc2781468"/>
      <w:bookmarkStart w:id="2507" w:name="_Toc5382205"/>
      <w:bookmarkEnd w:id="2504"/>
      <w:bookmarkEnd w:id="2505"/>
      <w:r>
        <w:rPr>
          <w:rFonts w:asciiTheme="minorHAnsi" w:hAnsiTheme="minorHAnsi" w:cstheme="minorHAnsi"/>
          <w:sz w:val="24"/>
        </w:rPr>
        <w:t>Kích hoạt tài khoản</w:t>
      </w:r>
      <w:bookmarkEnd w:id="2506"/>
      <w:bookmarkEnd w:id="2507"/>
    </w:p>
    <w:p w14:paraId="3CC0BA42" w14:textId="77777777" w:rsidR="004165A6" w:rsidRDefault="004165A6" w:rsidP="004165A6">
      <w:pPr>
        <w:tabs>
          <w:tab w:val="left" w:pos="7650"/>
        </w:tabs>
        <w:jc w:val="both"/>
        <w:rPr>
          <w:b/>
          <w:lang w:val="pt-BR"/>
        </w:rPr>
      </w:pPr>
      <w:r>
        <w:rPr>
          <w:rFonts w:asciiTheme="minorHAnsi" w:hAnsiTheme="minorHAnsi" w:cstheme="minorHAnsi"/>
          <w:sz w:val="24"/>
          <w:szCs w:val="24"/>
          <w:lang w:val="pt-BR"/>
        </w:rPr>
        <w:t>Màn hình kích hoạt tài khoản hiển thị thông tin:</w:t>
      </w:r>
    </w:p>
    <w:p w14:paraId="48B6525D" w14:textId="77777777" w:rsidR="004165A6" w:rsidRDefault="004165A6" w:rsidP="004165A6">
      <w:pPr>
        <w:pStyle w:val="ListParagraph"/>
        <w:tabs>
          <w:tab w:val="left" w:pos="7650"/>
        </w:tabs>
        <w:ind w:left="360"/>
        <w:jc w:val="both"/>
        <w:rPr>
          <w:rFonts w:asciiTheme="minorHAnsi" w:hAnsiTheme="minorHAnsi" w:cstheme="minorHAnsi"/>
          <w:b/>
          <w:sz w:val="24"/>
          <w:szCs w:val="24"/>
          <w:lang w:val="pt-BR"/>
        </w:rPr>
      </w:pPr>
    </w:p>
    <w:p w14:paraId="15829234" w14:textId="77777777" w:rsidR="004165A6" w:rsidRDefault="004165A6" w:rsidP="004165A6">
      <w:pPr>
        <w:pStyle w:val="ListParagraph"/>
        <w:tabs>
          <w:tab w:val="left" w:pos="7650"/>
        </w:tabs>
        <w:ind w:left="0"/>
        <w:jc w:val="center"/>
        <w:rPr>
          <w:rFonts w:asciiTheme="minorHAnsi" w:hAnsiTheme="minorHAnsi" w:cstheme="minorHAnsi"/>
          <w:b/>
          <w:sz w:val="24"/>
          <w:szCs w:val="24"/>
          <w:lang w:val="pt-BR"/>
        </w:rPr>
      </w:pPr>
      <w:r>
        <w:rPr>
          <w:rFonts w:asciiTheme="minorHAnsi" w:hAnsiTheme="minorHAnsi" w:cstheme="minorHAnsi"/>
          <w:b/>
          <w:noProof/>
          <w:sz w:val="24"/>
          <w:szCs w:val="24"/>
        </w:rPr>
        <w:lastRenderedPageBreak/>
        <w:drawing>
          <wp:inline distT="0" distB="0" distL="0" distR="0" wp14:anchorId="6B8245E3" wp14:editId="7FBFFAB0">
            <wp:extent cx="2520000" cy="51594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Active_account_phone.png"/>
                    <pic:cNvPicPr/>
                  </pic:nvPicPr>
                  <pic:blipFill>
                    <a:blip r:embed="rId41">
                      <a:extLst>
                        <a:ext uri="{28A0092B-C50C-407E-A947-70E740481C1C}">
                          <a14:useLocalDpi xmlns:a14="http://schemas.microsoft.com/office/drawing/2010/main" val="0"/>
                        </a:ext>
                      </a:extLst>
                    </a:blip>
                    <a:stretch>
                      <a:fillRect/>
                    </a:stretch>
                  </pic:blipFill>
                  <pic:spPr>
                    <a:xfrm>
                      <a:off x="0" y="0"/>
                      <a:ext cx="2520000" cy="5159431"/>
                    </a:xfrm>
                    <a:prstGeom prst="rect">
                      <a:avLst/>
                    </a:prstGeom>
                  </pic:spPr>
                </pic:pic>
              </a:graphicData>
            </a:graphic>
          </wp:inline>
        </w:drawing>
      </w:r>
    </w:p>
    <w:p w14:paraId="4D2F9541" w14:textId="77777777" w:rsidR="004165A6" w:rsidRDefault="004165A6" w:rsidP="004165A6">
      <w:pPr>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Nhập mã xác nhận và hoàn thành việc kích hoạt</w:t>
      </w:r>
    </w:p>
    <w:p w14:paraId="357DB994" w14:textId="77777777" w:rsidR="004165A6" w:rsidRDefault="004165A6" w:rsidP="004165A6">
      <w:pPr>
        <w:pStyle w:val="ListParagraph"/>
        <w:tabs>
          <w:tab w:val="left" w:pos="7650"/>
        </w:tabs>
        <w:ind w:left="0"/>
        <w:jc w:val="center"/>
        <w:rPr>
          <w:rFonts w:asciiTheme="minorHAnsi" w:hAnsiTheme="minorHAnsi" w:cstheme="minorHAnsi"/>
          <w:b/>
          <w:sz w:val="24"/>
          <w:szCs w:val="24"/>
          <w:lang w:val="pt-BR"/>
        </w:rPr>
      </w:pPr>
    </w:p>
    <w:p w14:paraId="334529E0" w14:textId="77777777" w:rsidR="004165A6" w:rsidRDefault="004165A6" w:rsidP="004165A6">
      <w:pPr>
        <w:tabs>
          <w:tab w:val="left" w:pos="7650"/>
        </w:tabs>
        <w:jc w:val="both"/>
        <w:rPr>
          <w:rFonts w:asciiTheme="minorHAnsi" w:hAnsiTheme="minorHAnsi" w:cstheme="minorHAnsi"/>
          <w:sz w:val="24"/>
          <w:szCs w:val="24"/>
          <w:lang w:val="pt-BR"/>
        </w:rPr>
      </w:pPr>
      <w:r>
        <w:rPr>
          <w:rFonts w:asciiTheme="minorHAnsi" w:hAnsiTheme="minorHAnsi" w:cstheme="minorHAnsi"/>
          <w:b/>
          <w:sz w:val="24"/>
          <w:szCs w:val="24"/>
          <w:lang w:val="pt-BR"/>
        </w:rPr>
        <w:t xml:space="preserve">Nhập mã xác nhận </w:t>
      </w:r>
      <w:r>
        <w:rPr>
          <w:rFonts w:asciiTheme="minorHAnsi" w:hAnsiTheme="minorHAnsi" w:cstheme="minorHAnsi"/>
          <w:sz w:val="24"/>
          <w:szCs w:val="24"/>
          <w:lang w:val="pt-BR"/>
        </w:rPr>
        <w:t xml:space="preserve">đã được gửi tới số điện thoại sau đó nhấn “Hoàn thành” để tiếp tục. Hoặc người dùng có thể chọn “Đăng nhập” để trở về màn hình đăng nhập tài khoản. </w:t>
      </w:r>
    </w:p>
    <w:p w14:paraId="5A8BAF5C" w14:textId="77777777" w:rsidR="004165A6" w:rsidRDefault="004165A6" w:rsidP="004165A6">
      <w:pPr>
        <w:tabs>
          <w:tab w:val="left" w:pos="7650"/>
        </w:tabs>
        <w:jc w:val="both"/>
        <w:rPr>
          <w:rFonts w:asciiTheme="minorHAnsi" w:hAnsiTheme="minorHAnsi" w:cstheme="minorHAnsi"/>
          <w:sz w:val="24"/>
          <w:szCs w:val="24"/>
          <w:lang w:val="pt-BR"/>
        </w:rPr>
      </w:pPr>
    </w:p>
    <w:p w14:paraId="5CA7DCA4" w14:textId="1ACA3623" w:rsidR="004165A6" w:rsidRPr="00A84EF4" w:rsidRDefault="004165A6" w:rsidP="004165A6">
      <w:pPr>
        <w:tabs>
          <w:tab w:val="left" w:pos="7650"/>
        </w:tabs>
        <w:jc w:val="both"/>
        <w:rPr>
          <w:rFonts w:asciiTheme="minorHAnsi" w:hAnsiTheme="minorHAnsi" w:cstheme="minorHAnsi"/>
          <w:sz w:val="24"/>
          <w:szCs w:val="24"/>
          <w:lang w:val="pt-BR"/>
        </w:rPr>
      </w:pPr>
      <w:r w:rsidRPr="00A84EF4">
        <w:rPr>
          <w:rFonts w:asciiTheme="minorHAnsi" w:hAnsiTheme="minorHAnsi" w:cstheme="minorHAnsi"/>
          <w:sz w:val="24"/>
          <w:szCs w:val="24"/>
          <w:lang w:val="pt-BR"/>
        </w:rPr>
        <w:t>Thời gian timeout mặc định của 1 OTP là 10 phút. Sau 10 phút, người dùng nhập mã đó, màn hình báo lỗi “Mã xác nhận đã hết hạn” như hình bên dưới</w:t>
      </w:r>
    </w:p>
    <w:p w14:paraId="42D128E8" w14:textId="77777777" w:rsidR="004165A6" w:rsidRDefault="004165A6" w:rsidP="004165A6">
      <w:pPr>
        <w:pStyle w:val="ListParagraph"/>
        <w:tabs>
          <w:tab w:val="left" w:pos="7650"/>
        </w:tabs>
        <w:jc w:val="center"/>
        <w:rPr>
          <w:rFonts w:asciiTheme="minorHAnsi" w:hAnsiTheme="minorHAnsi" w:cstheme="minorHAnsi"/>
          <w:i/>
          <w:sz w:val="24"/>
          <w:szCs w:val="24"/>
          <w:lang w:val="pt-BR"/>
        </w:rPr>
      </w:pPr>
    </w:p>
    <w:p w14:paraId="6D1B3002" w14:textId="77777777" w:rsidR="004165A6" w:rsidRDefault="004165A6" w:rsidP="004165A6">
      <w:pPr>
        <w:tabs>
          <w:tab w:val="left" w:pos="7650"/>
        </w:tabs>
        <w:jc w:val="both"/>
        <w:rPr>
          <w:rFonts w:asciiTheme="minorHAnsi" w:hAnsiTheme="minorHAnsi" w:cstheme="minorHAnsi"/>
          <w:sz w:val="24"/>
          <w:szCs w:val="24"/>
          <w:lang w:val="pt-BR"/>
        </w:rPr>
      </w:pPr>
      <w:r>
        <w:rPr>
          <w:rFonts w:asciiTheme="minorHAnsi" w:hAnsiTheme="minorHAnsi" w:cstheme="minorHAnsi"/>
          <w:b/>
          <w:sz w:val="24"/>
          <w:szCs w:val="24"/>
          <w:lang w:val="pt-BR"/>
        </w:rPr>
        <w:t xml:space="preserve">TRƯỜNG HỢP </w:t>
      </w:r>
      <w:r>
        <w:rPr>
          <w:rFonts w:asciiTheme="minorHAnsi" w:hAnsiTheme="minorHAnsi" w:cstheme="minorHAnsi"/>
          <w:sz w:val="24"/>
          <w:szCs w:val="24"/>
          <w:lang w:val="pt-BR"/>
        </w:rPr>
        <w:t xml:space="preserve">không nhận được/nhập sai mã xác nhận, người dùng muốn lấy mã xác nhận mới  thì nhấn “Gửi lại” để lấy mã xác nhận khác. Sau khi chọn “Gửi lại”, màn hình hiển thị “thời gian chờ gửi” và ẩn nút “Gửi lại”. Trong đó “số lần gửi lại” và “thời gian chờ gửi” mã xác nhận qua tin </w:t>
      </w:r>
      <w:r>
        <w:rPr>
          <w:rFonts w:asciiTheme="minorHAnsi" w:hAnsiTheme="minorHAnsi" w:cstheme="minorHAnsi"/>
          <w:sz w:val="24"/>
          <w:szCs w:val="24"/>
          <w:lang w:val="pt-BR"/>
        </w:rPr>
        <w:lastRenderedPageBreak/>
        <w:t xml:space="preserve">nhắn SMS/texting cần tuân thủ mục </w:t>
      </w:r>
      <w:r>
        <w:rPr>
          <w:rFonts w:asciiTheme="minorHAnsi" w:hAnsiTheme="minorHAnsi" w:cstheme="minorHAnsi"/>
          <w:b/>
          <w:sz w:val="24"/>
          <w:szCs w:val="24"/>
          <w:lang w:val="pt-BR"/>
        </w:rPr>
        <w:t>Xác nhận số di động/kích hoạt tài khoản qua di động</w:t>
      </w:r>
      <w:r>
        <w:rPr>
          <w:rFonts w:asciiTheme="minorHAnsi" w:hAnsiTheme="minorHAnsi" w:cstheme="minorHAnsi"/>
          <w:sz w:val="24"/>
          <w:szCs w:val="24"/>
          <w:lang w:val="pt-BR"/>
        </w:rPr>
        <w:t xml:space="preserve"> của tài liệu FPT TV account system, version 1.0.2, phát hành ngày 11/07/2018.</w:t>
      </w:r>
    </w:p>
    <w:p w14:paraId="470DB3DD" w14:textId="77777777" w:rsidR="004165A6" w:rsidRDefault="004165A6" w:rsidP="004165A6">
      <w:pPr>
        <w:tabs>
          <w:tab w:val="left" w:pos="7650"/>
        </w:tabs>
        <w:jc w:val="both"/>
        <w:rPr>
          <w:rFonts w:asciiTheme="minorHAnsi" w:hAnsiTheme="minorHAnsi" w:cstheme="minorHAnsi"/>
          <w:sz w:val="24"/>
          <w:szCs w:val="24"/>
          <w:lang w:val="pt-BR"/>
        </w:rPr>
      </w:pPr>
    </w:p>
    <w:p w14:paraId="73B9F7EE" w14:textId="77777777" w:rsidR="004165A6" w:rsidRDefault="004165A6" w:rsidP="004165A6">
      <w:pPr>
        <w:pStyle w:val="ListParagraph"/>
        <w:tabs>
          <w:tab w:val="left" w:pos="7650"/>
        </w:tabs>
        <w:ind w:left="0"/>
        <w:jc w:val="center"/>
        <w:rPr>
          <w:rFonts w:asciiTheme="minorHAnsi" w:hAnsiTheme="minorHAnsi" w:cstheme="minorHAnsi"/>
          <w:b/>
          <w:i/>
          <w:sz w:val="24"/>
          <w:szCs w:val="24"/>
          <w:lang w:val="pt-BR"/>
        </w:rPr>
      </w:pPr>
      <w:r w:rsidRPr="00791FC0">
        <w:rPr>
          <w:rFonts w:asciiTheme="minorHAnsi" w:hAnsiTheme="minorHAnsi" w:cstheme="minorHAnsi"/>
          <w:b/>
          <w:i/>
          <w:noProof/>
          <w:sz w:val="24"/>
          <w:szCs w:val="24"/>
        </w:rPr>
        <w:drawing>
          <wp:inline distT="0" distB="0" distL="0" distR="0" wp14:anchorId="0301416E" wp14:editId="6237C671">
            <wp:extent cx="2009775" cy="4114799"/>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e_account_otp_resen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009775" cy="4114799"/>
                    </a:xfrm>
                    <a:prstGeom prst="rect">
                      <a:avLst/>
                    </a:prstGeom>
                    <a:noFill/>
                    <a:ln>
                      <a:noFill/>
                    </a:ln>
                  </pic:spPr>
                </pic:pic>
              </a:graphicData>
            </a:graphic>
          </wp:inline>
        </w:drawing>
      </w:r>
    </w:p>
    <w:p w14:paraId="40694CB6" w14:textId="77777777" w:rsidR="004165A6" w:rsidRDefault="004165A6" w:rsidP="004165A6">
      <w:pPr>
        <w:pStyle w:val="ListParagraph"/>
        <w:tabs>
          <w:tab w:val="left" w:pos="7650"/>
        </w:tabs>
        <w:ind w:left="0"/>
        <w:jc w:val="center"/>
        <w:rPr>
          <w:rFonts w:asciiTheme="minorHAnsi" w:hAnsiTheme="minorHAnsi" w:cstheme="minorHAnsi"/>
          <w:i/>
          <w:sz w:val="24"/>
          <w:szCs w:val="24"/>
          <w:lang w:val="pt-BR"/>
        </w:rPr>
      </w:pPr>
      <w:r>
        <w:rPr>
          <w:rFonts w:asciiTheme="minorHAnsi" w:hAnsiTheme="minorHAnsi" w:cstheme="minorHAnsi"/>
          <w:i/>
          <w:sz w:val="24"/>
          <w:szCs w:val="24"/>
          <w:lang w:val="pt-BR"/>
        </w:rPr>
        <w:t>Yêu cầu gửi lại khi không nhận được mã xác nhận hoặc nhập sai</w:t>
      </w:r>
    </w:p>
    <w:p w14:paraId="22B0C7A6" w14:textId="77777777" w:rsidR="004165A6" w:rsidRDefault="004165A6" w:rsidP="004165A6">
      <w:pPr>
        <w:tabs>
          <w:tab w:val="left" w:pos="7650"/>
        </w:tabs>
        <w:jc w:val="both"/>
        <w:rPr>
          <w:rFonts w:asciiTheme="minorHAnsi" w:hAnsiTheme="minorHAnsi" w:cstheme="minorHAnsi"/>
          <w:b/>
          <w:sz w:val="24"/>
          <w:szCs w:val="24"/>
          <w:lang w:val="pt-BR"/>
        </w:rPr>
      </w:pPr>
    </w:p>
    <w:p w14:paraId="72E7E380" w14:textId="5879E7E6" w:rsidR="004165A6" w:rsidRDefault="004165A6" w:rsidP="004165A6">
      <w:pPr>
        <w:tabs>
          <w:tab w:val="left" w:pos="7650"/>
        </w:tabs>
        <w:jc w:val="both"/>
        <w:rPr>
          <w:rFonts w:asciiTheme="minorHAnsi" w:hAnsiTheme="minorHAnsi" w:cstheme="minorHAnsi"/>
          <w:i/>
          <w:sz w:val="24"/>
          <w:szCs w:val="24"/>
          <w:lang w:val="pt-BR"/>
        </w:rPr>
      </w:pPr>
      <w:r>
        <w:rPr>
          <w:rFonts w:asciiTheme="minorHAnsi" w:hAnsiTheme="minorHAnsi" w:cstheme="minorHAnsi"/>
          <w:b/>
          <w:sz w:val="24"/>
          <w:szCs w:val="24"/>
          <w:lang w:val="pt-BR"/>
        </w:rPr>
        <w:t>Lưu ý</w:t>
      </w:r>
      <w:ins w:id="2508" w:author="Windows User" w:date="2019-04-05T15:04:00Z">
        <w:r w:rsidR="00CF2796">
          <w:rPr>
            <w:rFonts w:asciiTheme="minorHAnsi" w:hAnsiTheme="minorHAnsi" w:cstheme="minorHAnsi"/>
            <w:b/>
            <w:sz w:val="24"/>
            <w:szCs w:val="24"/>
            <w:lang w:val="pt-BR"/>
          </w:rPr>
          <w:t xml:space="preserve"> lỗi countdown</w:t>
        </w:r>
      </w:ins>
      <w:r>
        <w:rPr>
          <w:rFonts w:asciiTheme="minorHAnsi" w:hAnsiTheme="minorHAnsi" w:cstheme="minorHAnsi"/>
          <w:b/>
          <w:sz w:val="24"/>
          <w:szCs w:val="24"/>
          <w:lang w:val="pt-BR"/>
        </w:rPr>
        <w:t xml:space="preserve">: </w:t>
      </w:r>
      <w:r>
        <w:rPr>
          <w:rFonts w:asciiTheme="minorHAnsi" w:hAnsiTheme="minorHAnsi" w:cstheme="minorHAnsi"/>
          <w:sz w:val="24"/>
          <w:szCs w:val="24"/>
          <w:lang w:val="pt-BR"/>
        </w:rPr>
        <w:t>Nếu người dùng đang ở trạng thái thời gian đếm ngược (</w:t>
      </w:r>
      <w:r>
        <w:rPr>
          <w:rFonts w:asciiTheme="minorHAnsi" w:hAnsiTheme="minorHAnsi" w:cstheme="minorHAnsi"/>
          <w:i/>
          <w:sz w:val="24"/>
          <w:szCs w:val="24"/>
          <w:lang w:val="pt-BR"/>
        </w:rPr>
        <w:t>hình A)</w:t>
      </w:r>
      <w:r>
        <w:rPr>
          <w:rFonts w:asciiTheme="minorHAnsi" w:hAnsiTheme="minorHAnsi" w:cstheme="minorHAnsi"/>
          <w:sz w:val="24"/>
          <w:szCs w:val="24"/>
          <w:lang w:val="pt-BR"/>
        </w:rPr>
        <w:t>, khi back lại màn hình Đăng ký (</w:t>
      </w:r>
      <w:r>
        <w:rPr>
          <w:rFonts w:asciiTheme="minorHAnsi" w:hAnsiTheme="minorHAnsi" w:cstheme="minorHAnsi"/>
          <w:i/>
          <w:sz w:val="24"/>
          <w:szCs w:val="24"/>
          <w:lang w:val="pt-BR"/>
        </w:rPr>
        <w:t xml:space="preserve">hình B) và chọn đăng ký, màn hình sẽ báo lỗi (hình C). </w:t>
      </w:r>
    </w:p>
    <w:p w14:paraId="450F882E" w14:textId="77777777" w:rsidR="004165A6" w:rsidRDefault="004165A6" w:rsidP="004165A6">
      <w:pPr>
        <w:tabs>
          <w:tab w:val="left" w:pos="7650"/>
        </w:tabs>
        <w:jc w:val="both"/>
        <w:rPr>
          <w:rFonts w:asciiTheme="minorHAnsi" w:hAnsiTheme="minorHAnsi" w:cstheme="minorHAnsi"/>
          <w:i/>
          <w:sz w:val="24"/>
          <w:szCs w:val="24"/>
          <w:lang w:val="pt-BR"/>
        </w:rPr>
      </w:pPr>
    </w:p>
    <w:p w14:paraId="7FE82F17" w14:textId="77777777" w:rsidR="004165A6" w:rsidRDefault="004165A6" w:rsidP="004165A6">
      <w:pPr>
        <w:tabs>
          <w:tab w:val="left" w:pos="7650"/>
        </w:tabs>
        <w:jc w:val="both"/>
        <w:rPr>
          <w:rFonts w:asciiTheme="minorHAnsi" w:hAnsiTheme="minorHAnsi" w:cstheme="minorHAnsi"/>
          <w:sz w:val="24"/>
          <w:szCs w:val="24"/>
          <w:lang w:val="pt-BR"/>
        </w:rPr>
      </w:pPr>
    </w:p>
    <w:p w14:paraId="09637228" w14:textId="77777777" w:rsidR="004165A6" w:rsidRDefault="004165A6" w:rsidP="004165A6">
      <w:pPr>
        <w:tabs>
          <w:tab w:val="left" w:pos="7650"/>
        </w:tabs>
        <w:jc w:val="center"/>
        <w:rPr>
          <w:rFonts w:asciiTheme="minorHAnsi" w:hAnsiTheme="minorHAnsi" w:cstheme="minorHAnsi"/>
          <w:sz w:val="24"/>
          <w:szCs w:val="24"/>
          <w:lang w:val="pt-BR"/>
        </w:rPr>
      </w:pPr>
      <w:r>
        <w:rPr>
          <w:noProof/>
        </w:rPr>
        <w:lastRenderedPageBreak/>
        <w:drawing>
          <wp:anchor distT="0" distB="0" distL="114300" distR="114300" simplePos="0" relativeHeight="251680768" behindDoc="0" locked="0" layoutInCell="1" allowOverlap="1" wp14:anchorId="10C4C0B6" wp14:editId="6721C08F">
            <wp:simplePos x="0" y="0"/>
            <wp:positionH relativeFrom="column">
              <wp:posOffset>724852</wp:posOffset>
            </wp:positionH>
            <wp:positionV relativeFrom="paragraph">
              <wp:posOffset>5715</wp:posOffset>
            </wp:positionV>
            <wp:extent cx="2009775" cy="4114800"/>
            <wp:effectExtent l="0" t="0" r="0"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ctive_account_otp_changenumberwhilesendi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009775" cy="4114800"/>
                    </a:xfrm>
                    <a:prstGeom prst="rect">
                      <a:avLst/>
                    </a:prstGeom>
                    <a:noFill/>
                  </pic:spPr>
                </pic:pic>
              </a:graphicData>
            </a:graphic>
            <wp14:sizeRelH relativeFrom="page">
              <wp14:pctWidth>0</wp14:pctWidth>
            </wp14:sizeRelH>
            <wp14:sizeRelV relativeFrom="page">
              <wp14:pctHeight>0</wp14:pctHeight>
            </wp14:sizeRelV>
          </wp:anchor>
        </w:drawing>
      </w:r>
      <w:r w:rsidRPr="00791FC0">
        <w:rPr>
          <w:rFonts w:asciiTheme="minorHAnsi" w:hAnsiTheme="minorHAnsi" w:cstheme="minorHAnsi"/>
          <w:noProof/>
          <w:sz w:val="24"/>
          <w:szCs w:val="24"/>
        </w:rPr>
        <w:drawing>
          <wp:inline distT="0" distB="0" distL="0" distR="0" wp14:anchorId="14E521DE" wp14:editId="3550F50D">
            <wp:extent cx="2009775" cy="411479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ctive_account_otp_changenumberwhilesendi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09775" cy="4114799"/>
                    </a:xfrm>
                    <a:prstGeom prst="rect">
                      <a:avLst/>
                    </a:prstGeom>
                    <a:noFill/>
                    <a:ln>
                      <a:noFill/>
                    </a:ln>
                  </pic:spPr>
                </pic:pic>
              </a:graphicData>
            </a:graphic>
          </wp:inline>
        </w:drawing>
      </w:r>
      <w:r>
        <w:rPr>
          <w:rFonts w:asciiTheme="minorHAnsi" w:hAnsiTheme="minorHAnsi" w:cstheme="minorHAnsi"/>
          <w:sz w:val="24"/>
          <w:szCs w:val="24"/>
          <w:lang w:val="pt-BR"/>
        </w:rPr>
        <w:t xml:space="preserve"> </w:t>
      </w:r>
    </w:p>
    <w:p w14:paraId="471F121E" w14:textId="77777777" w:rsidR="004165A6" w:rsidRDefault="004165A6" w:rsidP="004165A6">
      <w:pPr>
        <w:tabs>
          <w:tab w:val="left" w:pos="7650"/>
        </w:tabs>
        <w:rPr>
          <w:rFonts w:asciiTheme="minorHAnsi" w:hAnsiTheme="minorHAnsi" w:cstheme="minorHAnsi"/>
          <w:i/>
          <w:sz w:val="24"/>
          <w:szCs w:val="24"/>
          <w:lang w:val="pt-BR"/>
        </w:rPr>
      </w:pPr>
      <w:r>
        <w:rPr>
          <w:rFonts w:asciiTheme="minorHAnsi" w:hAnsiTheme="minorHAnsi" w:cstheme="minorHAnsi"/>
          <w:i/>
          <w:sz w:val="24"/>
          <w:szCs w:val="24"/>
          <w:lang w:val="pt-BR"/>
        </w:rPr>
        <w:t xml:space="preserve">                                                A                                                                            B</w:t>
      </w:r>
    </w:p>
    <w:p w14:paraId="0E06DB79" w14:textId="77777777" w:rsidR="004165A6" w:rsidRDefault="004165A6" w:rsidP="004165A6">
      <w:pPr>
        <w:pStyle w:val="ListParagraph"/>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Đăng ký mới trong thời gian countdown</w:t>
      </w:r>
    </w:p>
    <w:p w14:paraId="381E6AE1" w14:textId="77777777" w:rsidR="004165A6" w:rsidRDefault="004165A6" w:rsidP="004165A6">
      <w:pPr>
        <w:pStyle w:val="ListParagraph"/>
        <w:tabs>
          <w:tab w:val="left" w:pos="7650"/>
        </w:tabs>
        <w:jc w:val="center"/>
        <w:rPr>
          <w:rFonts w:asciiTheme="minorHAnsi" w:hAnsiTheme="minorHAnsi" w:cstheme="minorHAnsi"/>
          <w:i/>
          <w:sz w:val="24"/>
          <w:szCs w:val="24"/>
          <w:lang w:val="pt-BR"/>
        </w:rPr>
      </w:pPr>
      <w:r>
        <w:rPr>
          <w:rFonts w:asciiTheme="minorHAnsi" w:hAnsiTheme="minorHAnsi" w:cstheme="minorHAnsi"/>
          <w:i/>
          <w:noProof/>
          <w:sz w:val="24"/>
          <w:szCs w:val="24"/>
        </w:rPr>
        <w:lastRenderedPageBreak/>
        <w:drawing>
          <wp:inline distT="0" distB="0" distL="0" distR="0" wp14:anchorId="7DD5BE6C" wp14:editId="0BF7391D">
            <wp:extent cx="2520000" cy="51594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ctive_account_resend_countdown copy.png"/>
                    <pic:cNvPicPr/>
                  </pic:nvPicPr>
                  <pic:blipFill>
                    <a:blip r:embed="rId45">
                      <a:extLst>
                        <a:ext uri="{28A0092B-C50C-407E-A947-70E740481C1C}">
                          <a14:useLocalDpi xmlns:a14="http://schemas.microsoft.com/office/drawing/2010/main" val="0"/>
                        </a:ext>
                      </a:extLst>
                    </a:blip>
                    <a:stretch>
                      <a:fillRect/>
                    </a:stretch>
                  </pic:blipFill>
                  <pic:spPr>
                    <a:xfrm>
                      <a:off x="0" y="0"/>
                      <a:ext cx="2520000" cy="5159431"/>
                    </a:xfrm>
                    <a:prstGeom prst="rect">
                      <a:avLst/>
                    </a:prstGeom>
                  </pic:spPr>
                </pic:pic>
              </a:graphicData>
            </a:graphic>
          </wp:inline>
        </w:drawing>
      </w:r>
    </w:p>
    <w:p w14:paraId="01F6FCE1" w14:textId="77777777" w:rsidR="004165A6" w:rsidRDefault="004165A6" w:rsidP="004165A6">
      <w:pPr>
        <w:pStyle w:val="ListParagraph"/>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C</w:t>
      </w:r>
    </w:p>
    <w:p w14:paraId="7B4FED9F" w14:textId="77777777" w:rsidR="004165A6" w:rsidRDefault="004165A6" w:rsidP="004165A6">
      <w:pPr>
        <w:pStyle w:val="ListParagraph"/>
        <w:tabs>
          <w:tab w:val="left" w:pos="7650"/>
        </w:tabs>
        <w:jc w:val="center"/>
        <w:rPr>
          <w:rFonts w:asciiTheme="minorHAnsi" w:hAnsiTheme="minorHAnsi" w:cstheme="minorHAnsi"/>
          <w:i/>
          <w:sz w:val="24"/>
          <w:szCs w:val="24"/>
          <w:lang w:val="pt-BR"/>
        </w:rPr>
      </w:pPr>
      <w:r>
        <w:rPr>
          <w:rFonts w:asciiTheme="minorHAnsi" w:hAnsiTheme="minorHAnsi" w:cstheme="minorHAnsi"/>
          <w:i/>
          <w:sz w:val="24"/>
          <w:szCs w:val="24"/>
          <w:lang w:val="pt-BR"/>
        </w:rPr>
        <w:t>Báo lỗi đăng ký trong thời gian countdown</w:t>
      </w:r>
    </w:p>
    <w:p w14:paraId="445BDB35" w14:textId="77777777" w:rsidR="004165A6" w:rsidRDefault="004165A6" w:rsidP="004165A6">
      <w:pPr>
        <w:pStyle w:val="ListParagraph"/>
        <w:tabs>
          <w:tab w:val="left" w:pos="7650"/>
        </w:tabs>
        <w:jc w:val="center"/>
        <w:rPr>
          <w:rFonts w:asciiTheme="minorHAnsi" w:hAnsiTheme="minorHAnsi" w:cstheme="minorHAnsi"/>
          <w:i/>
          <w:sz w:val="24"/>
          <w:szCs w:val="24"/>
          <w:lang w:val="pt-BR"/>
        </w:rPr>
      </w:pPr>
    </w:p>
    <w:p w14:paraId="12F56722" w14:textId="2E53F9D7" w:rsidR="004165A6" w:rsidRDefault="004165A6" w:rsidP="004165A6">
      <w:pPr>
        <w:tabs>
          <w:tab w:val="left" w:pos="7650"/>
        </w:tabs>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Sau khi Hoàn thành việc kích hoạt tài khoản (verified), hệ thống sẽ chuyển người dùng sang bước </w:t>
      </w:r>
      <w:ins w:id="2509" w:author="Windows User" w:date="2019-04-05T15:05:00Z">
        <w:r w:rsidR="00CF2796">
          <w:rPr>
            <w:rFonts w:asciiTheme="minorHAnsi" w:hAnsiTheme="minorHAnsi" w:cstheme="minorHAnsi"/>
            <w:b/>
            <w:sz w:val="24"/>
            <w:szCs w:val="24"/>
            <w:lang w:val="pt-BR"/>
          </w:rPr>
          <w:t>Đăng nhập tài khoản đã kích hoạt</w:t>
        </w:r>
        <w:r w:rsidR="00CF2796">
          <w:rPr>
            <w:rFonts w:asciiTheme="minorHAnsi" w:hAnsiTheme="minorHAnsi" w:cstheme="minorHAnsi"/>
            <w:sz w:val="24"/>
            <w:szCs w:val="24"/>
            <w:lang w:val="pt-BR"/>
          </w:rPr>
          <w:t xml:space="preserve"> (Auto-fill “Tên đăng nhập” = “Số điện thoại đã đăng ký trước đó” và “Mật khẩu” = blank) kèm với thông báo “Chúc mừng tạo tài khoản thành công”.</w:t>
        </w:r>
      </w:ins>
      <w:del w:id="2510" w:author="Windows User" w:date="2019-04-05T15:05:00Z">
        <w:r w:rsidDel="00CF2796">
          <w:rPr>
            <w:rFonts w:asciiTheme="minorHAnsi" w:hAnsiTheme="minorHAnsi" w:cstheme="minorHAnsi"/>
            <w:sz w:val="24"/>
            <w:szCs w:val="24"/>
            <w:lang w:val="pt-BR"/>
          </w:rPr>
          <w:delText>Kiểm tra liên kết hợp đồng và liên kết gói.</w:delText>
        </w:r>
      </w:del>
    </w:p>
    <w:p w14:paraId="0A51D2CA" w14:textId="67903003" w:rsidR="00C0380F" w:rsidRDefault="00C0380F" w:rsidP="00C0380F">
      <w:pPr>
        <w:pStyle w:val="Heading3"/>
        <w:numPr>
          <w:ilvl w:val="2"/>
          <w:numId w:val="87"/>
        </w:numPr>
        <w:ind w:left="864" w:hanging="864"/>
      </w:pPr>
      <w:bookmarkStart w:id="2511" w:name="_Toc5382206"/>
      <w:r>
        <w:rPr>
          <w:rFonts w:asciiTheme="minorHAnsi" w:hAnsiTheme="minorHAnsi" w:cstheme="minorHAnsi"/>
          <w:sz w:val="24"/>
        </w:rPr>
        <w:t>Kiểm tra liên kết hợp đồng</w:t>
      </w:r>
      <w:bookmarkEnd w:id="2511"/>
      <w:r>
        <w:rPr>
          <w:rFonts w:asciiTheme="minorHAnsi" w:hAnsiTheme="minorHAnsi" w:cstheme="minorHAnsi"/>
          <w:sz w:val="24"/>
        </w:rPr>
        <w:t xml:space="preserve"> </w:t>
      </w:r>
    </w:p>
    <w:p w14:paraId="00104483" w14:textId="77777777" w:rsidR="00C0380F" w:rsidRDefault="00C0380F" w:rsidP="00C0380F">
      <w:pPr>
        <w:pStyle w:val="ListParagraph"/>
        <w:numPr>
          <w:ilvl w:val="0"/>
          <w:numId w:val="112"/>
        </w:numPr>
        <w:rPr>
          <w:rFonts w:asciiTheme="minorHAnsi" w:hAnsiTheme="minorHAnsi" w:cstheme="minorHAnsi"/>
          <w:b/>
          <w:sz w:val="24"/>
          <w:szCs w:val="24"/>
          <w:lang w:val="pt-BR"/>
        </w:rPr>
      </w:pPr>
      <w:r>
        <w:rPr>
          <w:rFonts w:asciiTheme="minorHAnsi" w:hAnsiTheme="minorHAnsi" w:cstheme="minorHAnsi"/>
          <w:b/>
          <w:sz w:val="24"/>
          <w:szCs w:val="24"/>
          <w:lang w:val="pt-BR"/>
        </w:rPr>
        <w:t>Nếu tài khoản chưa liên kết với hợp đồng</w:t>
      </w:r>
      <w:r>
        <w:rPr>
          <w:rFonts w:asciiTheme="minorHAnsi" w:hAnsiTheme="minorHAnsi" w:cstheme="minorHAnsi"/>
          <w:sz w:val="24"/>
          <w:szCs w:val="24"/>
          <w:lang w:val="pt-BR"/>
        </w:rPr>
        <w:t xml:space="preserve">, hiển thị màn hình như dưới đây: </w:t>
      </w:r>
    </w:p>
    <w:p w14:paraId="0B2100C1" w14:textId="6E2FC180"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lang w:val="pt-BR"/>
        </w:rPr>
        <w:lastRenderedPageBreak/>
        <w:t xml:space="preserve"> </w:t>
      </w:r>
      <w:r>
        <w:rPr>
          <w:rFonts w:asciiTheme="minorHAnsi" w:hAnsiTheme="minorHAnsi" w:cstheme="minorHAnsi"/>
          <w:noProof/>
          <w:sz w:val="24"/>
          <w:szCs w:val="24"/>
        </w:rPr>
        <w:drawing>
          <wp:inline distT="0" distB="0" distL="0" distR="0" wp14:anchorId="61E3D202" wp14:editId="4B00865F">
            <wp:extent cx="2524125" cy="51625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5162550"/>
                    </a:xfrm>
                    <a:prstGeom prst="rect">
                      <a:avLst/>
                    </a:prstGeom>
                    <a:noFill/>
                    <a:ln>
                      <a:noFill/>
                    </a:ln>
                  </pic:spPr>
                </pic:pic>
              </a:graphicData>
            </a:graphic>
          </wp:inline>
        </w:drawing>
      </w:r>
    </w:p>
    <w:p w14:paraId="0C269135" w14:textId="77777777" w:rsidR="00C0380F" w:rsidRDefault="00C0380F" w:rsidP="00C0380F">
      <w:pPr>
        <w:pStyle w:val="Caption"/>
        <w:jc w:val="center"/>
        <w:rPr>
          <w:rFonts w:asciiTheme="minorHAnsi" w:hAnsiTheme="minorHAnsi" w:cstheme="minorHAnsi"/>
          <w:b/>
          <w:sz w:val="24"/>
          <w:szCs w:val="24"/>
          <w:lang w:val="pt-BR"/>
        </w:rPr>
      </w:pPr>
      <w:r>
        <w:rPr>
          <w:rFonts w:asciiTheme="minorHAnsi" w:hAnsiTheme="minorHAnsi" w:cstheme="minorHAnsi"/>
          <w:sz w:val="24"/>
          <w:szCs w:val="24"/>
        </w:rPr>
        <w:t>Trường hợp tài khoản chưa liên kết hợp đồng</w:t>
      </w:r>
    </w:p>
    <w:p w14:paraId="3E9D5C04" w14:textId="77777777" w:rsidR="00C0380F" w:rsidRDefault="00C0380F" w:rsidP="00C0380F">
      <w:pPr>
        <w:pStyle w:val="ListParagraph"/>
        <w:numPr>
          <w:ilvl w:val="1"/>
          <w:numId w:val="112"/>
        </w:numPr>
        <w:rPr>
          <w:rFonts w:asciiTheme="minorHAnsi" w:hAnsiTheme="minorHAnsi" w:cstheme="minorHAnsi"/>
          <w:sz w:val="24"/>
          <w:szCs w:val="24"/>
          <w:lang w:val="pt-BR"/>
        </w:rPr>
      </w:pPr>
      <w:r>
        <w:rPr>
          <w:rFonts w:asciiTheme="minorHAnsi" w:hAnsiTheme="minorHAnsi" w:cstheme="minorHAnsi"/>
          <w:sz w:val="24"/>
          <w:szCs w:val="24"/>
          <w:lang w:val="pt-BR"/>
        </w:rPr>
        <w:t xml:space="preserve">Người dùng nhấn chọn “Liên kết” để thực hiện liên kết, màn hình sẽ hiển thị như bên dưới: </w:t>
      </w:r>
    </w:p>
    <w:p w14:paraId="35DFCADB" w14:textId="496287BB"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7BFC8B03" wp14:editId="092E1EDC">
            <wp:extent cx="2514600" cy="51435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5143500"/>
                    </a:xfrm>
                    <a:prstGeom prst="rect">
                      <a:avLst/>
                    </a:prstGeom>
                    <a:noFill/>
                    <a:ln>
                      <a:noFill/>
                    </a:ln>
                  </pic:spPr>
                </pic:pic>
              </a:graphicData>
            </a:graphic>
          </wp:inline>
        </w:drawing>
      </w:r>
    </w:p>
    <w:p w14:paraId="65760D2C" w14:textId="77777777" w:rsidR="00C0380F" w:rsidRDefault="00C0380F" w:rsidP="00C0380F">
      <w:pPr>
        <w:pStyle w:val="Caption"/>
        <w:jc w:val="center"/>
        <w:rPr>
          <w:rFonts w:asciiTheme="minorHAnsi" w:hAnsiTheme="minorHAnsi" w:cstheme="minorHAnsi"/>
          <w:sz w:val="24"/>
          <w:szCs w:val="24"/>
          <w:lang w:val="pt-BR"/>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5</w:t>
      </w:r>
      <w:r>
        <w:rPr>
          <w:rFonts w:asciiTheme="minorHAnsi" w:hAnsiTheme="minorHAnsi" w:cstheme="minorHAnsi"/>
          <w:sz w:val="24"/>
          <w:szCs w:val="24"/>
        </w:rPr>
        <w:fldChar w:fldCharType="end"/>
      </w:r>
      <w:r>
        <w:rPr>
          <w:rFonts w:asciiTheme="minorHAnsi" w:hAnsiTheme="minorHAnsi" w:cstheme="minorHAnsi"/>
          <w:sz w:val="24"/>
          <w:szCs w:val="24"/>
        </w:rPr>
        <w:t xml:space="preserve"> Scan</w:t>
      </w:r>
    </w:p>
    <w:p w14:paraId="7CE4341C" w14:textId="77777777" w:rsidR="00C0380F" w:rsidRDefault="00C0380F" w:rsidP="00C0380F">
      <w:pPr>
        <w:pStyle w:val="ListParagraph"/>
        <w:numPr>
          <w:ilvl w:val="2"/>
          <w:numId w:val="112"/>
        </w:numPr>
        <w:rPr>
          <w:rFonts w:asciiTheme="minorHAnsi" w:hAnsiTheme="minorHAnsi" w:cstheme="minorHAnsi"/>
          <w:sz w:val="24"/>
          <w:szCs w:val="24"/>
          <w:lang w:val="pt-BR"/>
        </w:rPr>
      </w:pPr>
      <w:r>
        <w:rPr>
          <w:rFonts w:asciiTheme="minorHAnsi" w:hAnsiTheme="minorHAnsi" w:cstheme="minorHAnsi"/>
          <w:sz w:val="24"/>
          <w:szCs w:val="24"/>
          <w:lang w:val="pt-BR"/>
        </w:rPr>
        <w:t xml:space="preserve">Mặc định, hiển trị trang “Quét mã”, cho phép người dùng di chuyển màn hình camera điện thoại đến TV chứa mã QR, hiển thị thông báo yêu cầu người dùng xác nhận cho phép TV truy cập camera như sau: </w:t>
      </w:r>
    </w:p>
    <w:p w14:paraId="59B02249" w14:textId="5121DC89"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226DEEB3" wp14:editId="519B6295">
            <wp:extent cx="2514600" cy="5143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5143500"/>
                    </a:xfrm>
                    <a:prstGeom prst="rect">
                      <a:avLst/>
                    </a:prstGeom>
                    <a:noFill/>
                    <a:ln>
                      <a:noFill/>
                    </a:ln>
                  </pic:spPr>
                </pic:pic>
              </a:graphicData>
            </a:graphic>
          </wp:inline>
        </w:drawing>
      </w:r>
    </w:p>
    <w:p w14:paraId="55203E22" w14:textId="77777777" w:rsidR="00C0380F" w:rsidRDefault="00C0380F" w:rsidP="00C0380F">
      <w:pPr>
        <w:pStyle w:val="Caption"/>
        <w:jc w:val="center"/>
        <w:rPr>
          <w:rFonts w:asciiTheme="minorHAnsi" w:hAnsiTheme="minorHAnsi" w:cstheme="minorHAnsi"/>
          <w:sz w:val="24"/>
          <w:szCs w:val="24"/>
          <w:lang w:val="pt-BR"/>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6</w:t>
      </w:r>
      <w:r>
        <w:rPr>
          <w:rFonts w:asciiTheme="minorHAnsi" w:hAnsiTheme="minorHAnsi" w:cstheme="minorHAnsi"/>
          <w:sz w:val="24"/>
          <w:szCs w:val="24"/>
        </w:rPr>
        <w:fldChar w:fldCharType="end"/>
      </w:r>
      <w:r>
        <w:rPr>
          <w:rFonts w:asciiTheme="minorHAnsi" w:hAnsiTheme="minorHAnsi" w:cstheme="minorHAnsi"/>
          <w:sz w:val="24"/>
          <w:szCs w:val="24"/>
        </w:rPr>
        <w:t xml:space="preserve"> xác nhận cho phép truy cập</w:t>
      </w:r>
    </w:p>
    <w:p w14:paraId="50FC829B" w14:textId="77777777" w:rsidR="00C0380F" w:rsidRDefault="00C0380F" w:rsidP="00C0380F">
      <w:pPr>
        <w:pStyle w:val="ListParagraph"/>
        <w:numPr>
          <w:ilvl w:val="3"/>
          <w:numId w:val="112"/>
        </w:numPr>
        <w:rPr>
          <w:rFonts w:asciiTheme="minorHAnsi" w:hAnsiTheme="minorHAnsi" w:cstheme="minorHAnsi"/>
          <w:sz w:val="24"/>
          <w:szCs w:val="24"/>
          <w:lang w:val="pt-BR"/>
        </w:rPr>
      </w:pPr>
      <w:r>
        <w:rPr>
          <w:rFonts w:asciiTheme="minorHAnsi" w:hAnsiTheme="minorHAnsi" w:cstheme="minorHAnsi"/>
          <w:sz w:val="24"/>
          <w:szCs w:val="24"/>
          <w:lang w:val="pt-BR"/>
        </w:rPr>
        <w:t>Người dùng chọn “Hủy Bỏ” để xác nhận từ chối để đóng pop-up.</w:t>
      </w:r>
    </w:p>
    <w:p w14:paraId="022B4F80" w14:textId="77777777" w:rsidR="00C0380F" w:rsidRDefault="00C0380F" w:rsidP="00C0380F">
      <w:pPr>
        <w:pStyle w:val="ListParagraph"/>
        <w:numPr>
          <w:ilvl w:val="3"/>
          <w:numId w:val="112"/>
        </w:numPr>
        <w:rPr>
          <w:rFonts w:asciiTheme="minorHAnsi" w:hAnsiTheme="minorHAnsi" w:cstheme="minorHAnsi"/>
          <w:sz w:val="24"/>
          <w:szCs w:val="24"/>
          <w:lang w:val="pt-BR"/>
        </w:rPr>
      </w:pPr>
      <w:r>
        <w:rPr>
          <w:rFonts w:asciiTheme="minorHAnsi" w:hAnsiTheme="minorHAnsi" w:cstheme="minorHAnsi"/>
          <w:sz w:val="24"/>
          <w:szCs w:val="24"/>
          <w:lang w:val="pt-BR"/>
        </w:rPr>
        <w:t>Người dùng chọn “Đồng ý” để xác nhận cho phép và chuyển sang bước kiểm tra Mã như mô tả bên dưới.</w:t>
      </w:r>
    </w:p>
    <w:p w14:paraId="52959726" w14:textId="77777777" w:rsidR="00C0380F" w:rsidRDefault="00C0380F" w:rsidP="00C0380F">
      <w:pPr>
        <w:pStyle w:val="ListParagraph"/>
        <w:numPr>
          <w:ilvl w:val="3"/>
          <w:numId w:val="112"/>
        </w:numPr>
        <w:rPr>
          <w:rFonts w:asciiTheme="minorHAnsi" w:hAnsiTheme="minorHAnsi" w:cstheme="minorHAnsi"/>
          <w:sz w:val="24"/>
          <w:szCs w:val="24"/>
          <w:lang w:val="pt-BR"/>
        </w:rPr>
      </w:pPr>
      <w:r>
        <w:rPr>
          <w:rFonts w:asciiTheme="minorHAnsi" w:hAnsiTheme="minorHAnsi" w:cstheme="minorHAnsi"/>
          <w:sz w:val="24"/>
          <w:szCs w:val="24"/>
          <w:lang w:val="pt-BR"/>
        </w:rPr>
        <w:t xml:space="preserve">Nếu mã không đúng, màn hình báo lỗi như sau: </w:t>
      </w:r>
    </w:p>
    <w:p w14:paraId="4FD468BE" w14:textId="3B264BC8"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6E6AFF33" wp14:editId="057380F1">
            <wp:extent cx="2514600" cy="51435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4600" cy="5143500"/>
                    </a:xfrm>
                    <a:prstGeom prst="rect">
                      <a:avLst/>
                    </a:prstGeom>
                    <a:noFill/>
                    <a:ln>
                      <a:noFill/>
                    </a:ln>
                  </pic:spPr>
                </pic:pic>
              </a:graphicData>
            </a:graphic>
          </wp:inline>
        </w:drawing>
      </w:r>
    </w:p>
    <w:p w14:paraId="22C32CFF" w14:textId="77777777" w:rsidR="00C0380F" w:rsidRDefault="00C0380F" w:rsidP="00C0380F">
      <w:pPr>
        <w:pStyle w:val="Caption"/>
        <w:jc w:val="center"/>
        <w:rPr>
          <w:rFonts w:asciiTheme="minorHAnsi" w:hAnsiTheme="minorHAnsi" w:cstheme="minorHAnsi"/>
          <w:sz w:val="24"/>
          <w:szCs w:val="24"/>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7</w:t>
      </w:r>
      <w:r>
        <w:rPr>
          <w:rFonts w:asciiTheme="minorHAnsi" w:hAnsiTheme="minorHAnsi" w:cstheme="minorHAnsi"/>
          <w:sz w:val="24"/>
          <w:szCs w:val="24"/>
        </w:rPr>
        <w:fldChar w:fldCharType="end"/>
      </w:r>
      <w:r>
        <w:rPr>
          <w:rFonts w:asciiTheme="minorHAnsi" w:hAnsiTheme="minorHAnsi" w:cstheme="minorHAnsi"/>
          <w:sz w:val="24"/>
          <w:szCs w:val="24"/>
        </w:rPr>
        <w:t xml:space="preserve"> Quét mã failed</w:t>
      </w:r>
    </w:p>
    <w:p w14:paraId="34A202A9" w14:textId="77777777" w:rsidR="00C0380F" w:rsidRDefault="00C0380F" w:rsidP="00C0380F">
      <w:pPr>
        <w:rPr>
          <w:rFonts w:asciiTheme="minorHAnsi" w:hAnsiTheme="minorHAnsi" w:cstheme="minorHAnsi"/>
          <w:sz w:val="24"/>
          <w:szCs w:val="24"/>
        </w:rPr>
      </w:pPr>
    </w:p>
    <w:p w14:paraId="464CE6EF" w14:textId="77777777" w:rsidR="00C0380F" w:rsidRDefault="00C0380F" w:rsidP="00C0380F">
      <w:pPr>
        <w:pStyle w:val="ListParagraph"/>
        <w:numPr>
          <w:ilvl w:val="3"/>
          <w:numId w:val="112"/>
        </w:numPr>
        <w:rPr>
          <w:rFonts w:asciiTheme="minorHAnsi" w:hAnsiTheme="minorHAnsi" w:cstheme="minorHAnsi"/>
          <w:sz w:val="24"/>
          <w:szCs w:val="24"/>
          <w:lang w:val="pt-BR"/>
        </w:rPr>
      </w:pPr>
      <w:r>
        <w:rPr>
          <w:rFonts w:asciiTheme="minorHAnsi" w:hAnsiTheme="minorHAnsi" w:cstheme="minorHAnsi"/>
          <w:sz w:val="24"/>
          <w:szCs w:val="24"/>
          <w:lang w:val="pt-BR"/>
        </w:rPr>
        <w:t>Nếu mã đúng, hệ thống sẽ tiếp tục qua bước “Kiểm tra liên kết gói” như mô tả bên dưới</w:t>
      </w:r>
    </w:p>
    <w:p w14:paraId="0F443AFD" w14:textId="77777777" w:rsidR="00C0380F" w:rsidRDefault="00C0380F" w:rsidP="00C0380F">
      <w:pPr>
        <w:pStyle w:val="ListParagraph"/>
        <w:numPr>
          <w:ilvl w:val="2"/>
          <w:numId w:val="112"/>
        </w:numPr>
        <w:rPr>
          <w:rFonts w:asciiTheme="minorHAnsi" w:hAnsiTheme="minorHAnsi" w:cstheme="minorHAnsi"/>
          <w:sz w:val="24"/>
          <w:szCs w:val="24"/>
          <w:lang w:val="pt-BR"/>
        </w:rPr>
      </w:pPr>
      <w:r>
        <w:rPr>
          <w:rFonts w:asciiTheme="minorHAnsi" w:hAnsiTheme="minorHAnsi" w:cstheme="minorHAnsi"/>
          <w:sz w:val="24"/>
          <w:szCs w:val="24"/>
          <w:lang w:val="pt-BR"/>
        </w:rPr>
        <w:t xml:space="preserve">Người dùng có thể chọn “Nhập mã” thay vì “Quét mã”, màn hình sẽ hiển thị như sau: người dùng nhập mã và chọn “Kết nối” để liên kết hợp đồng và gói </w:t>
      </w:r>
    </w:p>
    <w:p w14:paraId="4797BF6C" w14:textId="3B135B41"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9CD2DE2" wp14:editId="00619810">
            <wp:extent cx="2514600" cy="51435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5143500"/>
                    </a:xfrm>
                    <a:prstGeom prst="rect">
                      <a:avLst/>
                    </a:prstGeom>
                    <a:noFill/>
                    <a:ln>
                      <a:noFill/>
                    </a:ln>
                  </pic:spPr>
                </pic:pic>
              </a:graphicData>
            </a:graphic>
          </wp:inline>
        </w:drawing>
      </w:r>
    </w:p>
    <w:p w14:paraId="23975EF7" w14:textId="77777777" w:rsidR="00C0380F" w:rsidRDefault="00C0380F" w:rsidP="00C0380F">
      <w:pPr>
        <w:pStyle w:val="Caption"/>
        <w:jc w:val="center"/>
        <w:rPr>
          <w:rFonts w:asciiTheme="minorHAnsi" w:hAnsiTheme="minorHAnsi" w:cstheme="minorHAnsi"/>
          <w:sz w:val="24"/>
          <w:szCs w:val="24"/>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8</w:t>
      </w:r>
      <w:r>
        <w:rPr>
          <w:rFonts w:asciiTheme="minorHAnsi" w:hAnsiTheme="minorHAnsi" w:cstheme="minorHAnsi"/>
          <w:sz w:val="24"/>
          <w:szCs w:val="24"/>
        </w:rPr>
        <w:fldChar w:fldCharType="end"/>
      </w:r>
      <w:r>
        <w:rPr>
          <w:rFonts w:asciiTheme="minorHAnsi" w:hAnsiTheme="minorHAnsi" w:cstheme="minorHAnsi"/>
          <w:sz w:val="24"/>
          <w:szCs w:val="24"/>
        </w:rPr>
        <w:t xml:space="preserve"> Nhập mã</w:t>
      </w:r>
    </w:p>
    <w:p w14:paraId="0122DD36" w14:textId="77777777" w:rsidR="00C0380F" w:rsidRDefault="00C0380F" w:rsidP="00C0380F">
      <w:pPr>
        <w:pStyle w:val="ListParagraph"/>
        <w:numPr>
          <w:ilvl w:val="2"/>
          <w:numId w:val="112"/>
        </w:numPr>
        <w:rPr>
          <w:rFonts w:asciiTheme="minorHAnsi" w:hAnsiTheme="minorHAnsi" w:cstheme="minorHAnsi"/>
          <w:sz w:val="24"/>
          <w:szCs w:val="24"/>
        </w:rPr>
      </w:pPr>
      <w:r>
        <w:rPr>
          <w:rFonts w:asciiTheme="minorHAnsi" w:hAnsiTheme="minorHAnsi" w:cstheme="minorHAnsi"/>
          <w:sz w:val="24"/>
          <w:szCs w:val="24"/>
        </w:rPr>
        <w:t xml:space="preserve">Trường hợp người dung nhập sai, hệ thống sẽ báo lỗi “Mã kết nối không hợp lệ” </w:t>
      </w:r>
    </w:p>
    <w:p w14:paraId="318D0BED" w14:textId="77777777" w:rsidR="00C0380F" w:rsidRDefault="00C0380F" w:rsidP="00C0380F">
      <w:pPr>
        <w:pStyle w:val="ListParagraph"/>
        <w:numPr>
          <w:ilvl w:val="2"/>
          <w:numId w:val="112"/>
        </w:numPr>
        <w:rPr>
          <w:rFonts w:asciiTheme="minorHAnsi" w:hAnsiTheme="minorHAnsi" w:cstheme="minorHAnsi"/>
          <w:sz w:val="24"/>
          <w:szCs w:val="24"/>
        </w:rPr>
      </w:pPr>
      <w:r>
        <w:rPr>
          <w:rFonts w:asciiTheme="minorHAnsi" w:hAnsiTheme="minorHAnsi" w:cstheme="minorHAnsi"/>
          <w:sz w:val="24"/>
          <w:szCs w:val="24"/>
        </w:rPr>
        <w:t xml:space="preserve">Trường hợp người dung nhập sai 5 lần, hệ thống sẽ khóa việc nhập mã trong vòng 10 phút. </w:t>
      </w:r>
    </w:p>
    <w:p w14:paraId="0B0F5C7E" w14:textId="3B8233F7" w:rsidR="00C0380F" w:rsidRDefault="00C0380F" w:rsidP="00C0380F">
      <w:pPr>
        <w:pStyle w:val="ListParagraph"/>
        <w:numPr>
          <w:ilvl w:val="1"/>
          <w:numId w:val="112"/>
        </w:numPr>
        <w:rPr>
          <w:rFonts w:asciiTheme="minorHAnsi" w:hAnsiTheme="minorHAnsi" w:cstheme="minorHAnsi"/>
          <w:sz w:val="24"/>
          <w:szCs w:val="24"/>
        </w:rPr>
      </w:pPr>
      <w:r>
        <w:rPr>
          <w:rFonts w:asciiTheme="minorHAnsi" w:hAnsiTheme="minorHAnsi" w:cstheme="minorHAnsi"/>
          <w:sz w:val="24"/>
          <w:szCs w:val="24"/>
        </w:rPr>
        <w:t>Lưu ý: Mã liên kết và mã QR hiển thị trên Box sẽ chỉ có hiệu lực trong vòng 10 phút kể lúc hiển thị. Nếu ngườ</w:t>
      </w:r>
      <w:r w:rsidR="00915A91">
        <w:rPr>
          <w:rFonts w:asciiTheme="minorHAnsi" w:hAnsiTheme="minorHAnsi" w:cstheme="minorHAnsi"/>
          <w:sz w:val="24"/>
          <w:szCs w:val="24"/>
        </w:rPr>
        <w:t>i dù</w:t>
      </w:r>
      <w:r>
        <w:rPr>
          <w:rFonts w:asciiTheme="minorHAnsi" w:hAnsiTheme="minorHAnsi" w:cstheme="minorHAnsi"/>
          <w:sz w:val="24"/>
          <w:szCs w:val="24"/>
        </w:rPr>
        <w:t xml:space="preserve">ng để quá 10 phút mới nhập mã hoặc scan QR code, thì hệ thống sẽ hiển thị thông báo: </w:t>
      </w:r>
    </w:p>
    <w:p w14:paraId="675C0122" w14:textId="1676360A" w:rsidR="00C0380F" w:rsidRDefault="00C0380F" w:rsidP="00C0380F">
      <w:pPr>
        <w:keepNext/>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6F65EF5F" wp14:editId="4CBD5517">
            <wp:extent cx="2514600" cy="51435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5143500"/>
                    </a:xfrm>
                    <a:prstGeom prst="rect">
                      <a:avLst/>
                    </a:prstGeom>
                    <a:noFill/>
                    <a:ln>
                      <a:noFill/>
                    </a:ln>
                  </pic:spPr>
                </pic:pic>
              </a:graphicData>
            </a:graphic>
          </wp:inline>
        </w:drawing>
      </w:r>
    </w:p>
    <w:p w14:paraId="4FA4761D" w14:textId="77777777" w:rsidR="00C0380F" w:rsidRDefault="00C0380F" w:rsidP="00C0380F">
      <w:pPr>
        <w:pStyle w:val="Caption"/>
        <w:jc w:val="center"/>
        <w:rPr>
          <w:rFonts w:asciiTheme="minorHAnsi" w:hAnsiTheme="minorHAnsi" w:cstheme="minorHAnsi"/>
          <w:sz w:val="24"/>
          <w:szCs w:val="24"/>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9</w:t>
      </w:r>
      <w:r>
        <w:rPr>
          <w:rFonts w:asciiTheme="minorHAnsi" w:hAnsiTheme="minorHAnsi" w:cstheme="minorHAnsi"/>
          <w:sz w:val="24"/>
          <w:szCs w:val="24"/>
        </w:rPr>
        <w:fldChar w:fldCharType="end"/>
      </w:r>
      <w:r>
        <w:rPr>
          <w:rFonts w:asciiTheme="minorHAnsi" w:hAnsiTheme="minorHAnsi" w:cstheme="minorHAnsi"/>
          <w:sz w:val="24"/>
          <w:szCs w:val="24"/>
        </w:rPr>
        <w:t xml:space="preserve"> Mã hết hạn</w:t>
      </w:r>
    </w:p>
    <w:p w14:paraId="73542953" w14:textId="77777777" w:rsidR="00C0380F" w:rsidRDefault="00C0380F" w:rsidP="00C0380F">
      <w:pPr>
        <w:rPr>
          <w:rFonts w:asciiTheme="minorHAnsi" w:hAnsiTheme="minorHAnsi" w:cstheme="minorHAnsi"/>
          <w:sz w:val="24"/>
          <w:szCs w:val="24"/>
          <w:lang w:val="pt-BR"/>
        </w:rPr>
      </w:pPr>
    </w:p>
    <w:p w14:paraId="7EC2397A" w14:textId="77777777" w:rsidR="00C0380F" w:rsidRDefault="00C0380F" w:rsidP="00C0380F">
      <w:pPr>
        <w:rPr>
          <w:rFonts w:asciiTheme="minorHAnsi" w:hAnsiTheme="minorHAnsi" w:cstheme="minorHAnsi"/>
          <w:b/>
          <w:sz w:val="24"/>
          <w:szCs w:val="24"/>
          <w:lang w:val="pt-BR"/>
        </w:rPr>
      </w:pPr>
      <w:r>
        <w:rPr>
          <w:rFonts w:asciiTheme="minorHAnsi" w:hAnsiTheme="minorHAnsi" w:cstheme="minorHAnsi"/>
          <w:sz w:val="24"/>
          <w:szCs w:val="24"/>
          <w:lang w:val="pt-BR"/>
        </w:rPr>
        <w:t>Sau khi liên kết hợp đồng thành công bằng cách nhập mã trên TV hoặc dùng QR Code, hệ thống sẽ kiểm tra liên kết gói:</w:t>
      </w:r>
    </w:p>
    <w:p w14:paraId="7C2405E9" w14:textId="77777777" w:rsidR="00C0380F" w:rsidRDefault="00C0380F" w:rsidP="00C0380F">
      <w:pPr>
        <w:pStyle w:val="ListParagraph"/>
        <w:numPr>
          <w:ilvl w:val="1"/>
          <w:numId w:val="112"/>
        </w:numPr>
        <w:rPr>
          <w:rFonts w:asciiTheme="minorHAnsi" w:hAnsiTheme="minorHAnsi" w:cstheme="minorHAnsi"/>
          <w:b/>
          <w:sz w:val="24"/>
          <w:szCs w:val="24"/>
          <w:lang w:val="pt-BR"/>
        </w:rPr>
      </w:pPr>
      <w:r>
        <w:rPr>
          <w:rFonts w:asciiTheme="minorHAnsi" w:hAnsiTheme="minorHAnsi" w:cstheme="minorHAnsi"/>
          <w:sz w:val="24"/>
          <w:szCs w:val="24"/>
          <w:lang w:val="pt-BR"/>
        </w:rPr>
        <w:t xml:space="preserve">Nếu tài khoản chưa mua gói dịch vụ, màn hình hiển thị thông báo sau: </w:t>
      </w:r>
    </w:p>
    <w:p w14:paraId="0D03C0F2" w14:textId="77777777" w:rsidR="00C0380F" w:rsidRDefault="00C0380F" w:rsidP="00C0380F">
      <w:pPr>
        <w:ind w:left="1080"/>
        <w:rPr>
          <w:rFonts w:asciiTheme="minorHAnsi" w:hAnsiTheme="minorHAnsi" w:cstheme="minorHAnsi"/>
          <w:b/>
          <w:sz w:val="24"/>
          <w:szCs w:val="24"/>
          <w:lang w:val="pt-BR"/>
        </w:rPr>
      </w:pPr>
    </w:p>
    <w:p w14:paraId="640DBCC8" w14:textId="1E6553B1" w:rsidR="00C0380F" w:rsidRDefault="00C0380F" w:rsidP="00C0380F">
      <w:pPr>
        <w:keepNext/>
        <w:jc w:val="center"/>
        <w:rPr>
          <w:rFonts w:asciiTheme="minorHAnsi" w:hAnsiTheme="minorHAnsi" w:cstheme="minorHAnsi"/>
          <w:sz w:val="24"/>
          <w:szCs w:val="24"/>
        </w:rPr>
      </w:pPr>
      <w:r>
        <w:rPr>
          <w:rFonts w:asciiTheme="minorHAnsi" w:hAnsiTheme="minorHAnsi" w:cstheme="minorHAnsi"/>
          <w:b/>
          <w:noProof/>
          <w:sz w:val="24"/>
          <w:szCs w:val="24"/>
        </w:rPr>
        <w:lastRenderedPageBreak/>
        <w:drawing>
          <wp:inline distT="0" distB="0" distL="0" distR="0" wp14:anchorId="349CF929" wp14:editId="0E5CEFB9">
            <wp:extent cx="2524125" cy="51720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4125" cy="5172075"/>
                    </a:xfrm>
                    <a:prstGeom prst="rect">
                      <a:avLst/>
                    </a:prstGeom>
                    <a:noFill/>
                    <a:ln>
                      <a:noFill/>
                    </a:ln>
                  </pic:spPr>
                </pic:pic>
              </a:graphicData>
            </a:graphic>
          </wp:inline>
        </w:drawing>
      </w:r>
    </w:p>
    <w:p w14:paraId="7E103FAF" w14:textId="77777777" w:rsidR="00C0380F" w:rsidRDefault="00C0380F" w:rsidP="00C0380F">
      <w:pPr>
        <w:pStyle w:val="Caption"/>
        <w:jc w:val="center"/>
        <w:rPr>
          <w:rFonts w:asciiTheme="minorHAnsi" w:hAnsiTheme="minorHAnsi" w:cstheme="minorHAnsi"/>
          <w:b/>
          <w:sz w:val="24"/>
          <w:szCs w:val="24"/>
          <w:lang w:val="pt-BR"/>
        </w:rPr>
      </w:pPr>
      <w:r>
        <w:rPr>
          <w:rFonts w:asciiTheme="minorHAnsi" w:hAnsiTheme="minorHAnsi" w:cstheme="minorHAnsi"/>
          <w:sz w:val="24"/>
          <w:szCs w:val="24"/>
        </w:rPr>
        <w:t xml:space="preserve">Hình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STYLEREF 1 \s </w:instrText>
      </w:r>
      <w:r>
        <w:rPr>
          <w:rFonts w:asciiTheme="minorHAnsi" w:hAnsiTheme="minorHAnsi" w:cstheme="minorHAnsi"/>
          <w:sz w:val="24"/>
          <w:szCs w:val="24"/>
        </w:rPr>
        <w:fldChar w:fldCharType="separate"/>
      </w:r>
      <w:r>
        <w:rPr>
          <w:rFonts w:asciiTheme="minorHAnsi" w:hAnsiTheme="minorHAnsi" w:cstheme="minorHAnsi"/>
          <w:noProof/>
          <w:sz w:val="24"/>
          <w:szCs w:val="24"/>
        </w:rPr>
        <w:t>2</w:t>
      </w:r>
      <w:r>
        <w:rPr>
          <w:rFonts w:asciiTheme="minorHAnsi" w:hAnsiTheme="minorHAnsi" w:cstheme="minorHAnsi"/>
          <w:sz w:val="24"/>
          <w:szCs w:val="24"/>
        </w:rPr>
        <w:fldChar w:fldCharType="end"/>
      </w:r>
      <w:r>
        <w:rPr>
          <w:rFonts w:asciiTheme="minorHAnsi" w:hAnsiTheme="minorHAnsi" w:cstheme="minorHAnsi"/>
          <w:sz w:val="24"/>
          <w:szCs w:val="24"/>
        </w:rPr>
        <w:noBreakHyphen/>
      </w:r>
      <w:r>
        <w:rPr>
          <w:rFonts w:asciiTheme="minorHAnsi" w:hAnsiTheme="minorHAnsi" w:cstheme="minorHAnsi"/>
          <w:sz w:val="24"/>
          <w:szCs w:val="24"/>
        </w:rPr>
        <w:fldChar w:fldCharType="begin"/>
      </w:r>
      <w:r>
        <w:rPr>
          <w:rFonts w:asciiTheme="minorHAnsi" w:hAnsiTheme="minorHAnsi" w:cstheme="minorHAnsi"/>
          <w:sz w:val="24"/>
          <w:szCs w:val="24"/>
        </w:rPr>
        <w:instrText xml:space="preserve"> SEQ Hình_ \* ARABIC \s 1 </w:instrText>
      </w:r>
      <w:r>
        <w:rPr>
          <w:rFonts w:asciiTheme="minorHAnsi" w:hAnsiTheme="minorHAnsi" w:cstheme="minorHAnsi"/>
          <w:sz w:val="24"/>
          <w:szCs w:val="24"/>
        </w:rPr>
        <w:fldChar w:fldCharType="separate"/>
      </w:r>
      <w:r>
        <w:rPr>
          <w:rFonts w:asciiTheme="minorHAnsi" w:hAnsiTheme="minorHAnsi" w:cstheme="minorHAnsi"/>
          <w:noProof/>
          <w:sz w:val="24"/>
          <w:szCs w:val="24"/>
        </w:rPr>
        <w:t>10</w:t>
      </w:r>
      <w:r>
        <w:rPr>
          <w:rFonts w:asciiTheme="minorHAnsi" w:hAnsiTheme="minorHAnsi" w:cstheme="minorHAnsi"/>
          <w:sz w:val="24"/>
          <w:szCs w:val="24"/>
        </w:rPr>
        <w:fldChar w:fldCharType="end"/>
      </w:r>
      <w:r>
        <w:rPr>
          <w:rFonts w:asciiTheme="minorHAnsi" w:hAnsiTheme="minorHAnsi" w:cstheme="minorHAnsi"/>
          <w:sz w:val="24"/>
          <w:szCs w:val="24"/>
        </w:rPr>
        <w:t xml:space="preserve"> Chưa mua gói</w:t>
      </w:r>
    </w:p>
    <w:p w14:paraId="50682684" w14:textId="77777777" w:rsidR="00C0380F" w:rsidRDefault="00C0380F" w:rsidP="00C0380F">
      <w:pPr>
        <w:jc w:val="center"/>
        <w:rPr>
          <w:rFonts w:asciiTheme="minorHAnsi" w:hAnsiTheme="minorHAnsi" w:cstheme="minorHAnsi"/>
          <w:b/>
          <w:sz w:val="24"/>
          <w:szCs w:val="24"/>
          <w:lang w:val="pt-BR"/>
        </w:rPr>
      </w:pPr>
    </w:p>
    <w:p w14:paraId="469A7F3A" w14:textId="77777777" w:rsidR="00C0380F" w:rsidRDefault="00C0380F" w:rsidP="00C0380F">
      <w:pPr>
        <w:pStyle w:val="ListParagraph"/>
        <w:numPr>
          <w:ilvl w:val="2"/>
          <w:numId w:val="112"/>
        </w:numPr>
        <w:rPr>
          <w:rFonts w:asciiTheme="minorHAnsi" w:hAnsiTheme="minorHAnsi" w:cstheme="minorHAnsi"/>
          <w:b/>
          <w:sz w:val="24"/>
          <w:szCs w:val="24"/>
          <w:lang w:val="pt-BR"/>
        </w:rPr>
      </w:pPr>
      <w:r>
        <w:rPr>
          <w:rFonts w:asciiTheme="minorHAnsi" w:hAnsiTheme="minorHAnsi" w:cstheme="minorHAnsi"/>
          <w:sz w:val="24"/>
          <w:szCs w:val="24"/>
          <w:lang w:val="pt-BR"/>
        </w:rPr>
        <w:t xml:space="preserve">Người dùng thực hiện thao tác mua gói trên giao diện box và sau đó, hệ thống sẽ tự động tích hợp sau khi mua gói thành công và cho phép người dùng vào app. </w:t>
      </w:r>
    </w:p>
    <w:p w14:paraId="300FB5C7" w14:textId="77777777" w:rsidR="00C0380F" w:rsidRDefault="00C0380F" w:rsidP="00C0380F">
      <w:pPr>
        <w:pStyle w:val="ListParagraph"/>
        <w:numPr>
          <w:ilvl w:val="2"/>
          <w:numId w:val="112"/>
        </w:numPr>
        <w:rPr>
          <w:rFonts w:asciiTheme="minorHAnsi" w:hAnsiTheme="minorHAnsi" w:cstheme="minorHAnsi"/>
          <w:b/>
          <w:sz w:val="24"/>
          <w:szCs w:val="24"/>
          <w:lang w:val="pt-BR"/>
        </w:rPr>
      </w:pPr>
      <w:r>
        <w:rPr>
          <w:rFonts w:asciiTheme="minorHAnsi" w:hAnsiTheme="minorHAnsi" w:cstheme="minorHAnsi"/>
          <w:sz w:val="24"/>
          <w:szCs w:val="24"/>
          <w:lang w:val="pt-BR"/>
        </w:rPr>
        <w:t xml:space="preserve">Trường hợp người dùng chưa mua gói và thoát app hoặc time-out, người dùng bị log out khỏi app. Lần tới khi chọn “Đăng nhập”, hệ thống sẽ ghi nhớ bước kiếm tra Liên kết hợp đồng và chuyển luôn sang bước kiểm tra mua gói. </w:t>
      </w:r>
    </w:p>
    <w:p w14:paraId="65BD67BC" w14:textId="77777777" w:rsidR="00C0380F" w:rsidRDefault="00C0380F" w:rsidP="00C0380F">
      <w:pPr>
        <w:pStyle w:val="ListParagraph"/>
        <w:numPr>
          <w:ilvl w:val="1"/>
          <w:numId w:val="112"/>
        </w:numPr>
        <w:rPr>
          <w:rFonts w:asciiTheme="minorHAnsi" w:hAnsiTheme="minorHAnsi" w:cstheme="minorHAnsi"/>
          <w:b/>
          <w:sz w:val="24"/>
          <w:szCs w:val="24"/>
          <w:lang w:val="pt-BR"/>
        </w:rPr>
      </w:pPr>
      <w:r>
        <w:rPr>
          <w:rFonts w:asciiTheme="minorHAnsi" w:hAnsiTheme="minorHAnsi" w:cstheme="minorHAnsi"/>
          <w:sz w:val="24"/>
          <w:szCs w:val="24"/>
          <w:lang w:val="pt-BR"/>
        </w:rPr>
        <w:t>Nếu tài khoản đã mua gói, hệ thống sẽ cho phép người dùng vào app.</w:t>
      </w:r>
    </w:p>
    <w:p w14:paraId="2E418C56" w14:textId="77777777" w:rsidR="00C0380F" w:rsidRDefault="00C0380F" w:rsidP="00C0380F">
      <w:pPr>
        <w:pStyle w:val="ListParagraph"/>
        <w:numPr>
          <w:ilvl w:val="0"/>
          <w:numId w:val="112"/>
        </w:numPr>
        <w:rPr>
          <w:rFonts w:asciiTheme="minorHAnsi" w:hAnsiTheme="minorHAnsi" w:cstheme="minorHAnsi"/>
          <w:b/>
          <w:sz w:val="24"/>
          <w:szCs w:val="24"/>
          <w:lang w:val="pt-BR"/>
        </w:rPr>
      </w:pPr>
      <w:r>
        <w:rPr>
          <w:rFonts w:asciiTheme="minorHAnsi" w:hAnsiTheme="minorHAnsi" w:cstheme="minorHAnsi"/>
          <w:b/>
          <w:sz w:val="24"/>
          <w:szCs w:val="24"/>
          <w:lang w:val="pt-BR"/>
        </w:rPr>
        <w:t>Nếu tài khoản đã liên kết với hợp đồng</w:t>
      </w:r>
      <w:r>
        <w:rPr>
          <w:rFonts w:asciiTheme="minorHAnsi" w:hAnsiTheme="minorHAnsi" w:cstheme="minorHAnsi"/>
          <w:sz w:val="24"/>
          <w:szCs w:val="24"/>
          <w:lang w:val="pt-BR"/>
        </w:rPr>
        <w:t xml:space="preserve">, hệ thống sẽ kiểm tra liên kết gói như mô tả ở trên. </w:t>
      </w:r>
    </w:p>
    <w:p w14:paraId="56832885" w14:textId="0A3252C2" w:rsidR="00DB0CE3" w:rsidRPr="006C26E1" w:rsidRDefault="00DB0CE3">
      <w:pPr>
        <w:pStyle w:val="Heading2"/>
      </w:pPr>
      <w:bookmarkStart w:id="2512" w:name="_Toc3989204"/>
      <w:bookmarkStart w:id="2513" w:name="_Toc4168768"/>
      <w:bookmarkStart w:id="2514" w:name="_Toc3989205"/>
      <w:bookmarkStart w:id="2515" w:name="_Toc4168769"/>
      <w:bookmarkStart w:id="2516" w:name="_Toc3989206"/>
      <w:bookmarkStart w:id="2517" w:name="_Toc4168770"/>
      <w:bookmarkStart w:id="2518" w:name="_Toc3989207"/>
      <w:bookmarkStart w:id="2519" w:name="_Toc4168771"/>
      <w:bookmarkStart w:id="2520" w:name="_Toc3989208"/>
      <w:bookmarkStart w:id="2521" w:name="_Toc4168772"/>
      <w:bookmarkStart w:id="2522" w:name="_Toc3989209"/>
      <w:bookmarkStart w:id="2523" w:name="_Toc4168773"/>
      <w:bookmarkStart w:id="2524" w:name="_Toc3989210"/>
      <w:bookmarkStart w:id="2525" w:name="_Toc4168774"/>
      <w:bookmarkStart w:id="2526" w:name="_Toc3989211"/>
      <w:bookmarkStart w:id="2527" w:name="_Toc4168775"/>
      <w:bookmarkStart w:id="2528" w:name="_Toc3989212"/>
      <w:bookmarkStart w:id="2529" w:name="_Toc4168776"/>
      <w:bookmarkStart w:id="2530" w:name="_Toc3989213"/>
      <w:bookmarkStart w:id="2531" w:name="_Toc4168777"/>
      <w:bookmarkStart w:id="2532" w:name="_Toc3989214"/>
      <w:bookmarkStart w:id="2533" w:name="_Toc4168778"/>
      <w:bookmarkStart w:id="2534" w:name="_Toc3989215"/>
      <w:bookmarkStart w:id="2535" w:name="_Toc4168779"/>
      <w:bookmarkStart w:id="2536" w:name="_Toc3989216"/>
      <w:bookmarkStart w:id="2537" w:name="_Toc4168780"/>
      <w:bookmarkStart w:id="2538" w:name="_Toc3989217"/>
      <w:bookmarkStart w:id="2539" w:name="_Toc4168781"/>
      <w:bookmarkStart w:id="2540" w:name="_Toc3989218"/>
      <w:bookmarkStart w:id="2541" w:name="_Toc4168782"/>
      <w:bookmarkStart w:id="2542" w:name="_Toc3989219"/>
      <w:bookmarkStart w:id="2543" w:name="_Toc4168783"/>
      <w:bookmarkStart w:id="2544" w:name="_Toc3989220"/>
      <w:bookmarkStart w:id="2545" w:name="_Toc4168784"/>
      <w:bookmarkStart w:id="2546" w:name="_Toc3989221"/>
      <w:bookmarkStart w:id="2547" w:name="_Toc4168785"/>
      <w:bookmarkStart w:id="2548" w:name="_Toc3989222"/>
      <w:bookmarkStart w:id="2549" w:name="_Toc4168786"/>
      <w:bookmarkStart w:id="2550" w:name="_Toc3989223"/>
      <w:bookmarkStart w:id="2551" w:name="_Toc4168787"/>
      <w:bookmarkStart w:id="2552" w:name="_Toc3989224"/>
      <w:bookmarkStart w:id="2553" w:name="_Toc4168788"/>
      <w:bookmarkStart w:id="2554" w:name="_Toc3989225"/>
      <w:bookmarkStart w:id="2555" w:name="_Toc4168789"/>
      <w:bookmarkStart w:id="2556" w:name="_Toc3989226"/>
      <w:bookmarkStart w:id="2557" w:name="_Toc4168790"/>
      <w:bookmarkStart w:id="2558" w:name="_Toc3989227"/>
      <w:bookmarkStart w:id="2559" w:name="_Toc4168791"/>
      <w:bookmarkStart w:id="2560" w:name="_Toc3989228"/>
      <w:bookmarkStart w:id="2561" w:name="_Toc4168792"/>
      <w:bookmarkStart w:id="2562" w:name="_Toc3989229"/>
      <w:bookmarkStart w:id="2563" w:name="_Toc4168793"/>
      <w:bookmarkStart w:id="2564" w:name="_Toc3989230"/>
      <w:bookmarkStart w:id="2565" w:name="_Toc4168794"/>
      <w:bookmarkStart w:id="2566" w:name="_Toc3989231"/>
      <w:bookmarkStart w:id="2567" w:name="_Toc4168795"/>
      <w:bookmarkStart w:id="2568" w:name="_Toc3989232"/>
      <w:bookmarkStart w:id="2569" w:name="_Toc4168796"/>
      <w:bookmarkStart w:id="2570" w:name="_Toc3989233"/>
      <w:bookmarkStart w:id="2571" w:name="_Toc4168797"/>
      <w:bookmarkStart w:id="2572" w:name="_Toc3989234"/>
      <w:bookmarkStart w:id="2573" w:name="_Toc4168798"/>
      <w:bookmarkStart w:id="2574" w:name="_Toc3989235"/>
      <w:bookmarkStart w:id="2575" w:name="_Toc4168799"/>
      <w:bookmarkStart w:id="2576" w:name="_Toc3989236"/>
      <w:bookmarkStart w:id="2577" w:name="_Toc4168800"/>
      <w:bookmarkStart w:id="2578" w:name="_Toc3989237"/>
      <w:bookmarkStart w:id="2579" w:name="_Toc4168801"/>
      <w:bookmarkStart w:id="2580" w:name="_Toc3989238"/>
      <w:bookmarkStart w:id="2581" w:name="_Toc4168802"/>
      <w:bookmarkStart w:id="2582" w:name="_Toc3989239"/>
      <w:bookmarkStart w:id="2583" w:name="_Toc4168803"/>
      <w:bookmarkStart w:id="2584" w:name="_Toc3989240"/>
      <w:bookmarkStart w:id="2585" w:name="_Toc4168804"/>
      <w:bookmarkStart w:id="2586" w:name="_Toc3989241"/>
      <w:bookmarkStart w:id="2587" w:name="_Toc4168805"/>
      <w:bookmarkStart w:id="2588" w:name="_Toc3989242"/>
      <w:bookmarkStart w:id="2589" w:name="_Toc4168806"/>
      <w:bookmarkStart w:id="2590" w:name="_Toc3989243"/>
      <w:bookmarkStart w:id="2591" w:name="_Toc4168807"/>
      <w:bookmarkStart w:id="2592" w:name="_Toc3989244"/>
      <w:bookmarkStart w:id="2593" w:name="_Toc4168808"/>
      <w:bookmarkStart w:id="2594" w:name="_Toc3989245"/>
      <w:bookmarkStart w:id="2595" w:name="_Toc4168809"/>
      <w:bookmarkStart w:id="2596" w:name="_Toc3989246"/>
      <w:bookmarkStart w:id="2597" w:name="_Toc4168810"/>
      <w:bookmarkStart w:id="2598" w:name="_Toc3989247"/>
      <w:bookmarkStart w:id="2599" w:name="_Toc4168811"/>
      <w:bookmarkStart w:id="2600" w:name="_Toc3989248"/>
      <w:bookmarkStart w:id="2601" w:name="_Toc4168812"/>
      <w:bookmarkStart w:id="2602" w:name="_Toc3989249"/>
      <w:bookmarkStart w:id="2603" w:name="_Toc4168813"/>
      <w:bookmarkStart w:id="2604" w:name="_Toc3792830"/>
      <w:bookmarkStart w:id="2605" w:name="_Toc3986376"/>
      <w:bookmarkStart w:id="2606" w:name="_Toc3989250"/>
      <w:bookmarkStart w:id="2607" w:name="_Toc4168814"/>
      <w:bookmarkStart w:id="2608" w:name="_Toc3792831"/>
      <w:bookmarkStart w:id="2609" w:name="_Toc3986377"/>
      <w:bookmarkStart w:id="2610" w:name="_Toc3989251"/>
      <w:bookmarkStart w:id="2611" w:name="_Toc4168815"/>
      <w:bookmarkStart w:id="2612" w:name="_Toc3792832"/>
      <w:bookmarkStart w:id="2613" w:name="_Toc3986378"/>
      <w:bookmarkStart w:id="2614" w:name="_Toc3989252"/>
      <w:bookmarkStart w:id="2615" w:name="_Toc4168816"/>
      <w:bookmarkStart w:id="2616" w:name="_Toc3792833"/>
      <w:bookmarkStart w:id="2617" w:name="_Toc3986379"/>
      <w:bookmarkStart w:id="2618" w:name="_Toc3989253"/>
      <w:bookmarkStart w:id="2619" w:name="_Toc4168817"/>
      <w:bookmarkStart w:id="2620" w:name="_Toc3792834"/>
      <w:bookmarkStart w:id="2621" w:name="_Toc3986380"/>
      <w:bookmarkStart w:id="2622" w:name="_Toc3989254"/>
      <w:bookmarkStart w:id="2623" w:name="_Toc4168818"/>
      <w:bookmarkStart w:id="2624" w:name="_Toc3792835"/>
      <w:bookmarkStart w:id="2625" w:name="_Toc3986381"/>
      <w:bookmarkStart w:id="2626" w:name="_Toc3989255"/>
      <w:bookmarkStart w:id="2627" w:name="_Toc4168819"/>
      <w:bookmarkStart w:id="2628" w:name="_Toc3792836"/>
      <w:bookmarkStart w:id="2629" w:name="_Toc3986382"/>
      <w:bookmarkStart w:id="2630" w:name="_Toc3989256"/>
      <w:bookmarkStart w:id="2631" w:name="_Toc4168820"/>
      <w:bookmarkStart w:id="2632" w:name="_Toc3989257"/>
      <w:bookmarkStart w:id="2633" w:name="_Toc4168821"/>
      <w:bookmarkStart w:id="2634" w:name="_Toc3989258"/>
      <w:bookmarkStart w:id="2635" w:name="_Toc4168822"/>
      <w:bookmarkStart w:id="2636" w:name="_Toc3989259"/>
      <w:bookmarkStart w:id="2637" w:name="_Toc4168823"/>
      <w:bookmarkStart w:id="2638" w:name="_Toc3989260"/>
      <w:bookmarkStart w:id="2639" w:name="_Toc4168824"/>
      <w:bookmarkStart w:id="2640" w:name="_Toc3989261"/>
      <w:bookmarkStart w:id="2641" w:name="_Toc4168825"/>
      <w:bookmarkStart w:id="2642" w:name="_Toc3989262"/>
      <w:bookmarkStart w:id="2643" w:name="_Toc4168826"/>
      <w:bookmarkStart w:id="2644" w:name="_Toc3989263"/>
      <w:bookmarkStart w:id="2645" w:name="_Toc4168827"/>
      <w:bookmarkStart w:id="2646" w:name="_Toc3989264"/>
      <w:bookmarkStart w:id="2647" w:name="_Toc4168828"/>
      <w:bookmarkStart w:id="2648" w:name="_Toc3989265"/>
      <w:bookmarkStart w:id="2649" w:name="_Toc4168829"/>
      <w:bookmarkStart w:id="2650" w:name="_Toc3989266"/>
      <w:bookmarkStart w:id="2651" w:name="_Toc4168830"/>
      <w:bookmarkStart w:id="2652" w:name="_Toc3989267"/>
      <w:bookmarkStart w:id="2653" w:name="_Toc4168831"/>
      <w:bookmarkStart w:id="2654" w:name="_Toc3989268"/>
      <w:bookmarkStart w:id="2655" w:name="_Toc4168832"/>
      <w:bookmarkStart w:id="2656" w:name="_Toc3989269"/>
      <w:bookmarkStart w:id="2657" w:name="_Toc4168833"/>
      <w:bookmarkStart w:id="2658" w:name="_Toc3989270"/>
      <w:bookmarkStart w:id="2659" w:name="_Toc4168834"/>
      <w:bookmarkStart w:id="2660" w:name="_Toc3989271"/>
      <w:bookmarkStart w:id="2661" w:name="_Toc4168835"/>
      <w:bookmarkStart w:id="2662" w:name="_Toc3989272"/>
      <w:bookmarkStart w:id="2663" w:name="_Toc4168836"/>
      <w:bookmarkStart w:id="2664" w:name="_Toc3989273"/>
      <w:bookmarkStart w:id="2665" w:name="_Toc4168837"/>
      <w:bookmarkStart w:id="2666" w:name="_Toc3989274"/>
      <w:bookmarkStart w:id="2667" w:name="_Toc4168838"/>
      <w:bookmarkStart w:id="2668" w:name="_Toc3989275"/>
      <w:bookmarkStart w:id="2669" w:name="_Toc4168839"/>
      <w:bookmarkStart w:id="2670" w:name="_Toc3989276"/>
      <w:bookmarkStart w:id="2671" w:name="_Toc4168840"/>
      <w:bookmarkStart w:id="2672" w:name="_Toc3989277"/>
      <w:bookmarkStart w:id="2673" w:name="_Toc4168841"/>
      <w:bookmarkStart w:id="2674" w:name="_Toc3989278"/>
      <w:bookmarkStart w:id="2675" w:name="_Toc4168842"/>
      <w:bookmarkStart w:id="2676" w:name="_Toc3989279"/>
      <w:bookmarkStart w:id="2677" w:name="_Toc4168843"/>
      <w:bookmarkStart w:id="2678" w:name="_Toc3989280"/>
      <w:bookmarkStart w:id="2679" w:name="_Toc4168844"/>
      <w:bookmarkStart w:id="2680" w:name="_Toc3989281"/>
      <w:bookmarkStart w:id="2681" w:name="_Toc4168845"/>
      <w:bookmarkStart w:id="2682" w:name="_Toc3989282"/>
      <w:bookmarkStart w:id="2683" w:name="_Toc4168846"/>
      <w:bookmarkStart w:id="2684" w:name="_Toc3989283"/>
      <w:bookmarkStart w:id="2685" w:name="_Toc4168847"/>
      <w:bookmarkStart w:id="2686" w:name="_Toc3989284"/>
      <w:bookmarkStart w:id="2687" w:name="_Toc4168848"/>
      <w:bookmarkStart w:id="2688" w:name="_Toc3989285"/>
      <w:bookmarkStart w:id="2689" w:name="_Toc4168849"/>
      <w:bookmarkStart w:id="2690" w:name="_Toc3989286"/>
      <w:bookmarkStart w:id="2691" w:name="_Toc4168850"/>
      <w:bookmarkStart w:id="2692" w:name="_Toc3989287"/>
      <w:bookmarkStart w:id="2693" w:name="_Toc4168851"/>
      <w:bookmarkStart w:id="2694" w:name="_Toc3989288"/>
      <w:bookmarkStart w:id="2695" w:name="_Toc4168852"/>
      <w:bookmarkStart w:id="2696" w:name="_Toc3989289"/>
      <w:bookmarkStart w:id="2697" w:name="_Toc4168853"/>
      <w:bookmarkStart w:id="2698" w:name="_Toc3989290"/>
      <w:bookmarkStart w:id="2699" w:name="_Toc4168854"/>
      <w:bookmarkStart w:id="2700" w:name="_Toc3989291"/>
      <w:bookmarkStart w:id="2701" w:name="_Toc4168855"/>
      <w:bookmarkStart w:id="2702" w:name="_Toc3989292"/>
      <w:bookmarkStart w:id="2703" w:name="_Toc4168856"/>
      <w:bookmarkStart w:id="2704" w:name="_Toc3989293"/>
      <w:bookmarkStart w:id="2705" w:name="_Toc4168857"/>
      <w:bookmarkStart w:id="2706" w:name="_Toc3989294"/>
      <w:bookmarkStart w:id="2707" w:name="_Toc4168858"/>
      <w:bookmarkStart w:id="2708" w:name="_Toc3989296"/>
      <w:bookmarkStart w:id="2709" w:name="_Toc4168860"/>
      <w:bookmarkStart w:id="2710" w:name="_Toc3989297"/>
      <w:bookmarkStart w:id="2711" w:name="_Toc4168861"/>
      <w:bookmarkStart w:id="2712" w:name="_Toc3989298"/>
      <w:bookmarkStart w:id="2713" w:name="_Toc4168862"/>
      <w:bookmarkStart w:id="2714" w:name="_Toc3989299"/>
      <w:bookmarkStart w:id="2715" w:name="_Toc4168863"/>
      <w:bookmarkStart w:id="2716" w:name="_Toc3989300"/>
      <w:bookmarkStart w:id="2717" w:name="_Toc4168864"/>
      <w:bookmarkStart w:id="2718" w:name="_Toc3989301"/>
      <w:bookmarkStart w:id="2719" w:name="_Toc4168865"/>
      <w:bookmarkStart w:id="2720" w:name="_Toc3989302"/>
      <w:bookmarkStart w:id="2721" w:name="_Toc4168866"/>
      <w:bookmarkStart w:id="2722" w:name="_Toc3989303"/>
      <w:bookmarkStart w:id="2723" w:name="_Toc4168867"/>
      <w:bookmarkStart w:id="2724" w:name="_Toc3989304"/>
      <w:bookmarkStart w:id="2725" w:name="_Toc4168868"/>
      <w:bookmarkStart w:id="2726" w:name="_Toc3989305"/>
      <w:bookmarkStart w:id="2727" w:name="_Toc4168869"/>
      <w:bookmarkStart w:id="2728" w:name="_Toc3989306"/>
      <w:bookmarkStart w:id="2729" w:name="_Toc4168870"/>
      <w:bookmarkStart w:id="2730" w:name="_Toc3989307"/>
      <w:bookmarkStart w:id="2731" w:name="_Toc4168871"/>
      <w:bookmarkStart w:id="2732" w:name="_Toc3989308"/>
      <w:bookmarkStart w:id="2733" w:name="_Toc4168872"/>
      <w:bookmarkStart w:id="2734" w:name="_Toc3989309"/>
      <w:bookmarkStart w:id="2735" w:name="_Toc4168873"/>
      <w:bookmarkStart w:id="2736" w:name="_Toc3989310"/>
      <w:bookmarkStart w:id="2737" w:name="_Toc4168874"/>
      <w:bookmarkStart w:id="2738" w:name="_Toc3989311"/>
      <w:bookmarkStart w:id="2739" w:name="_Toc4168875"/>
      <w:bookmarkStart w:id="2740" w:name="_Toc3989312"/>
      <w:bookmarkStart w:id="2741" w:name="_Toc4168876"/>
      <w:bookmarkStart w:id="2742" w:name="_Toc3989313"/>
      <w:bookmarkStart w:id="2743" w:name="_Toc4168877"/>
      <w:bookmarkStart w:id="2744" w:name="_Toc3989314"/>
      <w:bookmarkStart w:id="2745" w:name="_Toc4168878"/>
      <w:bookmarkStart w:id="2746" w:name="_Toc3989315"/>
      <w:bookmarkStart w:id="2747" w:name="_Toc4168879"/>
      <w:bookmarkStart w:id="2748" w:name="_Toc3989316"/>
      <w:bookmarkStart w:id="2749" w:name="_Toc4168880"/>
      <w:bookmarkStart w:id="2750" w:name="_Toc3989317"/>
      <w:bookmarkStart w:id="2751" w:name="_Toc4168881"/>
      <w:bookmarkStart w:id="2752" w:name="_Toc3989318"/>
      <w:bookmarkStart w:id="2753" w:name="_Toc4168882"/>
      <w:bookmarkStart w:id="2754" w:name="_Toc3989319"/>
      <w:bookmarkStart w:id="2755" w:name="_Toc4168883"/>
      <w:bookmarkStart w:id="2756" w:name="_Toc3989320"/>
      <w:bookmarkStart w:id="2757" w:name="_Toc4168884"/>
      <w:bookmarkStart w:id="2758" w:name="_Toc3989321"/>
      <w:bookmarkStart w:id="2759" w:name="_Toc4168885"/>
      <w:bookmarkStart w:id="2760" w:name="_Toc3989322"/>
      <w:bookmarkStart w:id="2761" w:name="_Toc4168886"/>
      <w:bookmarkStart w:id="2762" w:name="_Toc3989323"/>
      <w:bookmarkStart w:id="2763" w:name="_Toc4168887"/>
      <w:bookmarkStart w:id="2764" w:name="_Toc3989324"/>
      <w:bookmarkStart w:id="2765" w:name="_Toc4168888"/>
      <w:bookmarkStart w:id="2766" w:name="_Toc3989325"/>
      <w:bookmarkStart w:id="2767" w:name="_Toc4168889"/>
      <w:bookmarkStart w:id="2768" w:name="_Toc3989326"/>
      <w:bookmarkStart w:id="2769" w:name="_Toc4168890"/>
      <w:bookmarkStart w:id="2770" w:name="_Toc3989327"/>
      <w:bookmarkStart w:id="2771" w:name="_Toc4168891"/>
      <w:bookmarkStart w:id="2772" w:name="_Toc3989328"/>
      <w:bookmarkStart w:id="2773" w:name="_Toc4168892"/>
      <w:bookmarkStart w:id="2774" w:name="_Toc3989329"/>
      <w:bookmarkStart w:id="2775" w:name="_Toc4168893"/>
      <w:bookmarkStart w:id="2776" w:name="_Toc3989330"/>
      <w:bookmarkStart w:id="2777" w:name="_Toc4168894"/>
      <w:bookmarkStart w:id="2778" w:name="_Toc3989331"/>
      <w:bookmarkStart w:id="2779" w:name="_Toc4168895"/>
      <w:bookmarkStart w:id="2780" w:name="_Toc3989332"/>
      <w:bookmarkStart w:id="2781" w:name="_Toc4168896"/>
      <w:bookmarkStart w:id="2782" w:name="_Toc3989333"/>
      <w:bookmarkStart w:id="2783" w:name="_Toc4168897"/>
      <w:bookmarkStart w:id="2784" w:name="_Toc3989334"/>
      <w:bookmarkStart w:id="2785" w:name="_Toc4168898"/>
      <w:bookmarkStart w:id="2786" w:name="_Toc3989335"/>
      <w:bookmarkStart w:id="2787" w:name="_Toc4168899"/>
      <w:bookmarkStart w:id="2788" w:name="_Toc3989336"/>
      <w:bookmarkStart w:id="2789" w:name="_Toc4168900"/>
      <w:bookmarkStart w:id="2790" w:name="_Toc3989337"/>
      <w:bookmarkStart w:id="2791" w:name="_Toc4168901"/>
      <w:bookmarkStart w:id="2792" w:name="_Toc3989338"/>
      <w:bookmarkStart w:id="2793" w:name="_Toc4168902"/>
      <w:bookmarkStart w:id="2794" w:name="_Toc3989339"/>
      <w:bookmarkStart w:id="2795" w:name="_Toc4168903"/>
      <w:bookmarkStart w:id="2796" w:name="_Toc3989340"/>
      <w:bookmarkStart w:id="2797" w:name="_Toc4168904"/>
      <w:bookmarkStart w:id="2798" w:name="_Toc3989341"/>
      <w:bookmarkStart w:id="2799" w:name="_Toc4168905"/>
      <w:bookmarkStart w:id="2800" w:name="_Toc3989342"/>
      <w:bookmarkStart w:id="2801" w:name="_Toc4168906"/>
      <w:bookmarkStart w:id="2802" w:name="_Toc3989343"/>
      <w:bookmarkStart w:id="2803" w:name="_Toc4168907"/>
      <w:bookmarkStart w:id="2804" w:name="_Toc3989344"/>
      <w:bookmarkStart w:id="2805" w:name="_Toc4168908"/>
      <w:bookmarkStart w:id="2806" w:name="_Toc3989345"/>
      <w:bookmarkStart w:id="2807" w:name="_Toc4168909"/>
      <w:bookmarkStart w:id="2808" w:name="_Toc3989346"/>
      <w:bookmarkStart w:id="2809" w:name="_Toc4168910"/>
      <w:bookmarkStart w:id="2810" w:name="_Toc3989347"/>
      <w:bookmarkStart w:id="2811" w:name="_Toc4168911"/>
      <w:bookmarkStart w:id="2812" w:name="_Toc3989348"/>
      <w:bookmarkStart w:id="2813" w:name="_Toc4168912"/>
      <w:bookmarkStart w:id="2814" w:name="_Toc3989349"/>
      <w:bookmarkStart w:id="2815" w:name="_Toc4168913"/>
      <w:bookmarkStart w:id="2816" w:name="_Toc3989350"/>
      <w:bookmarkStart w:id="2817" w:name="_Toc4168914"/>
      <w:bookmarkStart w:id="2818" w:name="_Toc3989351"/>
      <w:bookmarkStart w:id="2819" w:name="_Toc4168915"/>
      <w:bookmarkStart w:id="2820" w:name="_Toc3989352"/>
      <w:bookmarkStart w:id="2821" w:name="_Toc4168916"/>
      <w:bookmarkStart w:id="2822" w:name="_Toc3989353"/>
      <w:bookmarkStart w:id="2823" w:name="_Toc4168917"/>
      <w:bookmarkStart w:id="2824" w:name="_Toc3989354"/>
      <w:bookmarkStart w:id="2825" w:name="_Toc4168918"/>
      <w:bookmarkStart w:id="2826" w:name="_Toc3989355"/>
      <w:bookmarkStart w:id="2827" w:name="_Toc4168919"/>
      <w:bookmarkStart w:id="2828" w:name="_Toc3989356"/>
      <w:bookmarkStart w:id="2829" w:name="_Toc4168920"/>
      <w:bookmarkStart w:id="2830" w:name="_Toc3989357"/>
      <w:bookmarkStart w:id="2831" w:name="_Toc4168921"/>
      <w:bookmarkStart w:id="2832" w:name="_Toc3989358"/>
      <w:bookmarkStart w:id="2833" w:name="_Toc4168922"/>
      <w:bookmarkStart w:id="2834" w:name="_Toc3989359"/>
      <w:bookmarkStart w:id="2835" w:name="_Toc4168923"/>
      <w:bookmarkStart w:id="2836" w:name="_Toc3989360"/>
      <w:bookmarkStart w:id="2837" w:name="_Toc4168924"/>
      <w:bookmarkStart w:id="2838" w:name="_Toc3989361"/>
      <w:bookmarkStart w:id="2839" w:name="_Toc4168925"/>
      <w:bookmarkStart w:id="2840" w:name="_Toc3989362"/>
      <w:bookmarkStart w:id="2841" w:name="_Toc4168926"/>
      <w:bookmarkStart w:id="2842" w:name="_Toc3989363"/>
      <w:bookmarkStart w:id="2843" w:name="_Toc4168927"/>
      <w:bookmarkStart w:id="2844" w:name="_Toc3989364"/>
      <w:bookmarkStart w:id="2845" w:name="_Toc4168928"/>
      <w:bookmarkStart w:id="2846" w:name="_Toc3989365"/>
      <w:bookmarkStart w:id="2847" w:name="_Toc4168929"/>
      <w:bookmarkStart w:id="2848" w:name="_Toc3989366"/>
      <w:bookmarkStart w:id="2849" w:name="_Toc4168930"/>
      <w:bookmarkStart w:id="2850" w:name="_Toc3989367"/>
      <w:bookmarkStart w:id="2851" w:name="_Toc4168931"/>
      <w:bookmarkStart w:id="2852" w:name="_Toc3989368"/>
      <w:bookmarkStart w:id="2853" w:name="_Toc4168932"/>
      <w:bookmarkStart w:id="2854" w:name="_Toc3989369"/>
      <w:bookmarkStart w:id="2855" w:name="_Toc4168933"/>
      <w:bookmarkStart w:id="2856" w:name="_Toc3989370"/>
      <w:bookmarkStart w:id="2857" w:name="_Toc4168934"/>
      <w:bookmarkStart w:id="2858" w:name="_Toc3989371"/>
      <w:bookmarkStart w:id="2859" w:name="_Toc4168935"/>
      <w:bookmarkStart w:id="2860" w:name="_Toc3989372"/>
      <w:bookmarkStart w:id="2861" w:name="_Toc4168936"/>
      <w:bookmarkStart w:id="2862" w:name="_Toc3989373"/>
      <w:bookmarkStart w:id="2863" w:name="_Toc4168937"/>
      <w:bookmarkStart w:id="2864" w:name="_Toc3989374"/>
      <w:bookmarkStart w:id="2865" w:name="_Toc4168938"/>
      <w:bookmarkStart w:id="2866" w:name="_Toc3989375"/>
      <w:bookmarkStart w:id="2867" w:name="_Toc4168939"/>
      <w:bookmarkStart w:id="2868" w:name="_Toc3989376"/>
      <w:bookmarkStart w:id="2869" w:name="_Toc4168940"/>
      <w:bookmarkStart w:id="2870" w:name="_Toc3989377"/>
      <w:bookmarkStart w:id="2871" w:name="_Toc4168941"/>
      <w:bookmarkStart w:id="2872" w:name="_Toc3989378"/>
      <w:bookmarkStart w:id="2873" w:name="_Toc4168942"/>
      <w:bookmarkStart w:id="2874" w:name="_Toc3989379"/>
      <w:bookmarkStart w:id="2875" w:name="_Toc4168943"/>
      <w:bookmarkStart w:id="2876" w:name="_Toc3989380"/>
      <w:bookmarkStart w:id="2877" w:name="_Toc4168944"/>
      <w:bookmarkStart w:id="2878" w:name="_Toc3989381"/>
      <w:bookmarkStart w:id="2879" w:name="_Toc4168945"/>
      <w:bookmarkStart w:id="2880" w:name="_Toc3989382"/>
      <w:bookmarkStart w:id="2881" w:name="_Toc4168946"/>
      <w:bookmarkStart w:id="2882" w:name="_Toc3989383"/>
      <w:bookmarkStart w:id="2883" w:name="_Toc4168947"/>
      <w:bookmarkStart w:id="2884" w:name="_Toc3989384"/>
      <w:bookmarkStart w:id="2885" w:name="_Toc4168948"/>
      <w:bookmarkStart w:id="2886" w:name="_Toc3989385"/>
      <w:bookmarkStart w:id="2887" w:name="_Toc4168949"/>
      <w:bookmarkStart w:id="2888" w:name="_Toc3989386"/>
      <w:bookmarkStart w:id="2889" w:name="_Toc4168950"/>
      <w:bookmarkStart w:id="2890" w:name="_Toc3989387"/>
      <w:bookmarkStart w:id="2891" w:name="_Toc4168951"/>
      <w:bookmarkStart w:id="2892" w:name="_Toc3989388"/>
      <w:bookmarkStart w:id="2893" w:name="_Toc4168952"/>
      <w:bookmarkStart w:id="2894" w:name="_Toc3989389"/>
      <w:bookmarkStart w:id="2895" w:name="_Toc4168953"/>
      <w:bookmarkStart w:id="2896" w:name="_Toc3989390"/>
      <w:bookmarkStart w:id="2897" w:name="_Toc4168954"/>
      <w:bookmarkStart w:id="2898" w:name="_Toc3989391"/>
      <w:bookmarkStart w:id="2899" w:name="_Toc4168955"/>
      <w:bookmarkStart w:id="2900" w:name="_Toc3989392"/>
      <w:bookmarkStart w:id="2901" w:name="_Toc4168956"/>
      <w:bookmarkStart w:id="2902" w:name="_Toc3989393"/>
      <w:bookmarkStart w:id="2903" w:name="_Toc4168957"/>
      <w:bookmarkStart w:id="2904" w:name="_Toc3989394"/>
      <w:bookmarkStart w:id="2905" w:name="_Toc4168958"/>
      <w:bookmarkStart w:id="2906" w:name="_Toc3989395"/>
      <w:bookmarkStart w:id="2907" w:name="_Toc4168959"/>
      <w:bookmarkStart w:id="2908" w:name="_Toc3989396"/>
      <w:bookmarkStart w:id="2909" w:name="_Toc4168960"/>
      <w:bookmarkStart w:id="2910" w:name="_Toc3989397"/>
      <w:bookmarkStart w:id="2911" w:name="_Toc4168961"/>
      <w:bookmarkStart w:id="2912" w:name="_Toc3989398"/>
      <w:bookmarkStart w:id="2913" w:name="_Toc4168962"/>
      <w:bookmarkStart w:id="2914" w:name="_Toc3989399"/>
      <w:bookmarkStart w:id="2915" w:name="_Toc4168963"/>
      <w:bookmarkStart w:id="2916" w:name="_Toc3989400"/>
      <w:bookmarkStart w:id="2917" w:name="_Toc4168964"/>
      <w:bookmarkStart w:id="2918" w:name="_Toc3989401"/>
      <w:bookmarkStart w:id="2919" w:name="_Toc4168965"/>
      <w:bookmarkStart w:id="2920" w:name="_Toc3989402"/>
      <w:bookmarkStart w:id="2921" w:name="_Toc4168966"/>
      <w:bookmarkStart w:id="2922" w:name="_Toc3792841"/>
      <w:bookmarkStart w:id="2923" w:name="_Toc3986387"/>
      <w:bookmarkStart w:id="2924" w:name="_Toc3989403"/>
      <w:bookmarkStart w:id="2925" w:name="_Toc4168967"/>
      <w:bookmarkStart w:id="2926" w:name="_Toc3792842"/>
      <w:bookmarkStart w:id="2927" w:name="_Toc3986388"/>
      <w:bookmarkStart w:id="2928" w:name="_Toc3989404"/>
      <w:bookmarkStart w:id="2929" w:name="_Toc4168968"/>
      <w:bookmarkStart w:id="2930" w:name="_Toc3792843"/>
      <w:bookmarkStart w:id="2931" w:name="_Toc3986389"/>
      <w:bookmarkStart w:id="2932" w:name="_Toc3989405"/>
      <w:bookmarkStart w:id="2933" w:name="_Toc4168969"/>
      <w:bookmarkStart w:id="2934" w:name="_Toc3792844"/>
      <w:bookmarkStart w:id="2935" w:name="_Toc3986390"/>
      <w:bookmarkStart w:id="2936" w:name="_Toc3989406"/>
      <w:bookmarkStart w:id="2937" w:name="_Toc4168970"/>
      <w:bookmarkStart w:id="2938" w:name="_Toc3792845"/>
      <w:bookmarkStart w:id="2939" w:name="_Toc3986391"/>
      <w:bookmarkStart w:id="2940" w:name="_Toc3989407"/>
      <w:bookmarkStart w:id="2941" w:name="_Toc4168971"/>
      <w:bookmarkStart w:id="2942" w:name="_Toc3792846"/>
      <w:bookmarkStart w:id="2943" w:name="_Toc3986392"/>
      <w:bookmarkStart w:id="2944" w:name="_Toc3989408"/>
      <w:bookmarkStart w:id="2945" w:name="_Toc4168972"/>
      <w:bookmarkStart w:id="2946" w:name="_Toc3792847"/>
      <w:bookmarkStart w:id="2947" w:name="_Toc3986393"/>
      <w:bookmarkStart w:id="2948" w:name="_Toc3989409"/>
      <w:bookmarkStart w:id="2949" w:name="_Toc4168973"/>
      <w:bookmarkStart w:id="2950" w:name="_Toc3792848"/>
      <w:bookmarkStart w:id="2951" w:name="_Toc3986394"/>
      <w:bookmarkStart w:id="2952" w:name="_Toc3989410"/>
      <w:bookmarkStart w:id="2953" w:name="_Toc4168974"/>
      <w:bookmarkStart w:id="2954" w:name="_Kích_hoạt_tài"/>
      <w:bookmarkStart w:id="2955" w:name="_Toc3989411"/>
      <w:bookmarkStart w:id="2956" w:name="_Toc4168975"/>
      <w:bookmarkStart w:id="2957" w:name="_Toc3989412"/>
      <w:bookmarkStart w:id="2958" w:name="_Toc4168976"/>
      <w:bookmarkStart w:id="2959" w:name="_Toc3989413"/>
      <w:bookmarkStart w:id="2960" w:name="_Toc4168977"/>
      <w:bookmarkStart w:id="2961" w:name="_Toc3989414"/>
      <w:bookmarkStart w:id="2962" w:name="_Toc4168978"/>
      <w:bookmarkStart w:id="2963" w:name="_Toc3989415"/>
      <w:bookmarkStart w:id="2964" w:name="_Toc4168979"/>
      <w:bookmarkStart w:id="2965" w:name="_Toc3989416"/>
      <w:bookmarkStart w:id="2966" w:name="_Toc4168980"/>
      <w:bookmarkStart w:id="2967" w:name="_Toc3989417"/>
      <w:bookmarkStart w:id="2968" w:name="_Toc4168981"/>
      <w:bookmarkStart w:id="2969" w:name="_Toc3989418"/>
      <w:bookmarkStart w:id="2970" w:name="_Toc4168982"/>
      <w:bookmarkStart w:id="2971" w:name="_Toc3989419"/>
      <w:bookmarkStart w:id="2972" w:name="_Toc4168983"/>
      <w:bookmarkStart w:id="2973" w:name="_Toc3989420"/>
      <w:bookmarkStart w:id="2974" w:name="_Toc4168984"/>
      <w:bookmarkStart w:id="2975" w:name="_Toc3989421"/>
      <w:bookmarkStart w:id="2976" w:name="_Toc4168985"/>
      <w:bookmarkStart w:id="2977" w:name="_Toc3989422"/>
      <w:bookmarkStart w:id="2978" w:name="_Toc4168986"/>
      <w:bookmarkStart w:id="2979" w:name="_Toc3989423"/>
      <w:bookmarkStart w:id="2980" w:name="_Toc4168987"/>
      <w:bookmarkStart w:id="2981" w:name="_Toc3989424"/>
      <w:bookmarkStart w:id="2982" w:name="_Toc4168988"/>
      <w:bookmarkStart w:id="2983" w:name="_Toc3989425"/>
      <w:bookmarkStart w:id="2984" w:name="_Toc4168989"/>
      <w:bookmarkStart w:id="2985" w:name="_Toc3989426"/>
      <w:bookmarkStart w:id="2986" w:name="_Toc4168990"/>
      <w:bookmarkStart w:id="2987" w:name="_Toc3989427"/>
      <w:bookmarkStart w:id="2988" w:name="_Toc4168991"/>
      <w:bookmarkStart w:id="2989" w:name="_Toc3989428"/>
      <w:bookmarkStart w:id="2990" w:name="_Toc4168992"/>
      <w:bookmarkStart w:id="2991" w:name="_Toc3989429"/>
      <w:bookmarkStart w:id="2992" w:name="_Toc4168993"/>
      <w:bookmarkStart w:id="2993" w:name="_Toc3989430"/>
      <w:bookmarkStart w:id="2994" w:name="_Toc4168994"/>
      <w:bookmarkStart w:id="2995" w:name="_Toc3989431"/>
      <w:bookmarkStart w:id="2996" w:name="_Toc4168995"/>
      <w:bookmarkStart w:id="2997" w:name="_Toc3989432"/>
      <w:bookmarkStart w:id="2998" w:name="_Toc4168996"/>
      <w:bookmarkStart w:id="2999" w:name="_Toc3989433"/>
      <w:bookmarkStart w:id="3000" w:name="_Toc4168997"/>
      <w:bookmarkStart w:id="3001" w:name="_Toc3989434"/>
      <w:bookmarkStart w:id="3002" w:name="_Toc4168998"/>
      <w:bookmarkStart w:id="3003" w:name="_Toc3989435"/>
      <w:bookmarkStart w:id="3004" w:name="_Toc4168999"/>
      <w:bookmarkStart w:id="3005" w:name="_Toc3989436"/>
      <w:bookmarkStart w:id="3006" w:name="_Toc4169000"/>
      <w:bookmarkStart w:id="3007" w:name="_Toc3989437"/>
      <w:bookmarkStart w:id="3008" w:name="_Toc4169001"/>
      <w:bookmarkStart w:id="3009" w:name="_Toc3989438"/>
      <w:bookmarkStart w:id="3010" w:name="_Toc4169002"/>
      <w:bookmarkStart w:id="3011" w:name="_Toc3989439"/>
      <w:bookmarkStart w:id="3012" w:name="_Toc4169003"/>
      <w:bookmarkStart w:id="3013" w:name="_Toc3989440"/>
      <w:bookmarkStart w:id="3014" w:name="_Toc4169004"/>
      <w:bookmarkStart w:id="3015" w:name="_Toc3989441"/>
      <w:bookmarkStart w:id="3016" w:name="_Toc4169005"/>
      <w:bookmarkStart w:id="3017" w:name="_Toc3989442"/>
      <w:bookmarkStart w:id="3018" w:name="_Toc4169006"/>
      <w:bookmarkStart w:id="3019" w:name="_Toc3989443"/>
      <w:bookmarkStart w:id="3020" w:name="_Toc4169007"/>
      <w:bookmarkStart w:id="3021" w:name="_Toc3989444"/>
      <w:bookmarkStart w:id="3022" w:name="_Toc4169008"/>
      <w:bookmarkStart w:id="3023" w:name="_Toc3989445"/>
      <w:bookmarkStart w:id="3024" w:name="_Toc4169009"/>
      <w:bookmarkStart w:id="3025" w:name="_Toc3989446"/>
      <w:bookmarkStart w:id="3026" w:name="_Toc4169010"/>
      <w:bookmarkStart w:id="3027" w:name="_Toc3989447"/>
      <w:bookmarkStart w:id="3028" w:name="_Toc4169011"/>
      <w:bookmarkStart w:id="3029" w:name="_Toc3989448"/>
      <w:bookmarkStart w:id="3030" w:name="_Toc4169012"/>
      <w:bookmarkStart w:id="3031" w:name="_Toc3989449"/>
      <w:bookmarkStart w:id="3032" w:name="_Toc4169013"/>
      <w:bookmarkStart w:id="3033" w:name="_Toc3989450"/>
      <w:bookmarkStart w:id="3034" w:name="_Toc4169014"/>
      <w:bookmarkStart w:id="3035" w:name="_Toc3989451"/>
      <w:bookmarkStart w:id="3036" w:name="_Toc4169015"/>
      <w:bookmarkStart w:id="3037" w:name="_Toc3989452"/>
      <w:bookmarkStart w:id="3038" w:name="_Toc4169016"/>
      <w:bookmarkStart w:id="3039" w:name="_Toc3989453"/>
      <w:bookmarkStart w:id="3040" w:name="_Toc4169017"/>
      <w:bookmarkStart w:id="3041" w:name="_Toc3989454"/>
      <w:bookmarkStart w:id="3042" w:name="_Toc4169018"/>
      <w:bookmarkStart w:id="3043" w:name="_Toc3989455"/>
      <w:bookmarkStart w:id="3044" w:name="_Toc4169019"/>
      <w:bookmarkStart w:id="3045" w:name="_Toc3989456"/>
      <w:bookmarkStart w:id="3046" w:name="_Toc4169020"/>
      <w:bookmarkStart w:id="3047" w:name="_Toc3989457"/>
      <w:bookmarkStart w:id="3048" w:name="_Toc4169021"/>
      <w:bookmarkStart w:id="3049" w:name="_Toc3989458"/>
      <w:bookmarkStart w:id="3050" w:name="_Toc4169022"/>
      <w:bookmarkStart w:id="3051" w:name="_Toc3989459"/>
      <w:bookmarkStart w:id="3052" w:name="_Toc4169023"/>
      <w:bookmarkStart w:id="3053" w:name="_Toc3989460"/>
      <w:bookmarkStart w:id="3054" w:name="_Toc4169024"/>
      <w:bookmarkStart w:id="3055" w:name="_Toc3989461"/>
      <w:bookmarkStart w:id="3056" w:name="_Toc4169025"/>
      <w:bookmarkStart w:id="3057" w:name="_Toc3989462"/>
      <w:bookmarkStart w:id="3058" w:name="_Toc4169026"/>
      <w:bookmarkStart w:id="3059" w:name="_Toc3989463"/>
      <w:bookmarkStart w:id="3060" w:name="_Toc4169027"/>
      <w:bookmarkStart w:id="3061" w:name="_Toc3989464"/>
      <w:bookmarkStart w:id="3062" w:name="_Toc4169028"/>
      <w:bookmarkStart w:id="3063" w:name="_Toc3989465"/>
      <w:bookmarkStart w:id="3064" w:name="_Toc4169029"/>
      <w:bookmarkStart w:id="3065" w:name="_Toc3989466"/>
      <w:bookmarkStart w:id="3066" w:name="_Toc4169030"/>
      <w:bookmarkStart w:id="3067" w:name="_Toc3989467"/>
      <w:bookmarkStart w:id="3068" w:name="_Toc4169031"/>
      <w:bookmarkStart w:id="3069" w:name="_Toc3989468"/>
      <w:bookmarkStart w:id="3070" w:name="_Toc4169032"/>
      <w:bookmarkStart w:id="3071" w:name="_Toc3989469"/>
      <w:bookmarkStart w:id="3072" w:name="_Toc4169033"/>
      <w:bookmarkStart w:id="3073" w:name="_Toc3989470"/>
      <w:bookmarkStart w:id="3074" w:name="_Toc4169034"/>
      <w:bookmarkStart w:id="3075" w:name="_Toc3989471"/>
      <w:bookmarkStart w:id="3076" w:name="_Toc4169035"/>
      <w:bookmarkStart w:id="3077" w:name="_Toc3989472"/>
      <w:bookmarkStart w:id="3078" w:name="_Toc4169036"/>
      <w:bookmarkStart w:id="3079" w:name="_Toc3989473"/>
      <w:bookmarkStart w:id="3080" w:name="_Toc4169037"/>
      <w:bookmarkStart w:id="3081" w:name="_Toc3989474"/>
      <w:bookmarkStart w:id="3082" w:name="_Toc4169038"/>
      <w:bookmarkStart w:id="3083" w:name="_Toc3989475"/>
      <w:bookmarkStart w:id="3084" w:name="_Toc4169039"/>
      <w:bookmarkStart w:id="3085" w:name="_Toc3989476"/>
      <w:bookmarkStart w:id="3086" w:name="_Toc4169040"/>
      <w:bookmarkStart w:id="3087" w:name="_Toc3989477"/>
      <w:bookmarkStart w:id="3088" w:name="_Toc4169041"/>
      <w:bookmarkStart w:id="3089" w:name="_Toc3989478"/>
      <w:bookmarkStart w:id="3090" w:name="_Toc4169042"/>
      <w:bookmarkStart w:id="3091" w:name="_Toc3792851"/>
      <w:bookmarkStart w:id="3092" w:name="_Toc3986397"/>
      <w:bookmarkStart w:id="3093" w:name="_Toc3989479"/>
      <w:bookmarkStart w:id="3094" w:name="_Toc4169043"/>
      <w:bookmarkStart w:id="3095" w:name="_Toc3792852"/>
      <w:bookmarkStart w:id="3096" w:name="_Toc3986398"/>
      <w:bookmarkStart w:id="3097" w:name="_Toc3989480"/>
      <w:bookmarkStart w:id="3098" w:name="_Toc4169044"/>
      <w:bookmarkStart w:id="3099" w:name="_Toc3792853"/>
      <w:bookmarkStart w:id="3100" w:name="_Toc3986399"/>
      <w:bookmarkStart w:id="3101" w:name="_Toc3989481"/>
      <w:bookmarkStart w:id="3102" w:name="_Toc4169045"/>
      <w:bookmarkStart w:id="3103" w:name="_Toc3792854"/>
      <w:bookmarkStart w:id="3104" w:name="_Toc3986400"/>
      <w:bookmarkStart w:id="3105" w:name="_Toc3989482"/>
      <w:bookmarkStart w:id="3106" w:name="_Toc4169046"/>
      <w:bookmarkStart w:id="3107" w:name="_Toc3792855"/>
      <w:bookmarkStart w:id="3108" w:name="_Toc3986401"/>
      <w:bookmarkStart w:id="3109" w:name="_Toc3989483"/>
      <w:bookmarkStart w:id="3110" w:name="_Toc4169047"/>
      <w:bookmarkStart w:id="3111" w:name="_Toc3792856"/>
      <w:bookmarkStart w:id="3112" w:name="_Toc3986402"/>
      <w:bookmarkStart w:id="3113" w:name="_Toc3989484"/>
      <w:bookmarkStart w:id="3114" w:name="_Toc4169048"/>
      <w:bookmarkStart w:id="3115" w:name="_Toc3792857"/>
      <w:bookmarkStart w:id="3116" w:name="_Toc3986403"/>
      <w:bookmarkStart w:id="3117" w:name="_Toc3989485"/>
      <w:bookmarkStart w:id="3118" w:name="_Toc4169049"/>
      <w:bookmarkStart w:id="3119" w:name="_Toc346528642"/>
      <w:bookmarkStart w:id="3120" w:name="_Toc5382207"/>
      <w:bookmarkEnd w:id="2468"/>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Pr="006C26E1">
        <w:lastRenderedPageBreak/>
        <w:t>TOP NAVIGATION BAR</w:t>
      </w:r>
      <w:bookmarkEnd w:id="3120"/>
    </w:p>
    <w:p w14:paraId="640EC853" w14:textId="77777777" w:rsidR="00DB0CE3" w:rsidRPr="006C26E1" w:rsidRDefault="00DB0CE3" w:rsidP="00DB0CE3">
      <w:pPr>
        <w:rPr>
          <w:rFonts w:asciiTheme="minorHAnsi" w:hAnsiTheme="minorHAnsi" w:cstheme="minorHAnsi"/>
          <w:sz w:val="24"/>
          <w:szCs w:val="24"/>
          <w:lang w:val="pt-BR"/>
        </w:rPr>
      </w:pPr>
      <w:r w:rsidRPr="006C26E1">
        <w:rPr>
          <w:rFonts w:asciiTheme="minorHAnsi" w:hAnsiTheme="minorHAnsi" w:cstheme="minorHAnsi"/>
          <w:sz w:val="24"/>
          <w:szCs w:val="24"/>
          <w:lang w:val="pt-BR"/>
        </w:rPr>
        <w:t>Top navigation bar bao gồm:</w:t>
      </w:r>
    </w:p>
    <w:p w14:paraId="71DCEE9F" w14:textId="77777777"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Logo app</w:t>
      </w:r>
    </w:p>
    <w:p w14:paraId="6B812C59" w14:textId="77777777" w:rsidR="00DB0CE3" w:rsidRPr="006C26E1" w:rsidRDefault="00CA2D79"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Mục </w:t>
      </w:r>
      <w:r w:rsidR="00DF0F21" w:rsidRPr="006C26E1">
        <w:rPr>
          <w:rFonts w:asciiTheme="minorHAnsi" w:hAnsiTheme="minorHAnsi" w:cstheme="minorHAnsi"/>
          <w:sz w:val="24"/>
          <w:szCs w:val="24"/>
          <w:lang w:val="pt-BR"/>
        </w:rPr>
        <w:t>Nổi bật</w:t>
      </w:r>
    </w:p>
    <w:p w14:paraId="76E1D543" w14:textId="77777777"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Phim truyện</w:t>
      </w:r>
    </w:p>
    <w:p w14:paraId="3F24B8C6" w14:textId="77777777"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Thể thao</w:t>
      </w:r>
    </w:p>
    <w:p w14:paraId="601D3726" w14:textId="10FC8CF4"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w:t>
      </w:r>
      <w:ins w:id="3121" w:author="Windows User" w:date="2019-04-04T15:46:00Z">
        <w:r w:rsidR="008A26F3">
          <w:rPr>
            <w:rFonts w:asciiTheme="minorHAnsi" w:hAnsiTheme="minorHAnsi" w:cstheme="minorHAnsi"/>
            <w:sz w:val="24"/>
            <w:szCs w:val="24"/>
            <w:lang w:val="pt-BR"/>
          </w:rPr>
          <w:t xml:space="preserve"> Trực tiếp</w:t>
        </w:r>
      </w:ins>
      <w:del w:id="3122" w:author="Windows User" w:date="2019-04-04T15:46:00Z">
        <w:r w:rsidRPr="006C26E1" w:rsidDel="008A26F3">
          <w:rPr>
            <w:rFonts w:asciiTheme="minorHAnsi" w:hAnsiTheme="minorHAnsi" w:cstheme="minorHAnsi"/>
            <w:sz w:val="24"/>
            <w:szCs w:val="24"/>
            <w:lang w:val="pt-BR"/>
          </w:rPr>
          <w:delText xml:space="preserve"> Sự kiện</w:delText>
        </w:r>
      </w:del>
    </w:p>
    <w:p w14:paraId="31F363B6" w14:textId="77777777"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Giải trí</w:t>
      </w:r>
    </w:p>
    <w:p w14:paraId="0D0114D3" w14:textId="77777777"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Thiếu nhi</w:t>
      </w:r>
    </w:p>
    <w:p w14:paraId="47ECAB3F" w14:textId="02956401" w:rsidR="00DB0CE3" w:rsidRPr="006C26E1" w:rsidRDefault="00DB0CE3" w:rsidP="003C1A48">
      <w:pPr>
        <w:pStyle w:val="ListParagraph"/>
        <w:numPr>
          <w:ilvl w:val="0"/>
          <w:numId w:val="14"/>
        </w:numPr>
        <w:rPr>
          <w:rFonts w:asciiTheme="minorHAnsi" w:hAnsiTheme="minorHAnsi" w:cstheme="minorHAnsi"/>
          <w:sz w:val="24"/>
          <w:szCs w:val="24"/>
          <w:lang w:val="pt-BR"/>
        </w:rPr>
      </w:pPr>
      <w:r w:rsidRPr="006C26E1">
        <w:rPr>
          <w:rFonts w:asciiTheme="minorHAnsi" w:hAnsiTheme="minorHAnsi" w:cstheme="minorHAnsi"/>
          <w:sz w:val="24"/>
          <w:szCs w:val="24"/>
          <w:lang w:val="pt-BR"/>
        </w:rPr>
        <w:t>Tính năng Explore</w:t>
      </w:r>
    </w:p>
    <w:p w14:paraId="3C996035" w14:textId="56B52333" w:rsidR="008E1D0F" w:rsidRPr="006C26E1" w:rsidRDefault="00291E97" w:rsidP="00A84EF4">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Hiển thị dạng </w:t>
      </w:r>
      <w:r w:rsidR="008E1D0F">
        <w:rPr>
          <w:rFonts w:asciiTheme="minorHAnsi" w:hAnsiTheme="minorHAnsi" w:cstheme="minorHAnsi"/>
          <w:sz w:val="24"/>
          <w:szCs w:val="24"/>
          <w:lang w:val="pt-BR"/>
        </w:rPr>
        <w:t>sliding tab</w:t>
      </w:r>
      <w:r w:rsidRPr="006C26E1">
        <w:rPr>
          <w:rFonts w:asciiTheme="minorHAnsi" w:hAnsiTheme="minorHAnsi" w:cstheme="minorHAnsi"/>
          <w:sz w:val="24"/>
          <w:szCs w:val="24"/>
          <w:lang w:val="pt-BR"/>
        </w:rPr>
        <w:t xml:space="preserve"> (tab pager)</w:t>
      </w:r>
      <w:r w:rsidR="008E1D0F">
        <w:rPr>
          <w:rFonts w:asciiTheme="minorHAnsi" w:hAnsiTheme="minorHAnsi" w:cstheme="minorHAnsi"/>
          <w:sz w:val="24"/>
          <w:szCs w:val="24"/>
          <w:lang w:val="pt-BR"/>
        </w:rPr>
        <w:t xml:space="preserve">. </w:t>
      </w:r>
      <w:r w:rsidR="00D43A47">
        <w:rPr>
          <w:rFonts w:asciiTheme="minorHAnsi" w:hAnsiTheme="minorHAnsi" w:cstheme="minorHAnsi"/>
          <w:sz w:val="24"/>
          <w:szCs w:val="24"/>
          <w:lang w:val="pt-BR"/>
        </w:rPr>
        <w:t>Để ch</w:t>
      </w:r>
      <w:r w:rsidR="008E1D0F">
        <w:rPr>
          <w:rFonts w:asciiTheme="minorHAnsi" w:hAnsiTheme="minorHAnsi" w:cstheme="minorHAnsi"/>
          <w:sz w:val="24"/>
          <w:szCs w:val="24"/>
          <w:lang w:val="pt-BR"/>
        </w:rPr>
        <w:t>uyển</w:t>
      </w:r>
      <w:r w:rsidR="007E25FE">
        <w:rPr>
          <w:rFonts w:asciiTheme="minorHAnsi" w:hAnsiTheme="minorHAnsi" w:cstheme="minorHAnsi"/>
          <w:sz w:val="24"/>
          <w:szCs w:val="24"/>
          <w:lang w:val="pt-BR"/>
        </w:rPr>
        <w:t xml:space="preserve"> qua lại</w:t>
      </w:r>
      <w:r w:rsidR="00EE10B2">
        <w:rPr>
          <w:rFonts w:asciiTheme="minorHAnsi" w:hAnsiTheme="minorHAnsi" w:cstheme="minorHAnsi"/>
          <w:sz w:val="24"/>
          <w:szCs w:val="24"/>
          <w:lang w:val="pt-BR"/>
        </w:rPr>
        <w:t xml:space="preserve"> (không tuần hoàn)</w:t>
      </w:r>
      <w:r w:rsidR="008E1D0F">
        <w:rPr>
          <w:rFonts w:asciiTheme="minorHAnsi" w:hAnsiTheme="minorHAnsi" w:cstheme="minorHAnsi"/>
          <w:sz w:val="24"/>
          <w:szCs w:val="24"/>
          <w:lang w:val="pt-BR"/>
        </w:rPr>
        <w:t xml:space="preserve"> giữa các </w:t>
      </w:r>
      <w:r w:rsidR="008A6FF2">
        <w:rPr>
          <w:rFonts w:asciiTheme="minorHAnsi" w:hAnsiTheme="minorHAnsi" w:cstheme="minorHAnsi"/>
          <w:sz w:val="24"/>
          <w:szCs w:val="24"/>
          <w:lang w:val="pt-BR"/>
        </w:rPr>
        <w:t>tab</w:t>
      </w:r>
      <w:r w:rsidR="007E25FE">
        <w:rPr>
          <w:rFonts w:asciiTheme="minorHAnsi" w:hAnsiTheme="minorHAnsi" w:cstheme="minorHAnsi"/>
          <w:sz w:val="24"/>
          <w:szCs w:val="24"/>
          <w:lang w:val="pt-BR"/>
        </w:rPr>
        <w:t xml:space="preserve">, </w:t>
      </w:r>
      <w:r w:rsidR="008A6FF2">
        <w:rPr>
          <w:rFonts w:asciiTheme="minorHAnsi" w:hAnsiTheme="minorHAnsi" w:cstheme="minorHAnsi"/>
          <w:sz w:val="24"/>
          <w:szCs w:val="24"/>
          <w:lang w:val="pt-BR"/>
        </w:rPr>
        <w:t>người dùng slide ở những khu vực không bao gồm: header image slider, đề xuất cho bạn (thuộc mainpage Phim truyện)</w:t>
      </w:r>
    </w:p>
    <w:p w14:paraId="180EABFC" w14:textId="174A926C" w:rsidR="00DB0CE3" w:rsidRPr="006C26E1" w:rsidRDefault="00DB0CE3">
      <w:pPr>
        <w:pStyle w:val="Heading2"/>
      </w:pPr>
      <w:bookmarkStart w:id="3123" w:name="_Toc5382208"/>
      <w:r w:rsidRPr="006C26E1">
        <w:t>BOTTOM NAVIGATION BAR</w:t>
      </w:r>
      <w:bookmarkEnd w:id="3123"/>
      <w:r w:rsidR="0095604A">
        <w:t xml:space="preserve"> </w:t>
      </w:r>
    </w:p>
    <w:p w14:paraId="67477891" w14:textId="77777777" w:rsidR="00DB0CE3" w:rsidRPr="006C26E1" w:rsidRDefault="00DB0CE3" w:rsidP="00DB0CE3">
      <w:pPr>
        <w:rPr>
          <w:rFonts w:asciiTheme="minorHAnsi" w:hAnsiTheme="minorHAnsi" w:cstheme="minorHAnsi"/>
          <w:sz w:val="24"/>
          <w:szCs w:val="24"/>
          <w:lang w:val="pt-BR"/>
        </w:rPr>
      </w:pPr>
      <w:r w:rsidRPr="006C26E1">
        <w:rPr>
          <w:rFonts w:asciiTheme="minorHAnsi" w:hAnsiTheme="minorHAnsi" w:cstheme="minorHAnsi"/>
          <w:sz w:val="24"/>
          <w:szCs w:val="24"/>
          <w:lang w:val="pt-BR"/>
        </w:rPr>
        <w:t>Bottom navigation bar bao gồm:</w:t>
      </w:r>
    </w:p>
    <w:p w14:paraId="10912CDE" w14:textId="77777777" w:rsidR="00DB0CE3" w:rsidRPr="006C26E1" w:rsidRDefault="00DB0CE3" w:rsidP="003C1A48">
      <w:pPr>
        <w:pStyle w:val="ListParagraph"/>
        <w:numPr>
          <w:ilvl w:val="0"/>
          <w:numId w:val="15"/>
        </w:numPr>
        <w:rPr>
          <w:rFonts w:asciiTheme="minorHAnsi" w:hAnsiTheme="minorHAnsi" w:cstheme="minorHAnsi"/>
          <w:sz w:val="24"/>
          <w:szCs w:val="24"/>
          <w:lang w:val="pt-BR"/>
        </w:rPr>
      </w:pPr>
      <w:r w:rsidRPr="006C26E1">
        <w:rPr>
          <w:rFonts w:asciiTheme="minorHAnsi" w:hAnsiTheme="minorHAnsi" w:cstheme="minorHAnsi"/>
          <w:sz w:val="24"/>
          <w:szCs w:val="24"/>
          <w:lang w:val="pt-BR"/>
        </w:rPr>
        <w:t>Home</w:t>
      </w:r>
    </w:p>
    <w:p w14:paraId="6F34B601" w14:textId="77777777" w:rsidR="00DB0CE3" w:rsidRPr="006C26E1" w:rsidRDefault="00DB0CE3" w:rsidP="003C1A48">
      <w:pPr>
        <w:pStyle w:val="ListParagraph"/>
        <w:numPr>
          <w:ilvl w:val="0"/>
          <w:numId w:val="15"/>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Truyền hình</w:t>
      </w:r>
    </w:p>
    <w:p w14:paraId="4310853F" w14:textId="77777777" w:rsidR="00DB0CE3" w:rsidRPr="006C26E1" w:rsidRDefault="00DB0CE3" w:rsidP="003C1A48">
      <w:pPr>
        <w:pStyle w:val="ListParagraph"/>
        <w:numPr>
          <w:ilvl w:val="0"/>
          <w:numId w:val="15"/>
        </w:numPr>
        <w:rPr>
          <w:rFonts w:asciiTheme="minorHAnsi" w:hAnsiTheme="minorHAnsi" w:cstheme="minorHAnsi"/>
          <w:sz w:val="24"/>
          <w:szCs w:val="24"/>
          <w:lang w:val="pt-BR"/>
        </w:rPr>
      </w:pPr>
      <w:r w:rsidRPr="006C26E1">
        <w:rPr>
          <w:rFonts w:asciiTheme="minorHAnsi" w:hAnsiTheme="minorHAnsi" w:cstheme="minorHAnsi"/>
          <w:sz w:val="24"/>
          <w:szCs w:val="24"/>
          <w:lang w:val="pt-BR"/>
        </w:rPr>
        <w:t>VIP</w:t>
      </w:r>
    </w:p>
    <w:p w14:paraId="0625BF57" w14:textId="0EBA9DF9" w:rsidR="00DB0CE3" w:rsidRDefault="00DB0CE3" w:rsidP="003C1A48">
      <w:pPr>
        <w:pStyle w:val="ListParagraph"/>
        <w:numPr>
          <w:ilvl w:val="0"/>
          <w:numId w:val="15"/>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Tài khoản</w:t>
      </w:r>
    </w:p>
    <w:p w14:paraId="284B0D62" w14:textId="2CCD19D7" w:rsidR="00B02E2C" w:rsidRPr="00A84EF4" w:rsidRDefault="00B02E2C" w:rsidP="00A84EF4">
      <w:pPr>
        <w:rPr>
          <w:rFonts w:asciiTheme="minorHAnsi" w:hAnsiTheme="minorHAnsi" w:cstheme="minorHAnsi"/>
          <w:sz w:val="24"/>
          <w:szCs w:val="24"/>
          <w:lang w:val="pt-BR"/>
        </w:rPr>
      </w:pPr>
      <w:r>
        <w:rPr>
          <w:rFonts w:asciiTheme="minorHAnsi" w:hAnsiTheme="minorHAnsi" w:cstheme="minorHAnsi"/>
          <w:sz w:val="24"/>
          <w:szCs w:val="24"/>
          <w:lang w:val="pt-BR"/>
        </w:rPr>
        <w:t xml:space="preserve">Hiển thị dạng icon </w:t>
      </w:r>
      <w:r w:rsidR="00F011C5">
        <w:rPr>
          <w:rFonts w:asciiTheme="minorHAnsi" w:hAnsiTheme="minorHAnsi" w:cstheme="minorHAnsi"/>
          <w:sz w:val="24"/>
          <w:szCs w:val="24"/>
          <w:lang w:val="pt-BR"/>
        </w:rPr>
        <w:t xml:space="preserve">và chuyển qua lại giữa các mục bằng cách nhấn vào icon. </w:t>
      </w:r>
    </w:p>
    <w:p w14:paraId="3CB79855" w14:textId="77777777" w:rsidR="007A5D63" w:rsidRPr="006C26E1" w:rsidRDefault="007A5D63">
      <w:pPr>
        <w:pStyle w:val="Heading2"/>
      </w:pPr>
      <w:bookmarkStart w:id="3124" w:name="_Toc3986406"/>
      <w:bookmarkStart w:id="3125" w:name="_Toc3989488"/>
      <w:bookmarkStart w:id="3126" w:name="_Toc4169052"/>
      <w:bookmarkStart w:id="3127" w:name="_Toc1030565"/>
      <w:bookmarkStart w:id="3128" w:name="_Toc5382209"/>
      <w:bookmarkEnd w:id="3124"/>
      <w:bookmarkEnd w:id="3125"/>
      <w:bookmarkEnd w:id="3126"/>
      <w:r w:rsidRPr="006C26E1">
        <w:t>NỔI BẬT</w:t>
      </w:r>
      <w:bookmarkEnd w:id="3127"/>
      <w:bookmarkEnd w:id="3128"/>
      <w:r w:rsidRPr="006C26E1">
        <w:t xml:space="preserve"> </w:t>
      </w:r>
    </w:p>
    <w:p w14:paraId="74902CCC" w14:textId="77777777" w:rsidR="007A5D63" w:rsidRPr="006C26E1" w:rsidRDefault="007A5D63" w:rsidP="007A5D63">
      <w:pPr>
        <w:rPr>
          <w:rFonts w:asciiTheme="minorHAnsi" w:hAnsiTheme="minorHAnsi" w:cstheme="minorHAnsi"/>
          <w:sz w:val="24"/>
          <w:szCs w:val="24"/>
          <w:lang w:val="pt-BR"/>
        </w:rPr>
      </w:pPr>
      <w:r w:rsidRPr="006C26E1">
        <w:rPr>
          <w:rFonts w:asciiTheme="minorHAnsi" w:hAnsiTheme="minorHAnsi" w:cstheme="minorHAnsi"/>
          <w:sz w:val="24"/>
          <w:szCs w:val="24"/>
          <w:lang w:val="pt-BR"/>
        </w:rPr>
        <w:t>Homepage bao gồm các phần sau</w:t>
      </w:r>
    </w:p>
    <w:p w14:paraId="6770647B" w14:textId="77777777" w:rsidR="007A5D63" w:rsidRPr="006C26E1" w:rsidRDefault="007A5D63"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Action bar </w:t>
      </w:r>
    </w:p>
    <w:p w14:paraId="3DF4CCCC" w14:textId="77777777" w:rsidR="007A5D63" w:rsidRPr="006C26E1" w:rsidRDefault="007A5D63"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Header image slider </w:t>
      </w:r>
    </w:p>
    <w:p w14:paraId="4E03994A" w14:textId="77777777" w:rsidR="007A5D63" w:rsidRPr="006C26E1" w:rsidRDefault="007A5D63"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Mục Tuyển chọn </w:t>
      </w:r>
    </w:p>
    <w:p w14:paraId="5EF1F203" w14:textId="77777777" w:rsidR="007A5D63" w:rsidRPr="006C26E1" w:rsidRDefault="007A5D63"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Mục Phổ biến </w:t>
      </w:r>
      <w:r w:rsidR="005062E9" w:rsidRPr="006C26E1">
        <w:rPr>
          <w:rFonts w:asciiTheme="minorHAnsi" w:hAnsiTheme="minorHAnsi" w:cstheme="minorHAnsi"/>
          <w:sz w:val="24"/>
          <w:szCs w:val="24"/>
          <w:lang w:val="pt-BR"/>
        </w:rPr>
        <w:t>– Thể thao-Sự kiện</w:t>
      </w:r>
    </w:p>
    <w:p w14:paraId="2D01C575" w14:textId="77777777" w:rsidR="005062E9" w:rsidRPr="006C26E1" w:rsidRDefault="005062E9"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Phổ biến – Tổng hợp</w:t>
      </w:r>
    </w:p>
    <w:p w14:paraId="32C5774B" w14:textId="77777777" w:rsidR="007A5D63" w:rsidRPr="006C26E1" w:rsidRDefault="007A5D63"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Mục Đề xuất </w:t>
      </w:r>
      <w:r w:rsidR="005062E9" w:rsidRPr="006C26E1">
        <w:rPr>
          <w:rFonts w:asciiTheme="minorHAnsi" w:hAnsiTheme="minorHAnsi" w:cstheme="minorHAnsi"/>
          <w:sz w:val="24"/>
          <w:szCs w:val="24"/>
          <w:lang w:val="pt-BR"/>
        </w:rPr>
        <w:t>– Thể thao-Sự kiện</w:t>
      </w:r>
    </w:p>
    <w:p w14:paraId="0F1671BB" w14:textId="77777777" w:rsidR="005062E9" w:rsidRPr="006C26E1" w:rsidRDefault="005062E9" w:rsidP="007A5D63">
      <w:pPr>
        <w:pStyle w:val="ListParagraph"/>
        <w:numPr>
          <w:ilvl w:val="0"/>
          <w:numId w:val="11"/>
        </w:numPr>
        <w:rPr>
          <w:rFonts w:asciiTheme="minorHAnsi" w:hAnsiTheme="minorHAnsi" w:cstheme="minorHAnsi"/>
          <w:sz w:val="24"/>
          <w:szCs w:val="24"/>
          <w:lang w:val="pt-BR"/>
        </w:rPr>
      </w:pPr>
      <w:r w:rsidRPr="006C26E1">
        <w:rPr>
          <w:rFonts w:asciiTheme="minorHAnsi" w:hAnsiTheme="minorHAnsi" w:cstheme="minorHAnsi"/>
          <w:sz w:val="24"/>
          <w:szCs w:val="24"/>
          <w:lang w:val="pt-BR"/>
        </w:rPr>
        <w:t>Mục Đề xuất – Tổng hợp</w:t>
      </w:r>
    </w:p>
    <w:p w14:paraId="2D228796" w14:textId="77777777" w:rsidR="007A5D63" w:rsidRPr="006C26E1" w:rsidRDefault="007A5D63" w:rsidP="007A5D63">
      <w:pPr>
        <w:pStyle w:val="Heading3"/>
        <w:rPr>
          <w:rFonts w:asciiTheme="minorHAnsi" w:hAnsiTheme="minorHAnsi" w:cstheme="minorHAnsi"/>
          <w:sz w:val="24"/>
          <w:lang w:val="pt-BR"/>
        </w:rPr>
      </w:pPr>
      <w:bookmarkStart w:id="3129" w:name="_Action_bar"/>
      <w:bookmarkStart w:id="3130" w:name="_Toc1030566"/>
      <w:bookmarkStart w:id="3131" w:name="_Toc5382210"/>
      <w:bookmarkEnd w:id="3129"/>
      <w:r w:rsidRPr="006C26E1">
        <w:rPr>
          <w:rFonts w:asciiTheme="minorHAnsi" w:hAnsiTheme="minorHAnsi" w:cstheme="minorHAnsi"/>
          <w:sz w:val="24"/>
          <w:lang w:val="pt-BR"/>
        </w:rPr>
        <w:t>Action bar</w:t>
      </w:r>
      <w:bookmarkEnd w:id="3130"/>
      <w:bookmarkEnd w:id="3131"/>
    </w:p>
    <w:p w14:paraId="687A4E40" w14:textId="77777777" w:rsidR="007A5D63" w:rsidRPr="006C26E1" w:rsidRDefault="007A5D63" w:rsidP="007A5D63">
      <w:pPr>
        <w:rPr>
          <w:rFonts w:asciiTheme="minorHAnsi" w:hAnsiTheme="minorHAnsi" w:cstheme="minorHAnsi"/>
          <w:sz w:val="24"/>
          <w:szCs w:val="24"/>
          <w:lang w:val="pt-BR"/>
        </w:rPr>
      </w:pPr>
      <w:r w:rsidRPr="006C26E1">
        <w:rPr>
          <w:rFonts w:asciiTheme="minorHAnsi" w:hAnsiTheme="minorHAnsi" w:cstheme="minorHAnsi"/>
          <w:sz w:val="24"/>
          <w:szCs w:val="24"/>
          <w:lang w:val="pt-BR"/>
        </w:rPr>
        <w:t>Action bar của Homepage bao gồm các chức năng:</w:t>
      </w:r>
    </w:p>
    <w:p w14:paraId="17DBC151" w14:textId="77777777" w:rsidR="007A5D63" w:rsidRPr="006C26E1" w:rsidRDefault="007A5D63" w:rsidP="007A5D63">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67F24364" wp14:editId="54104884">
            <wp:extent cx="3191256" cy="5148072"/>
            <wp:effectExtent l="0" t="0" r="9525" b="0"/>
            <wp:docPr id="212" name="Picture 212" descr="C:\Users\YenNH16\Downloads\SECOND SCREEN\Mockup\Ho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enNH16\Downloads\SECOND SCREEN\Mockup\Home\Hom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1256" cy="5148072"/>
                    </a:xfrm>
                    <a:prstGeom prst="rect">
                      <a:avLst/>
                    </a:prstGeom>
                    <a:noFill/>
                    <a:ln>
                      <a:noFill/>
                    </a:ln>
                  </pic:spPr>
                </pic:pic>
              </a:graphicData>
            </a:graphic>
          </wp:inline>
        </w:drawing>
      </w:r>
    </w:p>
    <w:p w14:paraId="60F8247D" w14:textId="77777777" w:rsidR="007A5D63" w:rsidRPr="006C26E1" w:rsidRDefault="007A5D63" w:rsidP="007A5D63">
      <w:pPr>
        <w:pStyle w:val="ListParagraph"/>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Action bar</w:t>
      </w:r>
    </w:p>
    <w:p w14:paraId="6F8BD81B" w14:textId="77777777" w:rsidR="007A5D63" w:rsidRPr="006C26E1" w:rsidRDefault="007A5D63" w:rsidP="007A5D63">
      <w:pPr>
        <w:rPr>
          <w:rFonts w:asciiTheme="minorHAnsi" w:hAnsiTheme="minorHAnsi" w:cstheme="minorHAnsi"/>
          <w:sz w:val="24"/>
          <w:szCs w:val="24"/>
          <w:lang w:val="pt-BR"/>
        </w:rPr>
      </w:pPr>
    </w:p>
    <w:p w14:paraId="031C087A" w14:textId="607E0D88" w:rsidR="007A5D63" w:rsidRPr="00A84EF4" w:rsidRDefault="007A5D63" w:rsidP="007A5D63">
      <w:pPr>
        <w:pStyle w:val="ListParagraph"/>
        <w:numPr>
          <w:ilvl w:val="0"/>
          <w:numId w:val="12"/>
        </w:numPr>
        <w:rPr>
          <w:rFonts w:asciiTheme="minorHAnsi" w:hAnsiTheme="minorHAnsi" w:cstheme="minorHAnsi"/>
          <w:color w:val="000000" w:themeColor="text1"/>
          <w:sz w:val="24"/>
          <w:szCs w:val="24"/>
          <w:lang w:val="pt-BR"/>
        </w:rPr>
      </w:pPr>
      <w:r w:rsidRPr="00A84EF4">
        <w:rPr>
          <w:rFonts w:asciiTheme="minorHAnsi" w:hAnsiTheme="minorHAnsi" w:cstheme="minorHAnsi"/>
          <w:color w:val="000000" w:themeColor="text1"/>
          <w:sz w:val="24"/>
          <w:szCs w:val="24"/>
          <w:lang w:val="pt-BR"/>
        </w:rPr>
        <w:t>QR code scanner (1)</w:t>
      </w:r>
      <w:r w:rsidR="003C251B">
        <w:rPr>
          <w:rFonts w:asciiTheme="minorHAnsi" w:hAnsiTheme="minorHAnsi" w:cstheme="minorHAnsi"/>
          <w:color w:val="000000" w:themeColor="text1"/>
          <w:sz w:val="24"/>
          <w:szCs w:val="24"/>
          <w:lang w:val="pt-BR"/>
        </w:rPr>
        <w:t xml:space="preserve"> (</w:t>
      </w:r>
      <w:r w:rsidR="00C95EEB" w:rsidRPr="006C26E1">
        <w:rPr>
          <w:rFonts w:asciiTheme="minorHAnsi" w:hAnsiTheme="minorHAnsi" w:cstheme="minorHAnsi"/>
          <w:sz w:val="24"/>
          <w:szCs w:val="24"/>
          <w:lang w:val="pt-BR"/>
        </w:rPr>
        <w:t>Luồng Scan QR Code tương tự như đã mô tả</w:t>
      </w:r>
      <w:r w:rsidR="00C95EEB">
        <w:rPr>
          <w:rFonts w:asciiTheme="minorHAnsi" w:hAnsiTheme="minorHAnsi" w:cstheme="minorHAnsi"/>
          <w:color w:val="000000" w:themeColor="text1"/>
          <w:sz w:val="24"/>
          <w:szCs w:val="24"/>
          <w:lang w:val="pt-BR"/>
        </w:rPr>
        <w:t xml:space="preserve"> </w:t>
      </w:r>
      <w:r w:rsidR="003C251B">
        <w:rPr>
          <w:rFonts w:asciiTheme="minorHAnsi" w:hAnsiTheme="minorHAnsi" w:cstheme="minorHAnsi"/>
          <w:color w:val="000000" w:themeColor="text1"/>
          <w:sz w:val="24"/>
          <w:szCs w:val="24"/>
          <w:lang w:val="pt-BR"/>
        </w:rPr>
        <w:t xml:space="preserve">tại mục </w:t>
      </w:r>
      <w:hyperlink w:anchor="_Kiểm_tra_liên" w:history="1">
        <w:r w:rsidR="003C251B" w:rsidRPr="003C251B">
          <w:rPr>
            <w:rStyle w:val="Hyperlink"/>
            <w:rFonts w:asciiTheme="minorHAnsi" w:hAnsiTheme="minorHAnsi" w:cstheme="minorHAnsi"/>
            <w:sz w:val="24"/>
            <w:szCs w:val="24"/>
            <w:lang w:val="pt-BR"/>
          </w:rPr>
          <w:t>Kiểm tra liên kết hợp đồng</w:t>
        </w:r>
      </w:hyperlink>
      <w:r w:rsidR="003C251B">
        <w:rPr>
          <w:rFonts w:asciiTheme="minorHAnsi" w:hAnsiTheme="minorHAnsi" w:cstheme="minorHAnsi"/>
          <w:color w:val="000000" w:themeColor="text1"/>
          <w:sz w:val="24"/>
          <w:szCs w:val="24"/>
          <w:lang w:val="pt-BR"/>
        </w:rPr>
        <w:t>)</w:t>
      </w:r>
    </w:p>
    <w:p w14:paraId="5A7B74C1" w14:textId="77777777" w:rsidR="007A5D63" w:rsidRPr="006C26E1" w:rsidRDefault="007A5D63" w:rsidP="007A5D63">
      <w:pPr>
        <w:pStyle w:val="ListParagraph"/>
        <w:numPr>
          <w:ilvl w:val="0"/>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Thanh tìm kiếm</w:t>
      </w:r>
    </w:p>
    <w:p w14:paraId="2AF1D9A2" w14:textId="77777777" w:rsidR="007A5D63" w:rsidRPr="006C26E1" w:rsidRDefault="007A5D63" w:rsidP="007A5D63">
      <w:pPr>
        <w:pStyle w:val="ListParagraph"/>
        <w:numPr>
          <w:ilvl w:val="1"/>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Tìm kiếm theo từ khóa (2)</w:t>
      </w:r>
    </w:p>
    <w:p w14:paraId="6287B818" w14:textId="2669A7BD" w:rsidR="007A5D63" w:rsidRPr="006C26E1" w:rsidRDefault="007A5D63" w:rsidP="007A5D63">
      <w:pPr>
        <w:pStyle w:val="ListParagraph"/>
        <w:numPr>
          <w:ilvl w:val="1"/>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Tìm kiếm bằng giọng nói (3)</w:t>
      </w:r>
      <w:r w:rsidR="00766C00" w:rsidRPr="006C26E1">
        <w:rPr>
          <w:rFonts w:asciiTheme="minorHAnsi" w:hAnsiTheme="minorHAnsi" w:cstheme="minorHAnsi"/>
          <w:sz w:val="24"/>
          <w:szCs w:val="24"/>
          <w:lang w:val="pt-BR"/>
        </w:rPr>
        <w:t xml:space="preserve"> (phase đầu chưa triển khai)</w:t>
      </w:r>
    </w:p>
    <w:p w14:paraId="4DDF90EC" w14:textId="77777777" w:rsidR="007A5D63" w:rsidRPr="006C26E1" w:rsidRDefault="007A5D63" w:rsidP="007A5D63">
      <w:pPr>
        <w:pStyle w:val="ListParagraph"/>
        <w:numPr>
          <w:ilvl w:val="1"/>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của thanh tìm kiếm ẩn khi scroll up (A) &amp; hiện khi scroll down (B) homepage</w:t>
      </w:r>
    </w:p>
    <w:p w14:paraId="29D6B04F" w14:textId="77777777" w:rsidR="007A5D63" w:rsidRPr="006C26E1" w:rsidRDefault="007A5D63" w:rsidP="007A5D63">
      <w:pPr>
        <w:pStyle w:val="ListParagraph"/>
        <w:ind w:left="1440"/>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0FBACD18" wp14:editId="0C5ABCBB">
            <wp:extent cx="2258568" cy="4087368"/>
            <wp:effectExtent l="0" t="0" r="8890" b="8890"/>
            <wp:docPr id="213" name="Picture 213" descr="C:\Users\YenNH16\Downloads\SECOND SCREEN\Mockup\Home\Effect-Scro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enNH16\Downloads\SECOND SCREEN\Mockup\Home\Effect-Scroll-Dow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8568" cy="4087368"/>
                    </a:xfrm>
                    <a:prstGeom prst="rect">
                      <a:avLst/>
                    </a:prstGeom>
                    <a:noFill/>
                    <a:ln>
                      <a:noFill/>
                    </a:ln>
                  </pic:spPr>
                </pic:pic>
              </a:graphicData>
            </a:graphic>
          </wp:inline>
        </w:drawing>
      </w:r>
      <w:r w:rsidRPr="00CC35EC">
        <w:rPr>
          <w:rFonts w:asciiTheme="minorHAnsi" w:hAnsiTheme="minorHAnsi" w:cstheme="minorHAnsi"/>
          <w:noProof/>
          <w:sz w:val="24"/>
          <w:szCs w:val="24"/>
        </w:rPr>
        <w:drawing>
          <wp:inline distT="0" distB="0" distL="0" distR="0" wp14:anchorId="10070F74" wp14:editId="79E88D7C">
            <wp:extent cx="2002536" cy="4078224"/>
            <wp:effectExtent l="0" t="0" r="0" b="0"/>
            <wp:docPr id="214" name="Picture 214" descr="C:\Users\YenNH16\Downloads\SECOND SCREEN\Mockup\Home\Effect-Scro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NH16\Downloads\SECOND SCREEN\Mockup\Home\Effect-Scroll-U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2536" cy="4078224"/>
                    </a:xfrm>
                    <a:prstGeom prst="rect">
                      <a:avLst/>
                    </a:prstGeom>
                    <a:noFill/>
                    <a:ln>
                      <a:noFill/>
                    </a:ln>
                  </pic:spPr>
                </pic:pic>
              </a:graphicData>
            </a:graphic>
          </wp:inline>
        </w:drawing>
      </w:r>
      <w:r w:rsidRPr="006C26E1">
        <w:rPr>
          <w:rFonts w:asciiTheme="minorHAnsi" w:eastAsia="Times New Roman" w:hAnsiTheme="minorHAnsi" w:cstheme="minorHAnsi"/>
          <w:snapToGrid w:val="0"/>
          <w:color w:val="000000"/>
          <w:w w:val="0"/>
          <w:sz w:val="24"/>
          <w:szCs w:val="24"/>
          <w:bdr w:val="none" w:sz="0" w:space="0" w:color="000000"/>
          <w:shd w:val="clear" w:color="000000" w:fill="000000"/>
          <w:lang w:val="x-none" w:eastAsia="x-none" w:bidi="x-none"/>
        </w:rPr>
        <w:t xml:space="preserve"> </w:t>
      </w:r>
    </w:p>
    <w:p w14:paraId="1A2919F0" w14:textId="77777777" w:rsidR="007A5D63" w:rsidRPr="006C26E1" w:rsidRDefault="007A5D63" w:rsidP="007A5D63">
      <w:pPr>
        <w:pStyle w:val="ListParagraph"/>
        <w:ind w:left="1440"/>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                        Scroll up (A)                                     Scroll down (B)</w:t>
      </w:r>
    </w:p>
    <w:p w14:paraId="2613E9C1" w14:textId="77777777" w:rsidR="007A5D63" w:rsidRPr="006C26E1" w:rsidRDefault="007A5D63" w:rsidP="007A5D63">
      <w:pPr>
        <w:pStyle w:val="ListParagraph"/>
        <w:ind w:left="1440"/>
        <w:rPr>
          <w:rFonts w:asciiTheme="minorHAnsi" w:hAnsiTheme="minorHAnsi" w:cstheme="minorHAnsi"/>
          <w:i/>
          <w:sz w:val="24"/>
          <w:szCs w:val="24"/>
          <w:lang w:val="pt-BR"/>
        </w:rPr>
      </w:pPr>
    </w:p>
    <w:p w14:paraId="312D9EA8" w14:textId="716A11BA" w:rsidR="007A5D63" w:rsidRPr="00A41DF4" w:rsidRDefault="00646413" w:rsidP="007A5D63">
      <w:pPr>
        <w:pStyle w:val="ListParagraph"/>
        <w:numPr>
          <w:ilvl w:val="0"/>
          <w:numId w:val="12"/>
        </w:numPr>
        <w:rPr>
          <w:rFonts w:asciiTheme="minorHAnsi" w:hAnsiTheme="minorHAnsi" w:cstheme="minorHAnsi"/>
          <w:sz w:val="24"/>
          <w:szCs w:val="24"/>
          <w:lang w:val="pt-BR"/>
        </w:rPr>
      </w:pPr>
      <w:r w:rsidRPr="00A41DF4">
        <w:rPr>
          <w:rFonts w:asciiTheme="minorHAnsi" w:hAnsiTheme="minorHAnsi" w:cstheme="minorHAnsi"/>
          <w:sz w:val="24"/>
          <w:szCs w:val="24"/>
          <w:lang w:val="pt-BR"/>
        </w:rPr>
        <w:t>Danh sách xem gần đây</w:t>
      </w:r>
      <w:r w:rsidR="007A5D63" w:rsidRPr="00A41DF4">
        <w:rPr>
          <w:rFonts w:asciiTheme="minorHAnsi" w:hAnsiTheme="minorHAnsi" w:cstheme="minorHAnsi"/>
          <w:sz w:val="24"/>
          <w:szCs w:val="24"/>
          <w:lang w:val="pt-BR"/>
        </w:rPr>
        <w:t xml:space="preserve"> (4)</w:t>
      </w:r>
    </w:p>
    <w:p w14:paraId="0D36FCE4" w14:textId="7B2A66A6" w:rsidR="00EC4A92" w:rsidRDefault="00A623DD" w:rsidP="00A41DF4">
      <w:pPr>
        <w:ind w:left="360"/>
        <w:jc w:val="both"/>
        <w:rPr>
          <w:rFonts w:asciiTheme="minorHAnsi" w:hAnsiTheme="minorHAnsi" w:cstheme="minorHAnsi"/>
          <w:sz w:val="24"/>
          <w:szCs w:val="24"/>
          <w:lang w:val="pt-BR"/>
        </w:rPr>
      </w:pPr>
      <w:r w:rsidRPr="00A41DF4">
        <w:rPr>
          <w:rFonts w:asciiTheme="minorHAnsi" w:hAnsiTheme="minorHAnsi" w:cstheme="minorHAnsi"/>
          <w:sz w:val="24"/>
          <w:szCs w:val="24"/>
          <w:lang w:val="pt-BR"/>
        </w:rPr>
        <w:t xml:space="preserve">Bao gồm </w:t>
      </w:r>
      <w:r w:rsidR="00F856E1">
        <w:rPr>
          <w:rFonts w:asciiTheme="minorHAnsi" w:hAnsiTheme="minorHAnsi" w:cstheme="minorHAnsi"/>
          <w:sz w:val="24"/>
          <w:szCs w:val="24"/>
          <w:lang w:val="pt-BR"/>
        </w:rPr>
        <w:t xml:space="preserve">tất cả </w:t>
      </w:r>
      <w:r w:rsidRPr="00A41DF4">
        <w:rPr>
          <w:rFonts w:asciiTheme="minorHAnsi" w:hAnsiTheme="minorHAnsi" w:cstheme="minorHAnsi"/>
          <w:sz w:val="24"/>
          <w:szCs w:val="24"/>
          <w:lang w:val="pt-BR"/>
        </w:rPr>
        <w:t>các nội dung</w:t>
      </w:r>
      <w:r w:rsidR="00F856E1">
        <w:rPr>
          <w:rFonts w:asciiTheme="minorHAnsi" w:hAnsiTheme="minorHAnsi" w:cstheme="minorHAnsi"/>
          <w:sz w:val="24"/>
          <w:szCs w:val="24"/>
          <w:lang w:val="pt-BR"/>
        </w:rPr>
        <w:t xml:space="preserve"> </w:t>
      </w:r>
      <w:r w:rsidRPr="00A41DF4">
        <w:rPr>
          <w:rFonts w:asciiTheme="minorHAnsi" w:hAnsiTheme="minorHAnsi" w:cstheme="minorHAnsi"/>
          <w:sz w:val="24"/>
          <w:szCs w:val="24"/>
          <w:lang w:val="pt-BR"/>
        </w:rPr>
        <w:t>đã phát</w:t>
      </w:r>
      <w:r w:rsidR="00AC7134">
        <w:rPr>
          <w:rFonts w:asciiTheme="minorHAnsi" w:hAnsiTheme="minorHAnsi" w:cstheme="minorHAnsi"/>
          <w:sz w:val="24"/>
          <w:szCs w:val="24"/>
          <w:lang w:val="pt-BR"/>
        </w:rPr>
        <w:t xml:space="preserve"> (play) </w:t>
      </w:r>
      <w:r w:rsidRPr="00A41DF4">
        <w:rPr>
          <w:rFonts w:asciiTheme="minorHAnsi" w:hAnsiTheme="minorHAnsi" w:cstheme="minorHAnsi"/>
          <w:sz w:val="24"/>
          <w:szCs w:val="24"/>
          <w:lang w:val="pt-BR"/>
        </w:rPr>
        <w:t>từ 30s trở lên</w:t>
      </w:r>
      <w:r w:rsidR="003A5E8F" w:rsidRPr="00F40A44">
        <w:rPr>
          <w:rFonts w:asciiTheme="minorHAnsi" w:hAnsiTheme="minorHAnsi" w:cstheme="minorHAnsi"/>
          <w:sz w:val="24"/>
          <w:szCs w:val="24"/>
          <w:lang w:val="pt-BR"/>
        </w:rPr>
        <w:t xml:space="preserve"> với </w:t>
      </w:r>
      <w:r w:rsidR="00642F64">
        <w:rPr>
          <w:rFonts w:asciiTheme="minorHAnsi" w:hAnsiTheme="minorHAnsi" w:cstheme="minorHAnsi"/>
          <w:sz w:val="24"/>
          <w:szCs w:val="24"/>
          <w:lang w:val="pt-BR"/>
        </w:rPr>
        <w:t xml:space="preserve">thứ tự </w:t>
      </w:r>
      <w:r w:rsidR="00F856E1">
        <w:rPr>
          <w:rFonts w:asciiTheme="minorHAnsi" w:hAnsiTheme="minorHAnsi" w:cstheme="minorHAnsi"/>
          <w:sz w:val="24"/>
          <w:szCs w:val="24"/>
          <w:lang w:val="pt-BR"/>
        </w:rPr>
        <w:t>được</w:t>
      </w:r>
      <w:r w:rsidR="00642F64" w:rsidRPr="00F40A44">
        <w:rPr>
          <w:rFonts w:asciiTheme="minorHAnsi" w:hAnsiTheme="minorHAnsi" w:cstheme="minorHAnsi"/>
          <w:sz w:val="24"/>
          <w:szCs w:val="24"/>
          <w:lang w:val="pt-BR"/>
        </w:rPr>
        <w:t xml:space="preserve"> </w:t>
      </w:r>
      <w:r w:rsidR="0072060B">
        <w:rPr>
          <w:rFonts w:asciiTheme="minorHAnsi" w:hAnsiTheme="minorHAnsi" w:cstheme="minorHAnsi"/>
          <w:sz w:val="24"/>
          <w:szCs w:val="24"/>
          <w:lang w:val="pt-BR"/>
        </w:rPr>
        <w:t>phát</w:t>
      </w:r>
      <w:r w:rsidR="00F856E1">
        <w:rPr>
          <w:rFonts w:asciiTheme="minorHAnsi" w:hAnsiTheme="minorHAnsi" w:cstheme="minorHAnsi"/>
          <w:sz w:val="24"/>
          <w:szCs w:val="24"/>
          <w:lang w:val="pt-BR"/>
        </w:rPr>
        <w:t xml:space="preserve"> từ</w:t>
      </w:r>
      <w:r w:rsidR="00F856E1" w:rsidRPr="00F40A44">
        <w:rPr>
          <w:rFonts w:asciiTheme="minorHAnsi" w:hAnsiTheme="minorHAnsi" w:cstheme="minorHAnsi"/>
          <w:sz w:val="24"/>
          <w:szCs w:val="24"/>
          <w:lang w:val="pt-BR"/>
        </w:rPr>
        <w:t xml:space="preserve"> </w:t>
      </w:r>
      <w:r w:rsidR="00642F64" w:rsidRPr="00F40A44">
        <w:rPr>
          <w:rFonts w:asciiTheme="minorHAnsi" w:hAnsiTheme="minorHAnsi" w:cstheme="minorHAnsi"/>
          <w:sz w:val="24"/>
          <w:szCs w:val="24"/>
          <w:lang w:val="pt-BR"/>
        </w:rPr>
        <w:t>mớ</w:t>
      </w:r>
      <w:r w:rsidR="00642F64">
        <w:rPr>
          <w:rFonts w:asciiTheme="minorHAnsi" w:hAnsiTheme="minorHAnsi" w:cstheme="minorHAnsi"/>
          <w:sz w:val="24"/>
          <w:szCs w:val="24"/>
          <w:lang w:val="pt-BR"/>
        </w:rPr>
        <w:t xml:space="preserve">i nhất. Thời gian lưu lại là 1 tháng kể từ lần </w:t>
      </w:r>
      <w:r w:rsidR="00AC7134">
        <w:rPr>
          <w:rFonts w:asciiTheme="minorHAnsi" w:hAnsiTheme="minorHAnsi" w:cstheme="minorHAnsi"/>
          <w:sz w:val="24"/>
          <w:szCs w:val="24"/>
          <w:lang w:val="pt-BR"/>
        </w:rPr>
        <w:t>phát</w:t>
      </w:r>
      <w:r w:rsidR="00642F64">
        <w:rPr>
          <w:rFonts w:asciiTheme="minorHAnsi" w:hAnsiTheme="minorHAnsi" w:cstheme="minorHAnsi"/>
          <w:sz w:val="24"/>
          <w:szCs w:val="24"/>
          <w:lang w:val="pt-BR"/>
        </w:rPr>
        <w:t xml:space="preserve"> cuối với nội dung đó. Không giới hạn item được lưu. </w:t>
      </w:r>
    </w:p>
    <w:p w14:paraId="76A70775" w14:textId="415F2F01" w:rsidR="003A5E8F" w:rsidRDefault="003A5E8F" w:rsidP="00A41DF4">
      <w:pPr>
        <w:ind w:left="360"/>
        <w:rPr>
          <w:rFonts w:asciiTheme="minorHAnsi" w:hAnsiTheme="minorHAnsi" w:cstheme="minorHAnsi"/>
          <w:sz w:val="24"/>
          <w:szCs w:val="24"/>
          <w:lang w:val="pt-BR"/>
        </w:rPr>
      </w:pPr>
    </w:p>
    <w:p w14:paraId="7B9B1D3D" w14:textId="1709F203" w:rsidR="003A5E8F" w:rsidRDefault="0072060B" w:rsidP="00A41DF4">
      <w:pPr>
        <w:ind w:left="360"/>
        <w:jc w:val="center"/>
        <w:rPr>
          <w:rFonts w:asciiTheme="minorHAnsi" w:hAnsiTheme="minorHAnsi" w:cstheme="minorHAnsi"/>
          <w:sz w:val="24"/>
          <w:szCs w:val="24"/>
          <w:lang w:val="pt-BR"/>
        </w:rPr>
      </w:pPr>
      <w:r w:rsidRPr="0072060B">
        <w:rPr>
          <w:rFonts w:asciiTheme="minorHAnsi" w:hAnsiTheme="minorHAnsi" w:cstheme="minorHAnsi"/>
          <w:noProof/>
          <w:sz w:val="24"/>
          <w:szCs w:val="24"/>
        </w:rPr>
        <w:lastRenderedPageBreak/>
        <w:drawing>
          <wp:inline distT="0" distB="0" distL="0" distR="0" wp14:anchorId="25122C7E" wp14:editId="45C944F2">
            <wp:extent cx="2404872" cy="4892040"/>
            <wp:effectExtent l="0" t="0" r="0" b="3810"/>
            <wp:docPr id="7" name="Picture 7" descr="C:\Users\YenNH16\Downloads\SECOND SCREEN\Mockup\Danhsachxemgan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NH16\Downloads\SECOND SCREEN\Mockup\Danhsachxemganda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4872" cy="4892040"/>
                    </a:xfrm>
                    <a:prstGeom prst="rect">
                      <a:avLst/>
                    </a:prstGeom>
                    <a:noFill/>
                    <a:ln>
                      <a:noFill/>
                    </a:ln>
                  </pic:spPr>
                </pic:pic>
              </a:graphicData>
            </a:graphic>
          </wp:inline>
        </w:drawing>
      </w:r>
    </w:p>
    <w:p w14:paraId="218E5387" w14:textId="5692437E" w:rsidR="0072060B" w:rsidRPr="00A41DF4" w:rsidRDefault="0072060B" w:rsidP="00A41DF4">
      <w:pPr>
        <w:ind w:left="360"/>
        <w:jc w:val="center"/>
        <w:rPr>
          <w:rFonts w:asciiTheme="minorHAnsi" w:hAnsiTheme="minorHAnsi" w:cstheme="minorHAnsi"/>
          <w:i/>
          <w:sz w:val="24"/>
          <w:szCs w:val="24"/>
          <w:lang w:val="pt-BR"/>
        </w:rPr>
      </w:pPr>
      <w:r w:rsidRPr="00A41DF4">
        <w:rPr>
          <w:rFonts w:asciiTheme="minorHAnsi" w:hAnsiTheme="minorHAnsi" w:cstheme="minorHAnsi"/>
          <w:i/>
          <w:sz w:val="24"/>
          <w:szCs w:val="24"/>
          <w:lang w:val="pt-BR"/>
        </w:rPr>
        <w:t>Danh sách xem gần đây</w:t>
      </w:r>
    </w:p>
    <w:p w14:paraId="358451F9" w14:textId="37EB8EA6" w:rsidR="00603605" w:rsidRPr="00A41DF4" w:rsidRDefault="00603605" w:rsidP="00A41DF4">
      <w:pPr>
        <w:ind w:firstLine="360"/>
        <w:rPr>
          <w:rFonts w:asciiTheme="minorHAnsi" w:hAnsiTheme="minorHAnsi" w:cstheme="minorHAnsi"/>
          <w:sz w:val="24"/>
          <w:szCs w:val="24"/>
          <w:lang w:val="pt-BR"/>
        </w:rPr>
      </w:pPr>
      <w:r>
        <w:rPr>
          <w:rFonts w:asciiTheme="minorHAnsi" w:hAnsiTheme="minorHAnsi" w:cstheme="minorHAnsi"/>
          <w:sz w:val="24"/>
          <w:szCs w:val="24"/>
          <w:lang w:val="pt-BR"/>
        </w:rPr>
        <w:t>Hiển thị giao diện bao gồm:</w:t>
      </w:r>
    </w:p>
    <w:p w14:paraId="44342C8A" w14:textId="6E5106F2" w:rsidR="0072060B" w:rsidRDefault="0072060B">
      <w:pPr>
        <w:pStyle w:val="ListParagraph"/>
        <w:numPr>
          <w:ilvl w:val="1"/>
          <w:numId w:val="12"/>
        </w:numPr>
        <w:rPr>
          <w:rFonts w:asciiTheme="minorHAnsi" w:hAnsiTheme="minorHAnsi" w:cstheme="minorHAnsi"/>
          <w:sz w:val="24"/>
          <w:szCs w:val="24"/>
          <w:lang w:val="pt-BR"/>
        </w:rPr>
        <w:pPrChange w:id="3132" w:author="Windows User" w:date="2019-04-03T16:14:00Z">
          <w:pPr>
            <w:pStyle w:val="ListParagraph"/>
            <w:numPr>
              <w:numId w:val="12"/>
            </w:numPr>
            <w:ind w:hanging="360"/>
          </w:pPr>
        </w:pPrChange>
      </w:pPr>
      <w:r>
        <w:rPr>
          <w:rFonts w:asciiTheme="minorHAnsi" w:hAnsiTheme="minorHAnsi" w:cstheme="minorHAnsi"/>
          <w:sz w:val="24"/>
          <w:szCs w:val="24"/>
          <w:lang w:val="pt-BR"/>
        </w:rPr>
        <w:t>(1) Quay trở lại trang trước</w:t>
      </w:r>
    </w:p>
    <w:p w14:paraId="70B06104" w14:textId="56D58EA4" w:rsidR="0072060B" w:rsidRDefault="0072060B">
      <w:pPr>
        <w:pStyle w:val="ListParagraph"/>
        <w:numPr>
          <w:ilvl w:val="1"/>
          <w:numId w:val="12"/>
        </w:numPr>
        <w:rPr>
          <w:rFonts w:asciiTheme="minorHAnsi" w:hAnsiTheme="minorHAnsi" w:cstheme="minorHAnsi"/>
          <w:sz w:val="24"/>
          <w:szCs w:val="24"/>
          <w:lang w:val="pt-BR"/>
        </w:rPr>
        <w:pPrChange w:id="3133" w:author="Windows User" w:date="2019-04-03T16:14:00Z">
          <w:pPr>
            <w:pStyle w:val="ListParagraph"/>
            <w:numPr>
              <w:numId w:val="12"/>
            </w:numPr>
            <w:ind w:hanging="360"/>
          </w:pPr>
        </w:pPrChange>
      </w:pPr>
      <w:r>
        <w:rPr>
          <w:rFonts w:asciiTheme="minorHAnsi" w:hAnsiTheme="minorHAnsi" w:cstheme="minorHAnsi"/>
          <w:sz w:val="24"/>
          <w:szCs w:val="24"/>
          <w:lang w:val="pt-BR"/>
        </w:rPr>
        <w:t xml:space="preserve">(2) Bật/tắt hiển thị chức năng </w:t>
      </w:r>
      <w:r w:rsidR="00BC36A5">
        <w:rPr>
          <w:rFonts w:asciiTheme="minorHAnsi" w:hAnsiTheme="minorHAnsi" w:cstheme="minorHAnsi"/>
          <w:sz w:val="24"/>
          <w:szCs w:val="24"/>
          <w:lang w:val="pt-BR"/>
        </w:rPr>
        <w:t>xóa item</w:t>
      </w:r>
    </w:p>
    <w:p w14:paraId="2EFA92C3" w14:textId="69A7D444" w:rsidR="0072060B" w:rsidRDefault="0072060B">
      <w:pPr>
        <w:pStyle w:val="ListParagraph"/>
        <w:numPr>
          <w:ilvl w:val="2"/>
          <w:numId w:val="12"/>
        </w:numPr>
        <w:rPr>
          <w:rFonts w:asciiTheme="minorHAnsi" w:hAnsiTheme="minorHAnsi" w:cstheme="minorHAnsi"/>
          <w:sz w:val="24"/>
          <w:szCs w:val="24"/>
          <w:lang w:val="pt-BR"/>
        </w:rPr>
        <w:pPrChange w:id="3134" w:author="Windows User" w:date="2019-04-03T16:14:00Z">
          <w:pPr>
            <w:pStyle w:val="ListParagraph"/>
            <w:numPr>
              <w:ilvl w:val="1"/>
              <w:numId w:val="12"/>
            </w:numPr>
            <w:ind w:left="1440" w:hanging="360"/>
          </w:pPr>
        </w:pPrChange>
      </w:pPr>
      <w:r>
        <w:rPr>
          <w:rFonts w:asciiTheme="minorHAnsi" w:hAnsiTheme="minorHAnsi" w:cstheme="minorHAnsi"/>
          <w:sz w:val="24"/>
          <w:szCs w:val="24"/>
          <w:lang w:val="pt-BR"/>
        </w:rPr>
        <w:t xml:space="preserve">(2.1) </w:t>
      </w:r>
      <w:r w:rsidR="00BC36A5">
        <w:rPr>
          <w:rFonts w:asciiTheme="minorHAnsi" w:hAnsiTheme="minorHAnsi" w:cstheme="minorHAnsi"/>
          <w:sz w:val="24"/>
          <w:szCs w:val="24"/>
          <w:lang w:val="pt-BR"/>
        </w:rPr>
        <w:t>Chọn tất cả các item</w:t>
      </w:r>
    </w:p>
    <w:p w14:paraId="66872132" w14:textId="6CA6C201" w:rsidR="00BC36A5" w:rsidRDefault="00BC36A5">
      <w:pPr>
        <w:pStyle w:val="ListParagraph"/>
        <w:numPr>
          <w:ilvl w:val="2"/>
          <w:numId w:val="12"/>
        </w:numPr>
        <w:rPr>
          <w:rFonts w:asciiTheme="minorHAnsi" w:hAnsiTheme="minorHAnsi" w:cstheme="minorHAnsi"/>
          <w:sz w:val="24"/>
          <w:szCs w:val="24"/>
          <w:lang w:val="pt-BR"/>
        </w:rPr>
        <w:pPrChange w:id="3135" w:author="Windows User" w:date="2019-04-03T16:14:00Z">
          <w:pPr>
            <w:pStyle w:val="ListParagraph"/>
            <w:numPr>
              <w:ilvl w:val="1"/>
              <w:numId w:val="12"/>
            </w:numPr>
            <w:ind w:left="1440" w:hanging="360"/>
          </w:pPr>
        </w:pPrChange>
      </w:pPr>
      <w:r>
        <w:rPr>
          <w:rFonts w:asciiTheme="minorHAnsi" w:hAnsiTheme="minorHAnsi" w:cstheme="minorHAnsi"/>
          <w:sz w:val="24"/>
          <w:szCs w:val="24"/>
          <w:lang w:val="pt-BR"/>
        </w:rPr>
        <w:t>(2.2) Xóa các item đã chọn</w:t>
      </w:r>
    </w:p>
    <w:p w14:paraId="0C95146F" w14:textId="4A3FB1A4" w:rsidR="00BC36A5" w:rsidRPr="00A41DF4" w:rsidRDefault="00BC36A5" w:rsidP="00A41DF4">
      <w:pPr>
        <w:jc w:val="center"/>
        <w:rPr>
          <w:rFonts w:asciiTheme="minorHAnsi" w:hAnsiTheme="minorHAnsi" w:cstheme="minorHAnsi"/>
          <w:sz w:val="24"/>
          <w:szCs w:val="24"/>
          <w:lang w:val="pt-BR"/>
        </w:rPr>
      </w:pPr>
      <w:r w:rsidRPr="00BC36A5">
        <w:rPr>
          <w:rFonts w:asciiTheme="minorHAnsi" w:hAnsiTheme="minorHAnsi" w:cstheme="minorHAnsi"/>
          <w:noProof/>
          <w:sz w:val="24"/>
          <w:szCs w:val="24"/>
        </w:rPr>
        <w:lastRenderedPageBreak/>
        <w:drawing>
          <wp:inline distT="0" distB="0" distL="0" distR="0" wp14:anchorId="483D7AC6" wp14:editId="0A0EAAFE">
            <wp:extent cx="2404872" cy="4892040"/>
            <wp:effectExtent l="0" t="0" r="0" b="3810"/>
            <wp:docPr id="8" name="Picture 8" descr="C:\Users\YenNH16\Downloads\SECOND SCREEN\Mockup\Danhsachxemgand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nNH16\Downloads\SECOND SCREEN\Mockup\Danhsachxemganday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4872" cy="4892040"/>
                    </a:xfrm>
                    <a:prstGeom prst="rect">
                      <a:avLst/>
                    </a:prstGeom>
                    <a:noFill/>
                    <a:ln>
                      <a:noFill/>
                    </a:ln>
                  </pic:spPr>
                </pic:pic>
              </a:graphicData>
            </a:graphic>
          </wp:inline>
        </w:drawing>
      </w:r>
    </w:p>
    <w:p w14:paraId="6DA0E939" w14:textId="035E456A" w:rsidR="00642F64" w:rsidRDefault="00BC36A5" w:rsidP="00A41DF4">
      <w:pPr>
        <w:ind w:left="360"/>
        <w:jc w:val="center"/>
        <w:rPr>
          <w:ins w:id="3136" w:author="Windows User" w:date="2019-04-03T14:37:00Z"/>
          <w:rFonts w:asciiTheme="minorHAnsi" w:hAnsiTheme="minorHAnsi" w:cstheme="minorHAnsi"/>
          <w:i/>
          <w:sz w:val="24"/>
          <w:szCs w:val="24"/>
          <w:lang w:val="pt-BR"/>
        </w:rPr>
      </w:pPr>
      <w:r w:rsidRPr="00BD07A0">
        <w:rPr>
          <w:rFonts w:asciiTheme="minorHAnsi" w:hAnsiTheme="minorHAnsi" w:cstheme="minorHAnsi"/>
          <w:i/>
          <w:sz w:val="24"/>
          <w:szCs w:val="24"/>
          <w:lang w:val="pt-BR"/>
        </w:rPr>
        <w:t>Bật chức năng</w:t>
      </w:r>
      <w:r w:rsidR="00603605" w:rsidRPr="00BD07A0">
        <w:rPr>
          <w:rFonts w:asciiTheme="minorHAnsi" w:hAnsiTheme="minorHAnsi" w:cstheme="minorHAnsi"/>
          <w:i/>
          <w:sz w:val="24"/>
          <w:szCs w:val="24"/>
          <w:lang w:val="pt-BR"/>
        </w:rPr>
        <w:t xml:space="preserve"> xóa</w:t>
      </w:r>
      <w:r w:rsidRPr="00BD07A0">
        <w:rPr>
          <w:rFonts w:asciiTheme="minorHAnsi" w:hAnsiTheme="minorHAnsi" w:cstheme="minorHAnsi"/>
          <w:i/>
          <w:sz w:val="24"/>
          <w:szCs w:val="24"/>
          <w:lang w:val="pt-BR"/>
        </w:rPr>
        <w:t xml:space="preserve"> item</w:t>
      </w:r>
    </w:p>
    <w:p w14:paraId="5299A0C4" w14:textId="77777777" w:rsidR="00B33F64" w:rsidRPr="00BD07A0" w:rsidRDefault="00B33F64" w:rsidP="00A41DF4">
      <w:pPr>
        <w:ind w:left="360"/>
        <w:jc w:val="center"/>
        <w:rPr>
          <w:rFonts w:asciiTheme="minorHAnsi" w:hAnsiTheme="minorHAnsi" w:cstheme="minorHAnsi"/>
          <w:i/>
          <w:sz w:val="24"/>
          <w:szCs w:val="24"/>
          <w:lang w:val="pt-BR"/>
        </w:rPr>
      </w:pPr>
    </w:p>
    <w:p w14:paraId="4C3CC410" w14:textId="2810C8BD" w:rsidR="007A5D63" w:rsidRDefault="00230004" w:rsidP="007A5D63">
      <w:pPr>
        <w:pStyle w:val="ListParagraph"/>
        <w:numPr>
          <w:ilvl w:val="0"/>
          <w:numId w:val="12"/>
        </w:numPr>
        <w:rPr>
          <w:ins w:id="3137" w:author="Windows User" w:date="2019-04-03T10:06:00Z"/>
          <w:rFonts w:asciiTheme="minorHAnsi" w:hAnsiTheme="minorHAnsi" w:cstheme="minorHAnsi"/>
          <w:sz w:val="24"/>
          <w:szCs w:val="24"/>
          <w:lang w:val="pt-BR"/>
        </w:rPr>
      </w:pPr>
      <w:ins w:id="3138" w:author="Windows User" w:date="2019-04-04T10:08:00Z">
        <w:r>
          <w:rPr>
            <w:rFonts w:asciiTheme="minorHAnsi" w:hAnsiTheme="minorHAnsi" w:cstheme="minorHAnsi"/>
            <w:sz w:val="24"/>
            <w:szCs w:val="24"/>
            <w:lang w:val="pt-BR"/>
          </w:rPr>
          <w:t>T</w:t>
        </w:r>
      </w:ins>
      <w:del w:id="3139" w:author="Windows User" w:date="2019-04-04T10:08:00Z">
        <w:r w:rsidR="007A5D63" w:rsidRPr="00BD07A0" w:rsidDel="006E6E10">
          <w:rPr>
            <w:rFonts w:asciiTheme="minorHAnsi" w:hAnsiTheme="minorHAnsi" w:cstheme="minorHAnsi"/>
            <w:sz w:val="24"/>
            <w:szCs w:val="24"/>
            <w:lang w:val="pt-BR"/>
            <w:rPrChange w:id="3140" w:author="Windows User" w:date="2019-04-03T10:06:00Z">
              <w:rPr>
                <w:rFonts w:asciiTheme="minorHAnsi" w:hAnsiTheme="minorHAnsi" w:cstheme="minorHAnsi"/>
                <w:sz w:val="24"/>
                <w:szCs w:val="24"/>
                <w:highlight w:val="yellow"/>
                <w:lang w:val="pt-BR"/>
              </w:rPr>
            </w:rPrChange>
          </w:rPr>
          <w:delText>T</w:delText>
        </w:r>
      </w:del>
      <w:r w:rsidR="007A5D63" w:rsidRPr="00BD07A0">
        <w:rPr>
          <w:rFonts w:asciiTheme="minorHAnsi" w:hAnsiTheme="minorHAnsi" w:cstheme="minorHAnsi"/>
          <w:sz w:val="24"/>
          <w:szCs w:val="24"/>
          <w:lang w:val="pt-BR"/>
          <w:rPrChange w:id="3141" w:author="Windows User" w:date="2019-04-03T10:06:00Z">
            <w:rPr>
              <w:rFonts w:asciiTheme="minorHAnsi" w:hAnsiTheme="minorHAnsi" w:cstheme="minorHAnsi"/>
              <w:sz w:val="24"/>
              <w:szCs w:val="24"/>
              <w:highlight w:val="yellow"/>
              <w:lang w:val="pt-BR"/>
            </w:rPr>
          </w:rPrChange>
        </w:rPr>
        <w:t xml:space="preserve">hông báo </w:t>
      </w:r>
      <w:del w:id="3142" w:author="Windows User" w:date="2019-04-03T16:09:00Z">
        <w:r w:rsidR="007A5D63" w:rsidRPr="00BD07A0" w:rsidDel="00C87FC3">
          <w:rPr>
            <w:rFonts w:asciiTheme="minorHAnsi" w:hAnsiTheme="minorHAnsi" w:cstheme="minorHAnsi"/>
            <w:sz w:val="24"/>
            <w:szCs w:val="24"/>
            <w:lang w:val="pt-BR"/>
            <w:rPrChange w:id="3143" w:author="Windows User" w:date="2019-04-03T10:06:00Z">
              <w:rPr>
                <w:rFonts w:asciiTheme="minorHAnsi" w:hAnsiTheme="minorHAnsi" w:cstheme="minorHAnsi"/>
                <w:sz w:val="24"/>
                <w:szCs w:val="24"/>
                <w:highlight w:val="yellow"/>
                <w:lang w:val="pt-BR"/>
              </w:rPr>
            </w:rPrChange>
          </w:rPr>
          <w:delText>từ hệ thống</w:delText>
        </w:r>
        <w:r w:rsidR="008F5825" w:rsidRPr="00BD07A0" w:rsidDel="00C87FC3">
          <w:rPr>
            <w:rFonts w:asciiTheme="minorHAnsi" w:hAnsiTheme="minorHAnsi" w:cstheme="minorHAnsi"/>
            <w:sz w:val="24"/>
            <w:szCs w:val="24"/>
            <w:lang w:val="pt-BR"/>
            <w:rPrChange w:id="3144" w:author="Windows User" w:date="2019-04-03T10:06:00Z">
              <w:rPr>
                <w:rFonts w:asciiTheme="minorHAnsi" w:hAnsiTheme="minorHAnsi" w:cstheme="minorHAnsi"/>
                <w:sz w:val="24"/>
                <w:szCs w:val="24"/>
                <w:highlight w:val="yellow"/>
                <w:lang w:val="pt-BR"/>
              </w:rPr>
            </w:rPrChange>
          </w:rPr>
          <w:delText xml:space="preserve"> </w:delText>
        </w:r>
      </w:del>
      <w:ins w:id="3145" w:author="Windows User" w:date="2019-04-03T16:09:00Z">
        <w:r w:rsidR="00C87FC3">
          <w:rPr>
            <w:rFonts w:asciiTheme="minorHAnsi" w:hAnsiTheme="minorHAnsi" w:cstheme="minorHAnsi"/>
            <w:sz w:val="24"/>
            <w:szCs w:val="24"/>
            <w:lang w:val="pt-BR"/>
          </w:rPr>
          <w:t>(</w:t>
        </w:r>
      </w:ins>
      <w:ins w:id="3146" w:author="Windows User" w:date="2019-04-04T09:27:00Z">
        <w:r w:rsidR="00A54F98">
          <w:rPr>
            <w:rFonts w:asciiTheme="minorHAnsi" w:hAnsiTheme="minorHAnsi" w:cstheme="minorHAnsi"/>
            <w:sz w:val="24"/>
            <w:szCs w:val="24"/>
            <w:lang w:val="pt-BR"/>
          </w:rPr>
          <w:t xml:space="preserve">server push </w:t>
        </w:r>
      </w:ins>
      <w:del w:id="3147" w:author="Windows User" w:date="2019-04-03T16:09:00Z">
        <w:r w:rsidR="008F5825" w:rsidRPr="00BD07A0" w:rsidDel="00C87FC3">
          <w:rPr>
            <w:rFonts w:asciiTheme="minorHAnsi" w:hAnsiTheme="minorHAnsi" w:cstheme="minorHAnsi"/>
            <w:sz w:val="24"/>
            <w:szCs w:val="24"/>
            <w:lang w:val="pt-BR"/>
            <w:rPrChange w:id="3148" w:author="Windows User" w:date="2019-04-03T10:06:00Z">
              <w:rPr>
                <w:rFonts w:asciiTheme="minorHAnsi" w:hAnsiTheme="minorHAnsi" w:cstheme="minorHAnsi"/>
                <w:sz w:val="24"/>
                <w:szCs w:val="24"/>
                <w:highlight w:val="yellow"/>
                <w:lang w:val="pt-BR"/>
              </w:rPr>
            </w:rPrChange>
          </w:rPr>
          <w:delText xml:space="preserve">- </w:delText>
        </w:r>
      </w:del>
      <w:ins w:id="3149" w:author="Windows User" w:date="2019-04-03T16:09:00Z">
        <w:r w:rsidR="00C87FC3">
          <w:rPr>
            <w:rFonts w:asciiTheme="minorHAnsi" w:hAnsiTheme="minorHAnsi" w:cstheme="minorHAnsi"/>
            <w:sz w:val="24"/>
            <w:szCs w:val="24"/>
            <w:lang w:val="pt-BR"/>
          </w:rPr>
          <w:t>n</w:t>
        </w:r>
      </w:ins>
      <w:del w:id="3150" w:author="Windows User" w:date="2019-04-03T16:09:00Z">
        <w:r w:rsidR="008F5825" w:rsidRPr="00BD07A0" w:rsidDel="00C87FC3">
          <w:rPr>
            <w:rFonts w:asciiTheme="minorHAnsi" w:hAnsiTheme="minorHAnsi" w:cstheme="minorHAnsi"/>
            <w:sz w:val="24"/>
            <w:szCs w:val="24"/>
            <w:lang w:val="pt-BR"/>
            <w:rPrChange w:id="3151" w:author="Windows User" w:date="2019-04-03T10:06:00Z">
              <w:rPr>
                <w:rFonts w:asciiTheme="minorHAnsi" w:hAnsiTheme="minorHAnsi" w:cstheme="minorHAnsi"/>
                <w:sz w:val="24"/>
                <w:szCs w:val="24"/>
                <w:highlight w:val="yellow"/>
                <w:lang w:val="pt-BR"/>
              </w:rPr>
            </w:rPrChange>
          </w:rPr>
          <w:delText>N</w:delText>
        </w:r>
      </w:del>
      <w:r w:rsidR="008F5825" w:rsidRPr="00BD07A0">
        <w:rPr>
          <w:rFonts w:asciiTheme="minorHAnsi" w:hAnsiTheme="minorHAnsi" w:cstheme="minorHAnsi"/>
          <w:sz w:val="24"/>
          <w:szCs w:val="24"/>
          <w:lang w:val="pt-BR"/>
          <w:rPrChange w:id="3152" w:author="Windows User" w:date="2019-04-03T10:06:00Z">
            <w:rPr>
              <w:rFonts w:asciiTheme="minorHAnsi" w:hAnsiTheme="minorHAnsi" w:cstheme="minorHAnsi"/>
              <w:sz w:val="24"/>
              <w:szCs w:val="24"/>
              <w:highlight w:val="yellow"/>
              <w:lang w:val="pt-BR"/>
            </w:rPr>
          </w:rPrChange>
        </w:rPr>
        <w:t>otifications</w:t>
      </w:r>
      <w:ins w:id="3153" w:author="Windows User" w:date="2019-04-03T16:09:00Z">
        <w:r w:rsidR="00C87FC3">
          <w:rPr>
            <w:rFonts w:asciiTheme="minorHAnsi" w:hAnsiTheme="minorHAnsi" w:cstheme="minorHAnsi"/>
            <w:sz w:val="24"/>
            <w:szCs w:val="24"/>
            <w:lang w:val="pt-BR"/>
          </w:rPr>
          <w:t>)</w:t>
        </w:r>
      </w:ins>
      <w:r w:rsidR="007A5D63" w:rsidRPr="00BD07A0">
        <w:rPr>
          <w:rFonts w:asciiTheme="minorHAnsi" w:hAnsiTheme="minorHAnsi" w:cstheme="minorHAnsi"/>
          <w:sz w:val="24"/>
          <w:szCs w:val="24"/>
          <w:lang w:val="pt-BR"/>
          <w:rPrChange w:id="3154" w:author="Windows User" w:date="2019-04-03T10:06:00Z">
            <w:rPr>
              <w:rFonts w:asciiTheme="minorHAnsi" w:hAnsiTheme="minorHAnsi" w:cstheme="minorHAnsi"/>
              <w:sz w:val="24"/>
              <w:szCs w:val="24"/>
              <w:highlight w:val="yellow"/>
              <w:lang w:val="pt-BR"/>
            </w:rPr>
          </w:rPrChange>
        </w:rPr>
        <w:t xml:space="preserve"> (5)</w:t>
      </w:r>
    </w:p>
    <w:p w14:paraId="05DA149A" w14:textId="62737CED" w:rsidR="00A54F98" w:rsidRDefault="00A54F98">
      <w:pPr>
        <w:ind w:firstLine="360"/>
        <w:rPr>
          <w:ins w:id="3155" w:author="Windows User" w:date="2019-04-04T09:33:00Z"/>
          <w:rFonts w:asciiTheme="minorHAnsi" w:hAnsiTheme="minorHAnsi" w:cstheme="minorHAnsi"/>
          <w:sz w:val="24"/>
          <w:szCs w:val="24"/>
          <w:lang w:val="pt-BR"/>
        </w:rPr>
        <w:pPrChange w:id="3156" w:author="Windows User" w:date="2019-04-04T09:45:00Z">
          <w:pPr>
            <w:pStyle w:val="ListParagraph"/>
            <w:numPr>
              <w:numId w:val="12"/>
            </w:numPr>
            <w:ind w:hanging="360"/>
          </w:pPr>
        </w:pPrChange>
      </w:pPr>
      <w:ins w:id="3157" w:author="Windows User" w:date="2019-04-04T09:27:00Z">
        <w:r>
          <w:rPr>
            <w:rFonts w:asciiTheme="minorHAnsi" w:hAnsiTheme="minorHAnsi" w:cstheme="minorHAnsi"/>
            <w:sz w:val="24"/>
            <w:szCs w:val="24"/>
            <w:lang w:val="pt-BR"/>
          </w:rPr>
          <w:t xml:space="preserve">Bao gồm </w:t>
        </w:r>
      </w:ins>
      <w:ins w:id="3158" w:author="Windows User" w:date="2019-04-03T11:13:00Z">
        <w:r w:rsidR="00731980">
          <w:rPr>
            <w:rFonts w:asciiTheme="minorHAnsi" w:hAnsiTheme="minorHAnsi" w:cstheme="minorHAnsi"/>
            <w:sz w:val="24"/>
            <w:szCs w:val="24"/>
            <w:lang w:val="pt-BR"/>
          </w:rPr>
          <w:t xml:space="preserve">tất cả </w:t>
        </w:r>
      </w:ins>
      <w:ins w:id="3159" w:author="Windows User" w:date="2019-04-03T10:06:00Z">
        <w:r w:rsidR="00BD07A0">
          <w:rPr>
            <w:rFonts w:asciiTheme="minorHAnsi" w:hAnsiTheme="minorHAnsi" w:cstheme="minorHAnsi"/>
            <w:sz w:val="24"/>
            <w:szCs w:val="24"/>
            <w:lang w:val="pt-BR"/>
          </w:rPr>
          <w:t>những thông báo từ hệ thống tới người dùng</w:t>
        </w:r>
      </w:ins>
      <w:ins w:id="3160" w:author="Windows User" w:date="2019-04-04T09:30:00Z">
        <w:r>
          <w:rPr>
            <w:rFonts w:asciiTheme="minorHAnsi" w:hAnsiTheme="minorHAnsi" w:cstheme="minorHAnsi"/>
            <w:sz w:val="24"/>
            <w:szCs w:val="24"/>
            <w:lang w:val="pt-BR"/>
          </w:rPr>
          <w:t xml:space="preserve"> với </w:t>
        </w:r>
      </w:ins>
      <w:ins w:id="3161" w:author="Windows User" w:date="2019-04-04T09:33:00Z">
        <w:r w:rsidR="00157CE4">
          <w:rPr>
            <w:rFonts w:asciiTheme="minorHAnsi" w:hAnsiTheme="minorHAnsi" w:cstheme="minorHAnsi"/>
            <w:sz w:val="24"/>
            <w:szCs w:val="24"/>
            <w:lang w:val="pt-BR"/>
          </w:rPr>
          <w:t>các loại như sau</w:t>
        </w:r>
      </w:ins>
      <w:ins w:id="3162" w:author="Windows User" w:date="2019-04-04T09:35:00Z">
        <w:r w:rsidR="00157CE4">
          <w:rPr>
            <w:rFonts w:asciiTheme="minorHAnsi" w:hAnsiTheme="minorHAnsi" w:cstheme="minorHAnsi"/>
            <w:sz w:val="24"/>
            <w:szCs w:val="24"/>
            <w:lang w:val="pt-BR"/>
          </w:rPr>
          <w:t>:</w:t>
        </w:r>
      </w:ins>
    </w:p>
    <w:p w14:paraId="0A7C7C3F" w14:textId="50D06E7C" w:rsidR="00544AA7" w:rsidRDefault="006E6E10">
      <w:pPr>
        <w:pStyle w:val="ListParagraph"/>
        <w:numPr>
          <w:ilvl w:val="1"/>
          <w:numId w:val="12"/>
        </w:numPr>
        <w:rPr>
          <w:ins w:id="3163" w:author="Windows User" w:date="2019-04-04T09:48:00Z"/>
          <w:rFonts w:asciiTheme="minorHAnsi" w:hAnsiTheme="minorHAnsi" w:cstheme="minorHAnsi"/>
          <w:sz w:val="24"/>
          <w:szCs w:val="24"/>
          <w:lang w:val="pt-BR"/>
        </w:rPr>
        <w:pPrChange w:id="3164" w:author="Windows User" w:date="2019-04-03T15:59:00Z">
          <w:pPr>
            <w:ind w:left="360"/>
          </w:pPr>
        </w:pPrChange>
      </w:pPr>
      <w:ins w:id="3165" w:author="Windows User" w:date="2019-04-04T10:08:00Z">
        <w:r>
          <w:rPr>
            <w:rFonts w:asciiTheme="minorHAnsi" w:hAnsiTheme="minorHAnsi" w:cstheme="minorHAnsi"/>
            <w:sz w:val="24"/>
            <w:szCs w:val="24"/>
            <w:lang w:val="pt-BR"/>
          </w:rPr>
          <w:t>Status</w:t>
        </w:r>
      </w:ins>
      <w:ins w:id="3166" w:author="Windows User" w:date="2019-04-03T10:45:00Z">
        <w:r w:rsidR="006B7D7C" w:rsidRPr="006F3CC0">
          <w:rPr>
            <w:rFonts w:asciiTheme="minorHAnsi" w:hAnsiTheme="minorHAnsi" w:cstheme="minorHAnsi"/>
            <w:sz w:val="24"/>
            <w:szCs w:val="24"/>
            <w:lang w:val="pt-BR"/>
            <w:rPrChange w:id="3167" w:author="Windows User" w:date="2019-04-03T15:59:00Z">
              <w:rPr>
                <w:lang w:val="pt-BR"/>
              </w:rPr>
            </w:rPrChange>
          </w:rPr>
          <w:t xml:space="preserve">: </w:t>
        </w:r>
      </w:ins>
      <w:ins w:id="3168" w:author="Windows User" w:date="2019-04-03T14:38:00Z">
        <w:r w:rsidR="00B33F64" w:rsidRPr="006F3CC0">
          <w:rPr>
            <w:rFonts w:asciiTheme="minorHAnsi" w:hAnsiTheme="minorHAnsi" w:cstheme="minorHAnsi"/>
            <w:sz w:val="24"/>
            <w:szCs w:val="24"/>
            <w:lang w:val="pt-BR"/>
            <w:rPrChange w:id="3169" w:author="Windows User" w:date="2019-04-03T15:59:00Z">
              <w:rPr>
                <w:lang w:val="pt-BR"/>
              </w:rPr>
            </w:rPrChange>
          </w:rPr>
          <w:t xml:space="preserve">pop up chỉ </w:t>
        </w:r>
      </w:ins>
      <w:ins w:id="3170" w:author="Windows User" w:date="2019-04-03T10:45:00Z">
        <w:r w:rsidR="00B33F64" w:rsidRPr="006F3CC0">
          <w:rPr>
            <w:rFonts w:asciiTheme="minorHAnsi" w:hAnsiTheme="minorHAnsi" w:cstheme="minorHAnsi"/>
            <w:sz w:val="24"/>
            <w:szCs w:val="24"/>
            <w:lang w:val="pt-BR"/>
            <w:rPrChange w:id="3171" w:author="Windows User" w:date="2019-04-03T15:59:00Z">
              <w:rPr>
                <w:lang w:val="pt-BR"/>
              </w:rPr>
            </w:rPrChange>
          </w:rPr>
          <w:t>hiển thị thông tin</w:t>
        </w:r>
      </w:ins>
      <w:ins w:id="3172" w:author="Windows User" w:date="2019-04-03T14:40:00Z">
        <w:r w:rsidR="00544AA7" w:rsidRPr="00230004">
          <w:rPr>
            <w:rFonts w:asciiTheme="minorHAnsi" w:hAnsiTheme="minorHAnsi" w:cstheme="minorHAnsi"/>
            <w:sz w:val="24"/>
            <w:szCs w:val="24"/>
            <w:lang w:val="pt-BR"/>
          </w:rPr>
          <w:t xml:space="preserve"> (có thể bao gồm hình, text)</w:t>
        </w:r>
        <w:r w:rsidR="00436118">
          <w:rPr>
            <w:rFonts w:asciiTheme="minorHAnsi" w:hAnsiTheme="minorHAnsi" w:cstheme="minorHAnsi"/>
            <w:sz w:val="24"/>
            <w:szCs w:val="24"/>
            <w:lang w:val="pt-BR"/>
          </w:rPr>
          <w:t xml:space="preserve">, </w:t>
        </w:r>
        <w:r w:rsidR="00544AA7" w:rsidRPr="00230004">
          <w:rPr>
            <w:rFonts w:asciiTheme="minorHAnsi" w:hAnsiTheme="minorHAnsi" w:cstheme="minorHAnsi"/>
            <w:sz w:val="24"/>
            <w:szCs w:val="24"/>
            <w:lang w:val="pt-BR"/>
          </w:rPr>
          <w:t>không lưu</w:t>
        </w:r>
      </w:ins>
      <w:ins w:id="3173" w:author="Windows User" w:date="2019-04-04T09:49:00Z">
        <w:r w:rsidR="00544AA7">
          <w:rPr>
            <w:rFonts w:asciiTheme="minorHAnsi" w:hAnsiTheme="minorHAnsi" w:cstheme="minorHAnsi"/>
            <w:sz w:val="24"/>
            <w:szCs w:val="24"/>
            <w:lang w:val="pt-BR"/>
          </w:rPr>
          <w:t xml:space="preserve"> lại</w:t>
        </w:r>
      </w:ins>
      <w:ins w:id="3174" w:author="Windows User" w:date="2019-04-03T14:40:00Z">
        <w:r w:rsidR="00544AA7" w:rsidRPr="00230004">
          <w:rPr>
            <w:rFonts w:asciiTheme="minorHAnsi" w:hAnsiTheme="minorHAnsi" w:cstheme="minorHAnsi"/>
            <w:sz w:val="24"/>
            <w:szCs w:val="24"/>
            <w:lang w:val="pt-BR"/>
          </w:rPr>
          <w:t xml:space="preserve"> trên mục thông báo </w:t>
        </w:r>
      </w:ins>
      <w:ins w:id="3175" w:author="Windows User" w:date="2019-04-04T11:24:00Z">
        <w:r w:rsidR="00436118">
          <w:rPr>
            <w:rFonts w:asciiTheme="minorHAnsi" w:hAnsiTheme="minorHAnsi" w:cstheme="minorHAnsi"/>
            <w:sz w:val="24"/>
            <w:szCs w:val="24"/>
            <w:lang w:val="pt-BR"/>
          </w:rPr>
          <w:t xml:space="preserve">và được xóa sau khi người dùng </w:t>
        </w:r>
      </w:ins>
      <w:ins w:id="3176" w:author="Windows User" w:date="2019-04-04T11:25:00Z">
        <w:r w:rsidR="00436118">
          <w:rPr>
            <w:rFonts w:asciiTheme="minorHAnsi" w:hAnsiTheme="minorHAnsi" w:cstheme="minorHAnsi"/>
            <w:sz w:val="24"/>
            <w:szCs w:val="24"/>
            <w:lang w:val="pt-BR"/>
          </w:rPr>
          <w:t>tương tác.</w:t>
        </w:r>
      </w:ins>
    </w:p>
    <w:p w14:paraId="19091D5C" w14:textId="49115FB9" w:rsidR="006F3CC0" w:rsidRPr="001D2391" w:rsidRDefault="001D2391">
      <w:pPr>
        <w:pStyle w:val="ListParagraph"/>
        <w:numPr>
          <w:ilvl w:val="1"/>
          <w:numId w:val="12"/>
        </w:numPr>
        <w:rPr>
          <w:ins w:id="3177" w:author="Windows User" w:date="2019-04-03T15:59:00Z"/>
          <w:rFonts w:asciiTheme="minorHAnsi" w:hAnsiTheme="minorHAnsi" w:cstheme="minorHAnsi"/>
          <w:sz w:val="24"/>
          <w:szCs w:val="24"/>
          <w:lang w:val="pt-BR"/>
          <w:rPrChange w:id="3178" w:author="Windows User" w:date="2019-04-04T11:23:00Z">
            <w:rPr>
              <w:ins w:id="3179" w:author="Windows User" w:date="2019-04-03T15:59:00Z"/>
              <w:lang w:val="pt-BR"/>
            </w:rPr>
          </w:rPrChange>
        </w:rPr>
        <w:pPrChange w:id="3180" w:author="Windows User" w:date="2019-04-04T11:23:00Z">
          <w:pPr>
            <w:ind w:left="360"/>
          </w:pPr>
        </w:pPrChange>
      </w:pPr>
      <w:ins w:id="3181" w:author="Windows User" w:date="2019-04-04T11:22:00Z">
        <w:r>
          <w:rPr>
            <w:rFonts w:asciiTheme="minorHAnsi" w:hAnsiTheme="minorHAnsi" w:cstheme="minorHAnsi"/>
            <w:sz w:val="24"/>
            <w:szCs w:val="24"/>
            <w:lang w:val="pt-BR"/>
          </w:rPr>
          <w:t xml:space="preserve">Dialogue: </w:t>
        </w:r>
        <w:r w:rsidRPr="000F3A74">
          <w:rPr>
            <w:rFonts w:asciiTheme="minorHAnsi" w:hAnsiTheme="minorHAnsi" w:cstheme="minorHAnsi"/>
            <w:sz w:val="24"/>
            <w:szCs w:val="24"/>
            <w:lang w:val="pt-BR"/>
          </w:rPr>
          <w:t>pop up chỉ hiển thị thông tin</w:t>
        </w:r>
        <w:r w:rsidRPr="00230004">
          <w:rPr>
            <w:rFonts w:asciiTheme="minorHAnsi" w:hAnsiTheme="minorHAnsi" w:cstheme="minorHAnsi"/>
            <w:sz w:val="24"/>
            <w:szCs w:val="24"/>
            <w:lang w:val="pt-BR"/>
          </w:rPr>
          <w:t xml:space="preserve"> (có thể bao gồ</w:t>
        </w:r>
        <w:r>
          <w:rPr>
            <w:rFonts w:asciiTheme="minorHAnsi" w:hAnsiTheme="minorHAnsi" w:cstheme="minorHAnsi"/>
            <w:sz w:val="24"/>
            <w:szCs w:val="24"/>
            <w:lang w:val="pt-BR"/>
          </w:rPr>
          <w:t>m hình, text),</w:t>
        </w:r>
      </w:ins>
      <w:ins w:id="3182" w:author="Windows User" w:date="2019-04-04T11:23:00Z">
        <w:r>
          <w:rPr>
            <w:rFonts w:asciiTheme="minorHAnsi" w:hAnsiTheme="minorHAnsi" w:cstheme="minorHAnsi"/>
            <w:sz w:val="24"/>
            <w:szCs w:val="24"/>
            <w:lang w:val="pt-BR"/>
          </w:rPr>
          <w:t xml:space="preserve"> </w:t>
        </w:r>
      </w:ins>
      <w:ins w:id="3183" w:author="Windows User" w:date="2019-04-04T11:22:00Z">
        <w:r w:rsidRPr="00230004">
          <w:rPr>
            <w:rFonts w:asciiTheme="minorHAnsi" w:hAnsiTheme="minorHAnsi" w:cstheme="minorHAnsi"/>
            <w:sz w:val="24"/>
            <w:szCs w:val="24"/>
            <w:lang w:val="pt-BR"/>
          </w:rPr>
          <w:t>lưu</w:t>
        </w:r>
        <w:r>
          <w:rPr>
            <w:rFonts w:asciiTheme="minorHAnsi" w:hAnsiTheme="minorHAnsi" w:cstheme="minorHAnsi"/>
            <w:sz w:val="24"/>
            <w:szCs w:val="24"/>
            <w:lang w:val="pt-BR"/>
          </w:rPr>
          <w:t xml:space="preserve"> lại</w:t>
        </w:r>
        <w:r w:rsidRPr="00230004">
          <w:rPr>
            <w:rFonts w:asciiTheme="minorHAnsi" w:hAnsiTheme="minorHAnsi" w:cstheme="minorHAnsi"/>
            <w:sz w:val="24"/>
            <w:szCs w:val="24"/>
            <w:lang w:val="pt-BR"/>
          </w:rPr>
          <w:t xml:space="preserve"> trên mục thông báo</w:t>
        </w:r>
        <w:r>
          <w:rPr>
            <w:rFonts w:asciiTheme="minorHAnsi" w:hAnsiTheme="minorHAnsi" w:cstheme="minorHAnsi"/>
            <w:sz w:val="24"/>
            <w:szCs w:val="24"/>
            <w:lang w:val="pt-BR"/>
          </w:rPr>
          <w:t xml:space="preserve"> </w:t>
        </w:r>
      </w:ins>
      <w:ins w:id="3184" w:author="Windows User" w:date="2019-04-03T10:45:00Z">
        <w:r w:rsidR="006B7D7C" w:rsidRPr="001D2391">
          <w:rPr>
            <w:rFonts w:asciiTheme="minorHAnsi" w:hAnsiTheme="minorHAnsi" w:cstheme="minorHAnsi"/>
            <w:sz w:val="24"/>
            <w:szCs w:val="24"/>
            <w:lang w:val="pt-BR"/>
            <w:rPrChange w:id="3185" w:author="Windows User" w:date="2019-04-04T11:23:00Z">
              <w:rPr>
                <w:lang w:val="pt-BR"/>
              </w:rPr>
            </w:rPrChange>
          </w:rPr>
          <w:t>và thực hiện</w:t>
        </w:r>
      </w:ins>
      <w:ins w:id="3186" w:author="Windows User" w:date="2019-04-03T15:56:00Z">
        <w:r w:rsidR="006F3CC0" w:rsidRPr="001D2391">
          <w:rPr>
            <w:rFonts w:asciiTheme="minorHAnsi" w:hAnsiTheme="minorHAnsi" w:cstheme="minorHAnsi"/>
            <w:sz w:val="24"/>
            <w:szCs w:val="24"/>
            <w:lang w:val="pt-BR"/>
            <w:rPrChange w:id="3187" w:author="Windows User" w:date="2019-04-04T11:23:00Z">
              <w:rPr>
                <w:lang w:val="pt-BR"/>
              </w:rPr>
            </w:rPrChange>
          </w:rPr>
          <w:t xml:space="preserve"> các</w:t>
        </w:r>
      </w:ins>
      <w:ins w:id="3188" w:author="Windows User" w:date="2019-04-03T10:45:00Z">
        <w:r w:rsidR="006B7D7C" w:rsidRPr="001D2391">
          <w:rPr>
            <w:rFonts w:asciiTheme="minorHAnsi" w:hAnsiTheme="minorHAnsi" w:cstheme="minorHAnsi"/>
            <w:sz w:val="24"/>
            <w:szCs w:val="24"/>
            <w:lang w:val="pt-BR"/>
            <w:rPrChange w:id="3189" w:author="Windows User" w:date="2019-04-04T11:23:00Z">
              <w:rPr>
                <w:lang w:val="pt-BR"/>
              </w:rPr>
            </w:rPrChange>
          </w:rPr>
          <w:t xml:space="preserve"> tác vụ được gắn</w:t>
        </w:r>
      </w:ins>
      <w:ins w:id="3190" w:author="Windows User" w:date="2019-04-03T15:58:00Z">
        <w:r w:rsidR="006F3CC0" w:rsidRPr="001D2391">
          <w:rPr>
            <w:rFonts w:asciiTheme="minorHAnsi" w:hAnsiTheme="minorHAnsi" w:cstheme="minorHAnsi"/>
            <w:sz w:val="24"/>
            <w:szCs w:val="24"/>
            <w:lang w:val="pt-BR"/>
            <w:rPrChange w:id="3191" w:author="Windows User" w:date="2019-04-04T11:23:00Z">
              <w:rPr>
                <w:lang w:val="pt-BR"/>
              </w:rPr>
            </w:rPrChange>
          </w:rPr>
          <w:t xml:space="preserve">. </w:t>
        </w:r>
      </w:ins>
      <w:ins w:id="3192" w:author="Windows User" w:date="2019-04-03T16:10:00Z">
        <w:r w:rsidR="00C87FC3" w:rsidRPr="001D2391">
          <w:rPr>
            <w:rFonts w:asciiTheme="minorHAnsi" w:hAnsiTheme="minorHAnsi" w:cstheme="minorHAnsi"/>
            <w:sz w:val="24"/>
            <w:szCs w:val="24"/>
            <w:lang w:val="pt-BR"/>
            <w:rPrChange w:id="3193" w:author="Windows User" w:date="2019-04-04T11:23:00Z">
              <w:rPr>
                <w:lang w:val="pt-BR"/>
              </w:rPr>
            </w:rPrChange>
          </w:rPr>
          <w:t>Giao diện chi tiết</w:t>
        </w:r>
      </w:ins>
      <w:ins w:id="3194" w:author="Windows User" w:date="2019-04-03T15:59:00Z">
        <w:r w:rsidR="006F3CC0" w:rsidRPr="001D2391">
          <w:rPr>
            <w:rFonts w:asciiTheme="minorHAnsi" w:hAnsiTheme="minorHAnsi" w:cstheme="minorHAnsi"/>
            <w:sz w:val="24"/>
            <w:szCs w:val="24"/>
            <w:lang w:val="pt-BR"/>
            <w:rPrChange w:id="3195" w:author="Windows User" w:date="2019-04-04T11:23:00Z">
              <w:rPr>
                <w:lang w:val="pt-BR"/>
              </w:rPr>
            </w:rPrChange>
          </w:rPr>
          <w:t xml:space="preserve"> thông báo bao gồm:</w:t>
        </w:r>
      </w:ins>
    </w:p>
    <w:p w14:paraId="677C5D96" w14:textId="77777777" w:rsidR="006F3CC0" w:rsidRDefault="006F3CC0">
      <w:pPr>
        <w:pStyle w:val="ListParagraph"/>
        <w:numPr>
          <w:ilvl w:val="2"/>
          <w:numId w:val="12"/>
        </w:numPr>
        <w:rPr>
          <w:ins w:id="3196" w:author="Windows User" w:date="2019-04-03T15:59:00Z"/>
          <w:rFonts w:asciiTheme="minorHAnsi" w:hAnsiTheme="minorHAnsi" w:cstheme="minorHAnsi"/>
          <w:sz w:val="24"/>
          <w:szCs w:val="24"/>
          <w:lang w:val="pt-BR"/>
        </w:rPr>
        <w:pPrChange w:id="3197" w:author="Windows User" w:date="2019-04-03T15:59:00Z">
          <w:pPr>
            <w:pStyle w:val="ListParagraph"/>
            <w:numPr>
              <w:ilvl w:val="1"/>
              <w:numId w:val="12"/>
            </w:numPr>
            <w:ind w:left="1440" w:hanging="360"/>
          </w:pPr>
        </w:pPrChange>
      </w:pPr>
      <w:ins w:id="3198" w:author="Windows User" w:date="2019-04-03T15:59:00Z">
        <w:r>
          <w:rPr>
            <w:rFonts w:asciiTheme="minorHAnsi" w:hAnsiTheme="minorHAnsi" w:cstheme="minorHAnsi"/>
            <w:sz w:val="24"/>
            <w:szCs w:val="24"/>
            <w:lang w:val="pt-BR"/>
          </w:rPr>
          <w:t>Title</w:t>
        </w:r>
      </w:ins>
    </w:p>
    <w:p w14:paraId="291F3B4E" w14:textId="5E3EA09B" w:rsidR="006F3CC0" w:rsidRDefault="006F3CC0">
      <w:pPr>
        <w:pStyle w:val="ListParagraph"/>
        <w:numPr>
          <w:ilvl w:val="2"/>
          <w:numId w:val="12"/>
        </w:numPr>
        <w:rPr>
          <w:ins w:id="3199" w:author="Windows User" w:date="2019-04-03T16:01:00Z"/>
          <w:rFonts w:asciiTheme="minorHAnsi" w:hAnsiTheme="minorHAnsi" w:cstheme="minorHAnsi"/>
          <w:sz w:val="24"/>
          <w:szCs w:val="24"/>
          <w:lang w:val="pt-BR"/>
        </w:rPr>
        <w:pPrChange w:id="3200" w:author="Windows User" w:date="2019-04-03T15:59:00Z">
          <w:pPr>
            <w:pStyle w:val="ListParagraph"/>
            <w:numPr>
              <w:ilvl w:val="1"/>
              <w:numId w:val="12"/>
            </w:numPr>
            <w:ind w:left="1440" w:hanging="360"/>
          </w:pPr>
        </w:pPrChange>
      </w:pPr>
      <w:ins w:id="3201" w:author="Windows User" w:date="2019-04-03T15:59:00Z">
        <w:r>
          <w:rPr>
            <w:rFonts w:asciiTheme="minorHAnsi" w:hAnsiTheme="minorHAnsi" w:cstheme="minorHAnsi"/>
            <w:sz w:val="24"/>
            <w:szCs w:val="24"/>
            <w:lang w:val="pt-BR"/>
          </w:rPr>
          <w:t>Nội dung thông báo (text, hình ảnh)</w:t>
        </w:r>
      </w:ins>
    </w:p>
    <w:p w14:paraId="23A435A6" w14:textId="7B1F1E57" w:rsidR="006D513C" w:rsidRDefault="006D513C">
      <w:pPr>
        <w:pStyle w:val="ListParagraph"/>
        <w:numPr>
          <w:ilvl w:val="2"/>
          <w:numId w:val="12"/>
        </w:numPr>
        <w:rPr>
          <w:ins w:id="3202" w:author="Windows User" w:date="2019-04-03T16:10:00Z"/>
          <w:rFonts w:asciiTheme="minorHAnsi" w:hAnsiTheme="minorHAnsi" w:cstheme="minorHAnsi"/>
          <w:sz w:val="24"/>
          <w:szCs w:val="24"/>
          <w:lang w:val="pt-BR"/>
        </w:rPr>
        <w:pPrChange w:id="3203" w:author="Windows User" w:date="2019-04-03T15:59:00Z">
          <w:pPr>
            <w:pStyle w:val="ListParagraph"/>
            <w:numPr>
              <w:ilvl w:val="1"/>
              <w:numId w:val="12"/>
            </w:numPr>
            <w:ind w:left="1440" w:hanging="360"/>
          </w:pPr>
        </w:pPrChange>
      </w:pPr>
      <w:ins w:id="3204" w:author="Windows User" w:date="2019-04-03T16:01:00Z">
        <w:r>
          <w:rPr>
            <w:rFonts w:asciiTheme="minorHAnsi" w:hAnsiTheme="minorHAnsi" w:cstheme="minorHAnsi"/>
            <w:sz w:val="24"/>
            <w:szCs w:val="24"/>
            <w:lang w:val="pt-BR"/>
          </w:rPr>
          <w:t>Thời gian thông báo được gửi</w:t>
        </w:r>
      </w:ins>
    </w:p>
    <w:p w14:paraId="73DBE5B1" w14:textId="5F4F5E17" w:rsidR="00C87FC3" w:rsidRDefault="00C87FC3">
      <w:pPr>
        <w:pStyle w:val="ListParagraph"/>
        <w:numPr>
          <w:ilvl w:val="2"/>
          <w:numId w:val="12"/>
        </w:numPr>
        <w:rPr>
          <w:ins w:id="3205" w:author="Windows User" w:date="2019-04-03T15:59:00Z"/>
          <w:rFonts w:asciiTheme="minorHAnsi" w:hAnsiTheme="minorHAnsi" w:cstheme="minorHAnsi"/>
          <w:sz w:val="24"/>
          <w:szCs w:val="24"/>
          <w:lang w:val="pt-BR"/>
        </w:rPr>
        <w:pPrChange w:id="3206" w:author="Windows User" w:date="2019-04-03T15:59:00Z">
          <w:pPr>
            <w:pStyle w:val="ListParagraph"/>
            <w:numPr>
              <w:ilvl w:val="1"/>
              <w:numId w:val="12"/>
            </w:numPr>
            <w:ind w:left="1440" w:hanging="360"/>
          </w:pPr>
        </w:pPrChange>
      </w:pPr>
      <w:ins w:id="3207" w:author="Windows User" w:date="2019-04-03T16:11:00Z">
        <w:r>
          <w:rPr>
            <w:rFonts w:asciiTheme="minorHAnsi" w:hAnsiTheme="minorHAnsi" w:cstheme="minorHAnsi"/>
            <w:sz w:val="24"/>
            <w:szCs w:val="24"/>
            <w:lang w:val="pt-BR"/>
          </w:rPr>
          <w:t>Action b</w:t>
        </w:r>
      </w:ins>
      <w:ins w:id="3208" w:author="Windows User" w:date="2019-04-03T16:10:00Z">
        <w:r w:rsidR="004D2CA9">
          <w:rPr>
            <w:rFonts w:asciiTheme="minorHAnsi" w:hAnsiTheme="minorHAnsi" w:cstheme="minorHAnsi"/>
            <w:sz w:val="24"/>
            <w:szCs w:val="24"/>
            <w:lang w:val="pt-BR"/>
          </w:rPr>
          <w:t>utton (tối đa 2 buttons)</w:t>
        </w:r>
      </w:ins>
    </w:p>
    <w:p w14:paraId="2EFDFB49" w14:textId="2C2FB567" w:rsidR="006B7D7C" w:rsidRPr="006B7D7C" w:rsidRDefault="009E562D">
      <w:pPr>
        <w:pStyle w:val="ListParagraph"/>
        <w:numPr>
          <w:ilvl w:val="1"/>
          <w:numId w:val="12"/>
        </w:numPr>
        <w:rPr>
          <w:ins w:id="3209" w:author="Windows User" w:date="2019-04-03T10:14:00Z"/>
          <w:rFonts w:asciiTheme="minorHAnsi" w:hAnsiTheme="minorHAnsi" w:cstheme="minorHAnsi"/>
          <w:sz w:val="24"/>
          <w:szCs w:val="24"/>
          <w:lang w:val="pt-BR"/>
          <w:rPrChange w:id="3210" w:author="Windows User" w:date="2019-04-03T10:45:00Z">
            <w:rPr>
              <w:ins w:id="3211" w:author="Windows User" w:date="2019-04-03T10:14:00Z"/>
              <w:lang w:val="pt-BR"/>
            </w:rPr>
          </w:rPrChange>
        </w:rPr>
        <w:pPrChange w:id="3212" w:author="Windows User" w:date="2019-04-03T10:45:00Z">
          <w:pPr>
            <w:pStyle w:val="ListParagraph"/>
            <w:numPr>
              <w:numId w:val="12"/>
            </w:numPr>
            <w:ind w:hanging="360"/>
          </w:pPr>
        </w:pPrChange>
      </w:pPr>
      <w:ins w:id="3213" w:author="Windows User" w:date="2019-04-03T10:14:00Z">
        <w:r>
          <w:rPr>
            <w:rFonts w:asciiTheme="minorHAnsi" w:hAnsiTheme="minorHAnsi" w:cstheme="minorHAnsi"/>
            <w:sz w:val="24"/>
            <w:szCs w:val="24"/>
            <w:lang w:val="pt-BR"/>
          </w:rPr>
          <w:lastRenderedPageBreak/>
          <w:t>Deep</w:t>
        </w:r>
      </w:ins>
      <w:ins w:id="3214" w:author="Windows User" w:date="2019-04-03T10:20:00Z">
        <w:r>
          <w:rPr>
            <w:rFonts w:asciiTheme="minorHAnsi" w:hAnsiTheme="minorHAnsi" w:cstheme="minorHAnsi"/>
            <w:sz w:val="24"/>
            <w:szCs w:val="24"/>
            <w:lang w:val="pt-BR"/>
          </w:rPr>
          <w:t xml:space="preserve"> </w:t>
        </w:r>
      </w:ins>
      <w:ins w:id="3215" w:author="Windows User" w:date="2019-04-03T10:14:00Z">
        <w:r>
          <w:rPr>
            <w:rFonts w:asciiTheme="minorHAnsi" w:hAnsiTheme="minorHAnsi" w:cstheme="minorHAnsi"/>
            <w:sz w:val="24"/>
            <w:szCs w:val="24"/>
            <w:lang w:val="pt-BR"/>
          </w:rPr>
          <w:t>link</w:t>
        </w:r>
      </w:ins>
      <w:ins w:id="3216" w:author="Windows User" w:date="2019-04-03T10:20:00Z">
        <w:r>
          <w:rPr>
            <w:rFonts w:asciiTheme="minorHAnsi" w:hAnsiTheme="minorHAnsi" w:cstheme="minorHAnsi"/>
            <w:sz w:val="24"/>
            <w:szCs w:val="24"/>
            <w:lang w:val="pt-BR"/>
          </w:rPr>
          <w:t>s</w:t>
        </w:r>
      </w:ins>
      <w:ins w:id="3217" w:author="Windows User" w:date="2019-04-03T10:17:00Z">
        <w:r>
          <w:rPr>
            <w:rFonts w:asciiTheme="minorHAnsi" w:hAnsiTheme="minorHAnsi" w:cstheme="minorHAnsi"/>
            <w:sz w:val="24"/>
            <w:szCs w:val="24"/>
            <w:lang w:val="pt-BR"/>
          </w:rPr>
          <w:t xml:space="preserve"> </w:t>
        </w:r>
      </w:ins>
      <w:ins w:id="3218" w:author="Windows User" w:date="2019-04-03T10:45:00Z">
        <w:r w:rsidR="006B7D7C">
          <w:rPr>
            <w:rFonts w:asciiTheme="minorHAnsi" w:hAnsiTheme="minorHAnsi" w:cstheme="minorHAnsi"/>
            <w:sz w:val="24"/>
            <w:szCs w:val="24"/>
            <w:lang w:val="pt-BR"/>
          </w:rPr>
          <w:t>: direct tới page in app</w:t>
        </w:r>
      </w:ins>
    </w:p>
    <w:p w14:paraId="55BFE7A9" w14:textId="27667490" w:rsidR="00627C9C" w:rsidRDefault="009E562D">
      <w:pPr>
        <w:pStyle w:val="ListParagraph"/>
        <w:numPr>
          <w:ilvl w:val="1"/>
          <w:numId w:val="12"/>
        </w:numPr>
        <w:rPr>
          <w:ins w:id="3219" w:author="Windows User" w:date="2019-04-03T11:30:00Z"/>
          <w:rFonts w:asciiTheme="minorHAnsi" w:hAnsiTheme="minorHAnsi" w:cstheme="minorHAnsi"/>
          <w:sz w:val="24"/>
          <w:szCs w:val="24"/>
          <w:lang w:val="pt-BR"/>
        </w:rPr>
        <w:pPrChange w:id="3220" w:author="Windows User" w:date="2019-04-03T10:20:00Z">
          <w:pPr>
            <w:pStyle w:val="ListParagraph"/>
            <w:numPr>
              <w:numId w:val="12"/>
            </w:numPr>
            <w:ind w:hanging="360"/>
          </w:pPr>
        </w:pPrChange>
      </w:pPr>
      <w:ins w:id="3221" w:author="Windows User" w:date="2019-04-03T10:14:00Z">
        <w:r>
          <w:rPr>
            <w:rFonts w:asciiTheme="minorHAnsi" w:hAnsiTheme="minorHAnsi" w:cstheme="minorHAnsi"/>
            <w:sz w:val="24"/>
            <w:szCs w:val="24"/>
            <w:lang w:val="pt-BR"/>
          </w:rPr>
          <w:t>Mở web browser</w:t>
        </w:r>
      </w:ins>
      <w:ins w:id="3222" w:author="Windows User" w:date="2019-04-03T10:45:00Z">
        <w:r w:rsidR="006B7D7C">
          <w:rPr>
            <w:rFonts w:asciiTheme="minorHAnsi" w:hAnsiTheme="minorHAnsi" w:cstheme="minorHAnsi"/>
            <w:sz w:val="24"/>
            <w:szCs w:val="24"/>
            <w:lang w:val="pt-BR"/>
          </w:rPr>
          <w:t xml:space="preserve"> : direct tới link được gắn</w:t>
        </w:r>
      </w:ins>
    </w:p>
    <w:p w14:paraId="1828DC11" w14:textId="56F3D5FC" w:rsidR="00627C9C" w:rsidRDefault="0047362E">
      <w:pPr>
        <w:ind w:firstLine="360"/>
        <w:rPr>
          <w:ins w:id="3223" w:author="Windows User" w:date="2019-04-03T16:20:00Z"/>
          <w:rFonts w:asciiTheme="minorHAnsi" w:hAnsiTheme="minorHAnsi" w:cstheme="minorHAnsi"/>
          <w:sz w:val="24"/>
          <w:szCs w:val="24"/>
          <w:lang w:val="pt-BR"/>
        </w:rPr>
        <w:pPrChange w:id="3224" w:author="Windows User" w:date="2019-04-03T10:43:00Z">
          <w:pPr>
            <w:pStyle w:val="ListParagraph"/>
            <w:numPr>
              <w:numId w:val="12"/>
            </w:numPr>
            <w:ind w:hanging="360"/>
          </w:pPr>
        </w:pPrChange>
      </w:pPr>
      <w:ins w:id="3225" w:author="Windows User" w:date="2019-04-03T17:18:00Z">
        <w:r>
          <w:rPr>
            <w:rFonts w:asciiTheme="minorHAnsi" w:hAnsiTheme="minorHAnsi" w:cstheme="minorHAnsi"/>
            <w:sz w:val="24"/>
            <w:szCs w:val="24"/>
            <w:lang w:val="pt-BR"/>
          </w:rPr>
          <w:t>G</w:t>
        </w:r>
      </w:ins>
      <w:ins w:id="3226" w:author="Windows User" w:date="2019-04-03T10:20:00Z">
        <w:r w:rsidR="00627C9C">
          <w:rPr>
            <w:rFonts w:asciiTheme="minorHAnsi" w:hAnsiTheme="minorHAnsi" w:cstheme="minorHAnsi"/>
            <w:sz w:val="24"/>
            <w:szCs w:val="24"/>
            <w:lang w:val="pt-BR"/>
          </w:rPr>
          <w:t xml:space="preserve">iao diện </w:t>
        </w:r>
      </w:ins>
      <w:ins w:id="3227" w:author="Windows User" w:date="2019-04-03T15:56:00Z">
        <w:r w:rsidR="006F3CC0">
          <w:rPr>
            <w:rFonts w:asciiTheme="minorHAnsi" w:hAnsiTheme="minorHAnsi" w:cstheme="minorHAnsi"/>
            <w:sz w:val="24"/>
            <w:szCs w:val="24"/>
            <w:lang w:val="pt-BR"/>
          </w:rPr>
          <w:t>mục thông báo</w:t>
        </w:r>
      </w:ins>
      <w:ins w:id="3228" w:author="Windows User" w:date="2019-04-03T10:20:00Z">
        <w:r w:rsidR="00627C9C">
          <w:rPr>
            <w:rFonts w:asciiTheme="minorHAnsi" w:hAnsiTheme="minorHAnsi" w:cstheme="minorHAnsi"/>
            <w:sz w:val="24"/>
            <w:szCs w:val="24"/>
            <w:lang w:val="pt-BR"/>
          </w:rPr>
          <w:t xml:space="preserve"> bao gồm</w:t>
        </w:r>
      </w:ins>
      <w:ins w:id="3229" w:author="Windows User" w:date="2019-04-03T14:36:00Z">
        <w:r w:rsidR="00B33F64">
          <w:rPr>
            <w:rFonts w:asciiTheme="minorHAnsi" w:hAnsiTheme="minorHAnsi" w:cstheme="minorHAnsi"/>
            <w:sz w:val="24"/>
            <w:szCs w:val="24"/>
            <w:lang w:val="pt-BR"/>
          </w:rPr>
          <w:t>:</w:t>
        </w:r>
      </w:ins>
    </w:p>
    <w:p w14:paraId="57C49E49" w14:textId="7082B7F6" w:rsidR="00147651" w:rsidRDefault="00147651">
      <w:pPr>
        <w:ind w:firstLine="360"/>
        <w:jc w:val="center"/>
        <w:rPr>
          <w:ins w:id="3230" w:author="Windows User" w:date="2019-04-03T10:20:00Z"/>
          <w:rFonts w:asciiTheme="minorHAnsi" w:hAnsiTheme="minorHAnsi" w:cstheme="minorHAnsi"/>
          <w:sz w:val="24"/>
          <w:szCs w:val="24"/>
          <w:lang w:val="pt-BR"/>
        </w:rPr>
        <w:pPrChange w:id="3231" w:author="Windows User" w:date="2019-04-03T16:20:00Z">
          <w:pPr>
            <w:pStyle w:val="ListParagraph"/>
            <w:numPr>
              <w:numId w:val="12"/>
            </w:numPr>
            <w:ind w:hanging="360"/>
          </w:pPr>
        </w:pPrChange>
      </w:pPr>
      <w:ins w:id="3232" w:author="Windows User" w:date="2019-04-03T16:20:00Z">
        <w:r w:rsidRPr="00147651">
          <w:rPr>
            <w:rFonts w:asciiTheme="minorHAnsi" w:hAnsiTheme="minorHAnsi" w:cstheme="minorHAnsi"/>
            <w:noProof/>
            <w:sz w:val="24"/>
            <w:szCs w:val="24"/>
          </w:rPr>
          <w:drawing>
            <wp:inline distT="0" distB="0" distL="0" distR="0" wp14:anchorId="2728DC25" wp14:editId="07C5AA61">
              <wp:extent cx="2459736" cy="4892040"/>
              <wp:effectExtent l="0" t="0" r="0" b="3810"/>
              <wp:docPr id="6" name="Picture 6" descr="C:\Users\YenNH16\Downloads\SECOND SCREEN\Mockup\Tin-t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Tin-tuc-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9736" cy="4892040"/>
                      </a:xfrm>
                      <a:prstGeom prst="rect">
                        <a:avLst/>
                      </a:prstGeom>
                      <a:noFill/>
                      <a:ln>
                        <a:noFill/>
                      </a:ln>
                    </pic:spPr>
                  </pic:pic>
                </a:graphicData>
              </a:graphic>
            </wp:inline>
          </w:drawing>
        </w:r>
      </w:ins>
    </w:p>
    <w:p w14:paraId="3D3EB958" w14:textId="3C5D5E97" w:rsidR="00627C9C" w:rsidRDefault="00147651">
      <w:pPr>
        <w:pStyle w:val="ListParagraph"/>
        <w:numPr>
          <w:ilvl w:val="1"/>
          <w:numId w:val="12"/>
        </w:numPr>
        <w:rPr>
          <w:ins w:id="3233" w:author="Windows User" w:date="2019-04-03T10:21:00Z"/>
          <w:rFonts w:asciiTheme="minorHAnsi" w:hAnsiTheme="minorHAnsi" w:cstheme="minorHAnsi"/>
          <w:sz w:val="24"/>
          <w:szCs w:val="24"/>
          <w:lang w:val="pt-BR"/>
        </w:rPr>
        <w:pPrChange w:id="3234" w:author="Windows User" w:date="2019-04-03T10:43:00Z">
          <w:pPr>
            <w:pStyle w:val="ListParagraph"/>
            <w:numPr>
              <w:numId w:val="12"/>
            </w:numPr>
            <w:ind w:hanging="360"/>
          </w:pPr>
        </w:pPrChange>
      </w:pPr>
      <w:ins w:id="3235" w:author="Windows User" w:date="2019-04-03T16:20:00Z">
        <w:r>
          <w:rPr>
            <w:rFonts w:asciiTheme="minorHAnsi" w:hAnsiTheme="minorHAnsi" w:cstheme="minorHAnsi"/>
            <w:sz w:val="24"/>
            <w:szCs w:val="24"/>
            <w:lang w:val="pt-BR"/>
          </w:rPr>
          <w:t xml:space="preserve">(1) </w:t>
        </w:r>
      </w:ins>
      <w:ins w:id="3236" w:author="Windows User" w:date="2019-04-03T10:21:00Z">
        <w:r w:rsidR="00627C9C">
          <w:rPr>
            <w:rFonts w:asciiTheme="minorHAnsi" w:hAnsiTheme="minorHAnsi" w:cstheme="minorHAnsi"/>
            <w:sz w:val="24"/>
            <w:szCs w:val="24"/>
            <w:lang w:val="pt-BR"/>
          </w:rPr>
          <w:t>Quay trở lại trang trước</w:t>
        </w:r>
      </w:ins>
    </w:p>
    <w:p w14:paraId="5F977A51" w14:textId="18978755" w:rsidR="00627C9C" w:rsidRDefault="00147651">
      <w:pPr>
        <w:pStyle w:val="ListParagraph"/>
        <w:numPr>
          <w:ilvl w:val="1"/>
          <w:numId w:val="12"/>
        </w:numPr>
        <w:rPr>
          <w:ins w:id="3237" w:author="Windows User" w:date="2019-04-03T10:22:00Z"/>
          <w:rFonts w:asciiTheme="minorHAnsi" w:hAnsiTheme="minorHAnsi" w:cstheme="minorHAnsi"/>
          <w:sz w:val="24"/>
          <w:szCs w:val="24"/>
          <w:lang w:val="pt-BR"/>
        </w:rPr>
        <w:pPrChange w:id="3238" w:author="Windows User" w:date="2019-04-03T10:43:00Z">
          <w:pPr>
            <w:pStyle w:val="ListParagraph"/>
            <w:numPr>
              <w:numId w:val="12"/>
            </w:numPr>
            <w:ind w:hanging="360"/>
          </w:pPr>
        </w:pPrChange>
      </w:pPr>
      <w:ins w:id="3239" w:author="Windows User" w:date="2019-04-03T16:20:00Z">
        <w:r>
          <w:rPr>
            <w:rFonts w:asciiTheme="minorHAnsi" w:hAnsiTheme="minorHAnsi" w:cstheme="minorHAnsi"/>
            <w:sz w:val="24"/>
            <w:szCs w:val="24"/>
            <w:lang w:val="pt-BR"/>
          </w:rPr>
          <w:t>(2)</w:t>
        </w:r>
      </w:ins>
      <w:ins w:id="3240" w:author="Windows User" w:date="2019-04-03T16:57:00Z">
        <w:r w:rsidR="00D11B30">
          <w:rPr>
            <w:rFonts w:asciiTheme="minorHAnsi" w:hAnsiTheme="minorHAnsi" w:cstheme="minorHAnsi"/>
            <w:sz w:val="24"/>
            <w:szCs w:val="24"/>
            <w:lang w:val="pt-BR"/>
          </w:rPr>
          <w:t xml:space="preserve"> Bật</w:t>
        </w:r>
      </w:ins>
      <w:ins w:id="3241" w:author="Windows User" w:date="2019-04-03T17:17:00Z">
        <w:r w:rsidR="00FE6BDB">
          <w:rPr>
            <w:rFonts w:asciiTheme="minorHAnsi" w:hAnsiTheme="minorHAnsi" w:cstheme="minorHAnsi"/>
            <w:sz w:val="24"/>
            <w:szCs w:val="24"/>
            <w:lang w:val="pt-BR"/>
          </w:rPr>
          <w:t xml:space="preserve"> hiển thị</w:t>
        </w:r>
      </w:ins>
      <w:ins w:id="3242" w:author="Windows User" w:date="2019-04-03T16:57:00Z">
        <w:r w:rsidR="00D11B30">
          <w:rPr>
            <w:rFonts w:asciiTheme="minorHAnsi" w:hAnsiTheme="minorHAnsi" w:cstheme="minorHAnsi"/>
            <w:sz w:val="24"/>
            <w:szCs w:val="24"/>
            <w:lang w:val="pt-BR"/>
          </w:rPr>
          <w:t xml:space="preserve"> t</w:t>
        </w:r>
      </w:ins>
      <w:ins w:id="3243" w:author="Windows User" w:date="2019-04-03T10:22:00Z">
        <w:r w:rsidR="00627C9C">
          <w:rPr>
            <w:rFonts w:asciiTheme="minorHAnsi" w:hAnsiTheme="minorHAnsi" w:cstheme="minorHAnsi"/>
            <w:sz w:val="24"/>
            <w:szCs w:val="24"/>
            <w:lang w:val="pt-BR"/>
          </w:rPr>
          <w:t xml:space="preserve">ính năng </w:t>
        </w:r>
      </w:ins>
      <w:ins w:id="3244" w:author="Windows User" w:date="2019-04-03T16:59:00Z">
        <w:r w:rsidR="00AC0403">
          <w:rPr>
            <w:rFonts w:asciiTheme="minorHAnsi" w:hAnsiTheme="minorHAnsi" w:cstheme="minorHAnsi"/>
            <w:sz w:val="24"/>
            <w:szCs w:val="24"/>
            <w:lang w:val="pt-BR"/>
          </w:rPr>
          <w:t>lọc thông báo</w:t>
        </w:r>
      </w:ins>
      <w:ins w:id="3245" w:author="Windows User" w:date="2019-04-03T10:22:00Z">
        <w:r w:rsidR="00627C9C">
          <w:rPr>
            <w:rFonts w:asciiTheme="minorHAnsi" w:hAnsiTheme="minorHAnsi" w:cstheme="minorHAnsi"/>
            <w:sz w:val="24"/>
            <w:szCs w:val="24"/>
            <w:lang w:val="pt-BR"/>
          </w:rPr>
          <w:t xml:space="preserve"> bao gồm:</w:t>
        </w:r>
      </w:ins>
    </w:p>
    <w:p w14:paraId="37AEC1A7" w14:textId="3660ADE5" w:rsidR="00627C9C" w:rsidRDefault="00627C9C">
      <w:pPr>
        <w:pStyle w:val="ListParagraph"/>
        <w:numPr>
          <w:ilvl w:val="2"/>
          <w:numId w:val="12"/>
        </w:numPr>
        <w:rPr>
          <w:ins w:id="3246" w:author="Windows User" w:date="2019-04-03T10:22:00Z"/>
          <w:rFonts w:asciiTheme="minorHAnsi" w:hAnsiTheme="minorHAnsi" w:cstheme="minorHAnsi"/>
          <w:sz w:val="24"/>
          <w:szCs w:val="24"/>
          <w:lang w:val="pt-BR"/>
        </w:rPr>
        <w:pPrChange w:id="3247" w:author="Windows User" w:date="2019-04-03T10:43:00Z">
          <w:pPr>
            <w:pStyle w:val="ListParagraph"/>
            <w:numPr>
              <w:numId w:val="12"/>
            </w:numPr>
            <w:ind w:hanging="360"/>
          </w:pPr>
        </w:pPrChange>
      </w:pPr>
      <w:ins w:id="3248" w:author="Windows User" w:date="2019-04-03T10:22:00Z">
        <w:r>
          <w:rPr>
            <w:rFonts w:asciiTheme="minorHAnsi" w:hAnsiTheme="minorHAnsi" w:cstheme="minorHAnsi"/>
            <w:sz w:val="24"/>
            <w:szCs w:val="24"/>
            <w:lang w:val="pt-BR"/>
          </w:rPr>
          <w:t>Hiển thị những tin đã lưu</w:t>
        </w:r>
      </w:ins>
    </w:p>
    <w:p w14:paraId="2AD74F8F" w14:textId="7C17403C" w:rsidR="00B30A96" w:rsidRDefault="00627C9C">
      <w:pPr>
        <w:pStyle w:val="ListParagraph"/>
        <w:numPr>
          <w:ilvl w:val="2"/>
          <w:numId w:val="12"/>
        </w:numPr>
        <w:rPr>
          <w:ins w:id="3249" w:author="Windows User" w:date="2019-04-03T16:49:00Z"/>
          <w:rFonts w:asciiTheme="minorHAnsi" w:hAnsiTheme="minorHAnsi" w:cstheme="minorHAnsi"/>
          <w:sz w:val="24"/>
          <w:szCs w:val="24"/>
          <w:lang w:val="pt-BR"/>
        </w:rPr>
        <w:pPrChange w:id="3250" w:author="Windows User" w:date="2019-04-03T16:49:00Z">
          <w:pPr>
            <w:pStyle w:val="ListParagraph"/>
            <w:numPr>
              <w:numId w:val="12"/>
            </w:numPr>
            <w:ind w:hanging="360"/>
          </w:pPr>
        </w:pPrChange>
      </w:pPr>
      <w:ins w:id="3251" w:author="Windows User" w:date="2019-04-03T10:22:00Z">
        <w:r>
          <w:rPr>
            <w:rFonts w:asciiTheme="minorHAnsi" w:hAnsiTheme="minorHAnsi" w:cstheme="minorHAnsi"/>
            <w:sz w:val="24"/>
            <w:szCs w:val="24"/>
            <w:lang w:val="pt-BR"/>
          </w:rPr>
          <w:t xml:space="preserve">Hiển thị những tin chưa </w:t>
        </w:r>
      </w:ins>
      <w:ins w:id="3252" w:author="Windows User" w:date="2019-04-03T14:44:00Z">
        <w:r w:rsidR="00BB7E1F">
          <w:rPr>
            <w:rFonts w:asciiTheme="minorHAnsi" w:hAnsiTheme="minorHAnsi" w:cstheme="minorHAnsi"/>
            <w:sz w:val="24"/>
            <w:szCs w:val="24"/>
            <w:lang w:val="pt-BR"/>
          </w:rPr>
          <w:t>xem</w:t>
        </w:r>
      </w:ins>
    </w:p>
    <w:p w14:paraId="23082D84" w14:textId="1D52AE63" w:rsidR="00B30A96" w:rsidRPr="00B30A96" w:rsidRDefault="00B30A96">
      <w:pPr>
        <w:ind w:left="1440"/>
        <w:rPr>
          <w:ins w:id="3253" w:author="Windows User" w:date="2019-04-03T10:25:00Z"/>
          <w:rFonts w:asciiTheme="minorHAnsi" w:hAnsiTheme="minorHAnsi" w:cstheme="minorHAnsi"/>
          <w:sz w:val="24"/>
          <w:szCs w:val="24"/>
          <w:lang w:val="pt-BR"/>
          <w:rPrChange w:id="3254" w:author="Windows User" w:date="2019-04-03T16:50:00Z">
            <w:rPr>
              <w:ins w:id="3255" w:author="Windows User" w:date="2019-04-03T10:25:00Z"/>
              <w:lang w:val="pt-BR"/>
            </w:rPr>
          </w:rPrChange>
        </w:rPr>
        <w:pPrChange w:id="3256" w:author="Windows User" w:date="2019-04-03T16:50:00Z">
          <w:pPr>
            <w:pStyle w:val="ListParagraph"/>
            <w:numPr>
              <w:numId w:val="12"/>
            </w:numPr>
            <w:ind w:hanging="360"/>
          </w:pPr>
        </w:pPrChange>
      </w:pPr>
      <w:ins w:id="3257" w:author="Windows User" w:date="2019-04-03T16:49:00Z">
        <w:r w:rsidRPr="00B30A96">
          <w:rPr>
            <w:rFonts w:asciiTheme="minorHAnsi" w:hAnsiTheme="minorHAnsi" w:cstheme="minorHAnsi"/>
            <w:sz w:val="24"/>
            <w:szCs w:val="24"/>
            <w:lang w:val="pt-BR"/>
            <w:rPrChange w:id="3258" w:author="Windows User" w:date="2019-04-03T16:50:00Z">
              <w:rPr>
                <w:lang w:val="pt-BR"/>
              </w:rPr>
            </w:rPrChange>
          </w:rPr>
          <w:t>Sau khi chọn tính năng, màn hình sẽ cập nhật theo yêu cầu tính năng đã chọn</w:t>
        </w:r>
      </w:ins>
      <w:ins w:id="3259" w:author="Windows User" w:date="2019-04-03T16:53:00Z">
        <w:r w:rsidR="00AC0403">
          <w:rPr>
            <w:rFonts w:asciiTheme="minorHAnsi" w:hAnsiTheme="minorHAnsi" w:cstheme="minorHAnsi"/>
            <w:sz w:val="24"/>
            <w:szCs w:val="24"/>
            <w:lang w:val="pt-BR"/>
          </w:rPr>
          <w:t xml:space="preserve">. </w:t>
        </w:r>
        <w:r w:rsidR="00D11B30">
          <w:rPr>
            <w:rFonts w:asciiTheme="minorHAnsi" w:hAnsiTheme="minorHAnsi" w:cstheme="minorHAnsi"/>
            <w:sz w:val="24"/>
            <w:szCs w:val="24"/>
            <w:lang w:val="pt-BR"/>
          </w:rPr>
          <w:t>Tắt hiển thị sau khi</w:t>
        </w:r>
      </w:ins>
      <w:ins w:id="3260" w:author="Windows User" w:date="2019-04-03T16:59:00Z">
        <w:r w:rsidR="00AC0403">
          <w:rPr>
            <w:rFonts w:asciiTheme="minorHAnsi" w:hAnsiTheme="minorHAnsi" w:cstheme="minorHAnsi"/>
            <w:sz w:val="24"/>
            <w:szCs w:val="24"/>
            <w:lang w:val="pt-BR"/>
          </w:rPr>
          <w:t xml:space="preserve"> đã</w:t>
        </w:r>
      </w:ins>
      <w:ins w:id="3261" w:author="Windows User" w:date="2019-04-03T16:53:00Z">
        <w:r w:rsidR="00D11B30">
          <w:rPr>
            <w:rFonts w:asciiTheme="minorHAnsi" w:hAnsiTheme="minorHAnsi" w:cstheme="minorHAnsi"/>
            <w:sz w:val="24"/>
            <w:szCs w:val="24"/>
            <w:lang w:val="pt-BR"/>
          </w:rPr>
          <w:t xml:space="preserve"> chọn tính năng/</w:t>
        </w:r>
      </w:ins>
      <w:ins w:id="3262" w:author="Windows User" w:date="2019-04-03T16:59:00Z">
        <w:r w:rsidR="00AC0403">
          <w:rPr>
            <w:rFonts w:asciiTheme="minorHAnsi" w:hAnsiTheme="minorHAnsi" w:cstheme="minorHAnsi"/>
            <w:sz w:val="24"/>
            <w:szCs w:val="24"/>
            <w:lang w:val="pt-BR"/>
          </w:rPr>
          <w:t>nhấn icon tính năng đó.</w:t>
        </w:r>
      </w:ins>
    </w:p>
    <w:p w14:paraId="7C290FCB" w14:textId="43041BFD" w:rsidR="00627C9C" w:rsidRDefault="00147651">
      <w:pPr>
        <w:pStyle w:val="ListParagraph"/>
        <w:numPr>
          <w:ilvl w:val="1"/>
          <w:numId w:val="12"/>
        </w:numPr>
        <w:rPr>
          <w:ins w:id="3263" w:author="Windows User" w:date="2019-04-03T16:24:00Z"/>
          <w:rFonts w:asciiTheme="minorHAnsi" w:hAnsiTheme="minorHAnsi" w:cstheme="minorHAnsi"/>
          <w:sz w:val="24"/>
          <w:szCs w:val="24"/>
          <w:lang w:val="pt-BR"/>
        </w:rPr>
        <w:pPrChange w:id="3264" w:author="Windows User" w:date="2019-04-03T10:43:00Z">
          <w:pPr>
            <w:pStyle w:val="ListParagraph"/>
            <w:numPr>
              <w:numId w:val="12"/>
            </w:numPr>
            <w:ind w:hanging="360"/>
          </w:pPr>
        </w:pPrChange>
      </w:pPr>
      <w:ins w:id="3265" w:author="Windows User" w:date="2019-04-03T16:20:00Z">
        <w:r>
          <w:rPr>
            <w:rFonts w:asciiTheme="minorHAnsi" w:hAnsiTheme="minorHAnsi" w:cstheme="minorHAnsi"/>
            <w:sz w:val="24"/>
            <w:szCs w:val="24"/>
            <w:lang w:val="pt-BR"/>
          </w:rPr>
          <w:t xml:space="preserve">(3) </w:t>
        </w:r>
      </w:ins>
      <w:ins w:id="3266" w:author="Windows User" w:date="2019-04-03T15:59:00Z">
        <w:r w:rsidR="006F3CC0">
          <w:rPr>
            <w:rFonts w:asciiTheme="minorHAnsi" w:hAnsiTheme="minorHAnsi" w:cstheme="minorHAnsi"/>
            <w:sz w:val="24"/>
            <w:szCs w:val="24"/>
            <w:lang w:val="pt-BR"/>
          </w:rPr>
          <w:t>L</w:t>
        </w:r>
        <w:r w:rsidR="00BD0111">
          <w:rPr>
            <w:rFonts w:asciiTheme="minorHAnsi" w:hAnsiTheme="minorHAnsi" w:cstheme="minorHAnsi"/>
            <w:sz w:val="24"/>
            <w:szCs w:val="24"/>
            <w:lang w:val="pt-BR"/>
          </w:rPr>
          <w:t>ưu tin</w:t>
        </w:r>
      </w:ins>
    </w:p>
    <w:p w14:paraId="0FB2857D" w14:textId="55B083A1" w:rsidR="00147651" w:rsidRDefault="00E33BD2">
      <w:pPr>
        <w:pStyle w:val="ListParagraph"/>
        <w:numPr>
          <w:ilvl w:val="2"/>
          <w:numId w:val="12"/>
        </w:numPr>
        <w:rPr>
          <w:ins w:id="3267" w:author="Windows User" w:date="2019-04-03T16:24:00Z"/>
          <w:rFonts w:asciiTheme="minorHAnsi" w:hAnsiTheme="minorHAnsi" w:cstheme="minorHAnsi"/>
          <w:sz w:val="24"/>
          <w:szCs w:val="24"/>
          <w:lang w:val="pt-BR"/>
        </w:rPr>
        <w:pPrChange w:id="3268" w:author="Windows User" w:date="2019-04-03T16:24:00Z">
          <w:pPr>
            <w:pStyle w:val="ListParagraph"/>
            <w:numPr>
              <w:numId w:val="12"/>
            </w:numPr>
            <w:ind w:hanging="360"/>
          </w:pPr>
        </w:pPrChange>
      </w:pPr>
      <w:ins w:id="3269" w:author="Windows User" w:date="2019-04-03T16:24:00Z">
        <w:r>
          <w:rPr>
            <w:rFonts w:asciiTheme="minorHAnsi" w:hAnsiTheme="minorHAnsi" w:cstheme="minorHAnsi"/>
            <w:sz w:val="24"/>
            <w:szCs w:val="24"/>
            <w:lang w:val="pt-BR"/>
          </w:rPr>
          <w:t>Check/</w:t>
        </w:r>
        <w:r w:rsidR="00147651">
          <w:rPr>
            <w:rFonts w:asciiTheme="minorHAnsi" w:hAnsiTheme="minorHAnsi" w:cstheme="minorHAnsi"/>
            <w:sz w:val="24"/>
            <w:szCs w:val="24"/>
            <w:lang w:val="pt-BR"/>
          </w:rPr>
          <w:t>uncheck</w:t>
        </w:r>
      </w:ins>
      <w:ins w:id="3270" w:author="Windows User" w:date="2019-04-03T16:25:00Z">
        <w:r w:rsidR="00147651">
          <w:rPr>
            <w:rFonts w:asciiTheme="minorHAnsi" w:hAnsiTheme="minorHAnsi" w:cstheme="minorHAnsi"/>
            <w:sz w:val="24"/>
            <w:szCs w:val="24"/>
            <w:lang w:val="pt-BR"/>
          </w:rPr>
          <w:t xml:space="preserve"> icon</w:t>
        </w:r>
      </w:ins>
      <w:ins w:id="3271" w:author="Windows User" w:date="2019-04-03T16:24:00Z">
        <w:r w:rsidR="00147651">
          <w:rPr>
            <w:rFonts w:asciiTheme="minorHAnsi" w:hAnsiTheme="minorHAnsi" w:cstheme="minorHAnsi"/>
            <w:sz w:val="24"/>
            <w:szCs w:val="24"/>
            <w:lang w:val="pt-BR"/>
          </w:rPr>
          <w:t xml:space="preserve"> để lưu</w:t>
        </w:r>
      </w:ins>
      <w:ins w:id="3272" w:author="Windows User" w:date="2019-04-03T16:34:00Z">
        <w:r>
          <w:rPr>
            <w:rFonts w:asciiTheme="minorHAnsi" w:hAnsiTheme="minorHAnsi" w:cstheme="minorHAnsi"/>
            <w:sz w:val="24"/>
            <w:szCs w:val="24"/>
            <w:lang w:val="pt-BR"/>
          </w:rPr>
          <w:t>/bỏ lưu</w:t>
        </w:r>
      </w:ins>
      <w:ins w:id="3273" w:author="Windows User" w:date="2019-04-03T16:24:00Z">
        <w:r w:rsidR="00147651">
          <w:rPr>
            <w:rFonts w:asciiTheme="minorHAnsi" w:hAnsiTheme="minorHAnsi" w:cstheme="minorHAnsi"/>
            <w:sz w:val="24"/>
            <w:szCs w:val="24"/>
            <w:lang w:val="pt-BR"/>
          </w:rPr>
          <w:t xml:space="preserve"> tin</w:t>
        </w:r>
      </w:ins>
    </w:p>
    <w:p w14:paraId="77B4E48A" w14:textId="41F465B7" w:rsidR="006F3CC0" w:rsidRDefault="00147651">
      <w:pPr>
        <w:pStyle w:val="ListParagraph"/>
        <w:numPr>
          <w:ilvl w:val="1"/>
          <w:numId w:val="12"/>
        </w:numPr>
        <w:rPr>
          <w:ins w:id="3274" w:author="Windows User" w:date="2019-04-03T15:59:00Z"/>
          <w:rFonts w:asciiTheme="minorHAnsi" w:hAnsiTheme="minorHAnsi" w:cstheme="minorHAnsi"/>
          <w:sz w:val="24"/>
          <w:szCs w:val="24"/>
          <w:lang w:val="pt-BR"/>
        </w:rPr>
        <w:pPrChange w:id="3275" w:author="Windows User" w:date="2019-04-03T16:00:00Z">
          <w:pPr>
            <w:pStyle w:val="ListParagraph"/>
            <w:numPr>
              <w:ilvl w:val="2"/>
              <w:numId w:val="12"/>
            </w:numPr>
            <w:ind w:left="2160" w:hanging="360"/>
          </w:pPr>
        </w:pPrChange>
      </w:pPr>
      <w:ins w:id="3276" w:author="Windows User" w:date="2019-04-03T16:20:00Z">
        <w:r>
          <w:rPr>
            <w:rFonts w:asciiTheme="minorHAnsi" w:hAnsiTheme="minorHAnsi" w:cstheme="minorHAnsi"/>
            <w:sz w:val="24"/>
            <w:szCs w:val="24"/>
            <w:lang w:val="pt-BR"/>
          </w:rPr>
          <w:t xml:space="preserve">(4) </w:t>
        </w:r>
      </w:ins>
      <w:ins w:id="3277" w:author="Windows User" w:date="2019-04-03T15:59:00Z">
        <w:r w:rsidR="006F3CC0">
          <w:rPr>
            <w:rFonts w:asciiTheme="minorHAnsi" w:hAnsiTheme="minorHAnsi" w:cstheme="minorHAnsi"/>
            <w:sz w:val="24"/>
            <w:szCs w:val="24"/>
            <w:lang w:val="pt-BR"/>
          </w:rPr>
          <w:t>Icon tương ứng với từng loại thông báo trên</w:t>
        </w:r>
      </w:ins>
    </w:p>
    <w:p w14:paraId="31062C6D" w14:textId="310577B5" w:rsidR="006F3CC0" w:rsidRDefault="00147651">
      <w:pPr>
        <w:pStyle w:val="ListParagraph"/>
        <w:numPr>
          <w:ilvl w:val="1"/>
          <w:numId w:val="12"/>
        </w:numPr>
        <w:rPr>
          <w:ins w:id="3278" w:author="Windows User" w:date="2019-04-03T16:00:00Z"/>
          <w:rFonts w:asciiTheme="minorHAnsi" w:hAnsiTheme="minorHAnsi" w:cstheme="minorHAnsi"/>
          <w:sz w:val="24"/>
          <w:szCs w:val="24"/>
          <w:lang w:val="pt-BR"/>
        </w:rPr>
        <w:pPrChange w:id="3279" w:author="Windows User" w:date="2019-04-03T10:43:00Z">
          <w:pPr>
            <w:pStyle w:val="ListParagraph"/>
            <w:numPr>
              <w:numId w:val="12"/>
            </w:numPr>
            <w:ind w:hanging="360"/>
          </w:pPr>
        </w:pPrChange>
      </w:pPr>
      <w:ins w:id="3280" w:author="Windows User" w:date="2019-04-03T16:20:00Z">
        <w:r>
          <w:rPr>
            <w:rFonts w:asciiTheme="minorHAnsi" w:hAnsiTheme="minorHAnsi" w:cstheme="minorHAnsi"/>
            <w:sz w:val="24"/>
            <w:szCs w:val="24"/>
            <w:lang w:val="pt-BR"/>
          </w:rPr>
          <w:t xml:space="preserve">(5) </w:t>
        </w:r>
      </w:ins>
      <w:ins w:id="3281" w:author="Windows User" w:date="2019-04-03T16:00:00Z">
        <w:r w:rsidR="006F3CC0">
          <w:rPr>
            <w:rFonts w:asciiTheme="minorHAnsi" w:hAnsiTheme="minorHAnsi" w:cstheme="minorHAnsi"/>
            <w:sz w:val="24"/>
            <w:szCs w:val="24"/>
            <w:lang w:val="pt-BR"/>
          </w:rPr>
          <w:t xml:space="preserve">Title </w:t>
        </w:r>
      </w:ins>
      <w:ins w:id="3282" w:author="Windows User" w:date="2019-04-03T16:12:00Z">
        <w:r w:rsidR="00BD0111">
          <w:rPr>
            <w:rFonts w:asciiTheme="minorHAnsi" w:hAnsiTheme="minorHAnsi" w:cstheme="minorHAnsi"/>
            <w:sz w:val="24"/>
            <w:szCs w:val="24"/>
            <w:lang w:val="pt-BR"/>
          </w:rPr>
          <w:t>của thông báo</w:t>
        </w:r>
      </w:ins>
    </w:p>
    <w:p w14:paraId="7C3B5139" w14:textId="507349F6" w:rsidR="006F3CC0" w:rsidRDefault="00147651">
      <w:pPr>
        <w:pStyle w:val="ListParagraph"/>
        <w:numPr>
          <w:ilvl w:val="1"/>
          <w:numId w:val="12"/>
        </w:numPr>
        <w:rPr>
          <w:ins w:id="3283" w:author="Windows User" w:date="2019-04-03T16:01:00Z"/>
          <w:rFonts w:asciiTheme="minorHAnsi" w:hAnsiTheme="minorHAnsi" w:cstheme="minorHAnsi"/>
          <w:sz w:val="24"/>
          <w:szCs w:val="24"/>
          <w:lang w:val="pt-BR"/>
        </w:rPr>
        <w:pPrChange w:id="3284" w:author="Windows User" w:date="2019-04-03T10:43:00Z">
          <w:pPr>
            <w:pStyle w:val="ListParagraph"/>
            <w:numPr>
              <w:numId w:val="12"/>
            </w:numPr>
            <w:ind w:hanging="360"/>
          </w:pPr>
        </w:pPrChange>
      </w:pPr>
      <w:ins w:id="3285" w:author="Windows User" w:date="2019-04-03T16:20:00Z">
        <w:r>
          <w:rPr>
            <w:rFonts w:asciiTheme="minorHAnsi" w:hAnsiTheme="minorHAnsi" w:cstheme="minorHAnsi"/>
            <w:sz w:val="24"/>
            <w:szCs w:val="24"/>
            <w:lang w:val="pt-BR"/>
          </w:rPr>
          <w:lastRenderedPageBreak/>
          <w:t xml:space="preserve">(6) </w:t>
        </w:r>
      </w:ins>
      <w:ins w:id="3286" w:author="Windows User" w:date="2019-04-03T16:00:00Z">
        <w:r w:rsidR="006F3CC0">
          <w:rPr>
            <w:rFonts w:asciiTheme="minorHAnsi" w:hAnsiTheme="minorHAnsi" w:cstheme="minorHAnsi"/>
            <w:sz w:val="24"/>
            <w:szCs w:val="24"/>
            <w:lang w:val="pt-BR"/>
          </w:rPr>
          <w:t xml:space="preserve">Nội dung tóm tắt của thông báo </w:t>
        </w:r>
      </w:ins>
    </w:p>
    <w:p w14:paraId="26854E21" w14:textId="45975241" w:rsidR="006D513C" w:rsidRDefault="00147651" w:rsidP="005560AB">
      <w:pPr>
        <w:pStyle w:val="ListParagraph"/>
        <w:numPr>
          <w:ilvl w:val="1"/>
          <w:numId w:val="12"/>
        </w:numPr>
        <w:jc w:val="both"/>
        <w:rPr>
          <w:ins w:id="3287" w:author="Windows User" w:date="2019-04-03T16:01:00Z"/>
          <w:rFonts w:asciiTheme="minorHAnsi" w:hAnsiTheme="minorHAnsi" w:cstheme="minorHAnsi"/>
          <w:sz w:val="24"/>
          <w:szCs w:val="24"/>
          <w:lang w:val="pt-BR"/>
        </w:rPr>
        <w:pPrChange w:id="3288" w:author="Windows User" w:date="2019-04-05T10:19:00Z">
          <w:pPr>
            <w:pStyle w:val="ListParagraph"/>
            <w:numPr>
              <w:ilvl w:val="1"/>
              <w:numId w:val="12"/>
            </w:numPr>
            <w:ind w:left="1440" w:hanging="360"/>
          </w:pPr>
        </w:pPrChange>
      </w:pPr>
      <w:ins w:id="3289" w:author="Windows User" w:date="2019-04-03T16:20:00Z">
        <w:r>
          <w:rPr>
            <w:rFonts w:asciiTheme="minorHAnsi" w:hAnsiTheme="minorHAnsi" w:cstheme="minorHAnsi"/>
            <w:sz w:val="24"/>
            <w:szCs w:val="24"/>
            <w:lang w:val="pt-BR"/>
          </w:rPr>
          <w:t xml:space="preserve">(7) </w:t>
        </w:r>
      </w:ins>
      <w:ins w:id="3290" w:author="Windows User" w:date="2019-04-03T16:01:00Z">
        <w:r w:rsidR="006D513C">
          <w:rPr>
            <w:rFonts w:asciiTheme="minorHAnsi" w:hAnsiTheme="minorHAnsi" w:cstheme="minorHAnsi"/>
            <w:sz w:val="24"/>
            <w:szCs w:val="24"/>
            <w:lang w:val="pt-BR"/>
          </w:rPr>
          <w:t xml:space="preserve">Thời </w:t>
        </w:r>
      </w:ins>
      <w:ins w:id="3291" w:author="Windows User" w:date="2019-04-05T10:17:00Z">
        <w:r w:rsidR="00291859">
          <w:rPr>
            <w:rFonts w:asciiTheme="minorHAnsi" w:hAnsiTheme="minorHAnsi" w:cstheme="minorHAnsi"/>
            <w:sz w:val="24"/>
            <w:szCs w:val="24"/>
            <w:lang w:val="pt-BR"/>
          </w:rPr>
          <w:t>điểm</w:t>
        </w:r>
      </w:ins>
      <w:ins w:id="3292" w:author="Windows User" w:date="2019-04-03T16:01:00Z">
        <w:r w:rsidR="006D513C">
          <w:rPr>
            <w:rFonts w:asciiTheme="minorHAnsi" w:hAnsiTheme="minorHAnsi" w:cstheme="minorHAnsi"/>
            <w:sz w:val="24"/>
            <w:szCs w:val="24"/>
            <w:lang w:val="pt-BR"/>
          </w:rPr>
          <w:t xml:space="preserve"> nhận thông báo được </w:t>
        </w:r>
      </w:ins>
      <w:ins w:id="3293" w:author="Windows User" w:date="2019-04-05T10:17:00Z">
        <w:r w:rsidR="00291859">
          <w:rPr>
            <w:rFonts w:asciiTheme="minorHAnsi" w:hAnsiTheme="minorHAnsi" w:cstheme="minorHAnsi"/>
            <w:sz w:val="24"/>
            <w:szCs w:val="24"/>
            <w:lang w:val="pt-BR"/>
          </w:rPr>
          <w:t>biểu diễn</w:t>
        </w:r>
      </w:ins>
      <w:ins w:id="3294" w:author="Windows User" w:date="2019-04-03T16:01:00Z">
        <w:r w:rsidR="00291859">
          <w:rPr>
            <w:rFonts w:asciiTheme="minorHAnsi" w:hAnsiTheme="minorHAnsi" w:cstheme="minorHAnsi"/>
            <w:sz w:val="24"/>
            <w:szCs w:val="24"/>
            <w:lang w:val="pt-BR"/>
          </w:rPr>
          <w:t xml:space="preserve"> theo dạng human-friendly</w:t>
        </w:r>
      </w:ins>
      <w:ins w:id="3295" w:author="Windows User" w:date="2019-04-05T10:21:00Z">
        <w:r w:rsidR="00FE5E34">
          <w:rPr>
            <w:rFonts w:asciiTheme="minorHAnsi" w:hAnsiTheme="minorHAnsi" w:cstheme="minorHAnsi"/>
            <w:sz w:val="24"/>
            <w:szCs w:val="24"/>
            <w:lang w:val="pt-BR"/>
          </w:rPr>
          <w:t xml:space="preserve"> relative</w:t>
        </w:r>
      </w:ins>
      <w:ins w:id="3296" w:author="Windows User" w:date="2019-04-03T16:01:00Z">
        <w:r w:rsidR="00291859">
          <w:rPr>
            <w:rFonts w:asciiTheme="minorHAnsi" w:hAnsiTheme="minorHAnsi" w:cstheme="minorHAnsi"/>
            <w:sz w:val="24"/>
            <w:szCs w:val="24"/>
            <w:lang w:val="pt-BR"/>
          </w:rPr>
          <w:t xml:space="preserve"> </w:t>
        </w:r>
      </w:ins>
      <w:ins w:id="3297" w:author="Windows User" w:date="2019-04-05T10:21:00Z">
        <w:r w:rsidR="00FE5E34">
          <w:rPr>
            <w:rFonts w:asciiTheme="minorHAnsi" w:hAnsiTheme="minorHAnsi" w:cstheme="minorHAnsi"/>
            <w:sz w:val="24"/>
            <w:szCs w:val="24"/>
            <w:lang w:val="pt-BR"/>
          </w:rPr>
          <w:t>time</w:t>
        </w:r>
      </w:ins>
      <w:ins w:id="3298" w:author="Windows User" w:date="2019-04-05T10:17:00Z">
        <w:r w:rsidR="00291859">
          <w:rPr>
            <w:rFonts w:asciiTheme="minorHAnsi" w:hAnsiTheme="minorHAnsi" w:cstheme="minorHAnsi"/>
            <w:sz w:val="24"/>
            <w:szCs w:val="24"/>
            <w:lang w:val="pt-BR"/>
          </w:rPr>
          <w:t>:</w:t>
        </w:r>
      </w:ins>
    </w:p>
    <w:p w14:paraId="631307AD" w14:textId="50BD026B" w:rsidR="006D513C" w:rsidRDefault="006D513C" w:rsidP="006D513C">
      <w:pPr>
        <w:pStyle w:val="ListParagraph"/>
        <w:numPr>
          <w:ilvl w:val="2"/>
          <w:numId w:val="12"/>
        </w:numPr>
        <w:rPr>
          <w:ins w:id="3299" w:author="Windows User" w:date="2019-04-03T16:01:00Z"/>
          <w:rFonts w:asciiTheme="minorHAnsi" w:hAnsiTheme="minorHAnsi" w:cstheme="minorHAnsi"/>
          <w:sz w:val="24"/>
          <w:szCs w:val="24"/>
          <w:lang w:val="pt-BR"/>
        </w:rPr>
      </w:pPr>
      <w:ins w:id="3300" w:author="Windows User" w:date="2019-04-03T16:01:00Z">
        <w:r>
          <w:rPr>
            <w:rFonts w:asciiTheme="minorHAnsi" w:hAnsiTheme="minorHAnsi" w:cstheme="minorHAnsi"/>
            <w:sz w:val="24"/>
            <w:szCs w:val="24"/>
            <w:lang w:val="pt-BR"/>
          </w:rPr>
          <w:t xml:space="preserve">Trong ngày mở mục thông báo: </w:t>
        </w:r>
      </w:ins>
      <w:ins w:id="3301" w:author="Windows User" w:date="2019-04-05T10:41:00Z">
        <w:r w:rsidR="00CE017F" w:rsidRPr="00CE017F">
          <w:rPr>
            <w:rFonts w:asciiTheme="minorHAnsi" w:hAnsiTheme="minorHAnsi" w:cstheme="minorHAnsi"/>
            <w:b/>
            <w:sz w:val="24"/>
            <w:szCs w:val="24"/>
            <w:lang w:val="pt-BR"/>
            <w:rPrChange w:id="3302" w:author="Windows User" w:date="2019-04-05T10:42:00Z">
              <w:rPr>
                <w:rFonts w:asciiTheme="minorHAnsi" w:hAnsiTheme="minorHAnsi" w:cstheme="minorHAnsi"/>
                <w:sz w:val="24"/>
                <w:szCs w:val="24"/>
                <w:lang w:val="pt-BR"/>
              </w:rPr>
            </w:rPrChange>
          </w:rPr>
          <w:t>vừa mới đây</w:t>
        </w:r>
        <w:r w:rsidR="00CE017F">
          <w:rPr>
            <w:rFonts w:asciiTheme="minorHAnsi" w:hAnsiTheme="minorHAnsi" w:cstheme="minorHAnsi"/>
            <w:sz w:val="24"/>
            <w:szCs w:val="24"/>
            <w:lang w:val="pt-BR"/>
          </w:rPr>
          <w:t xml:space="preserve"> (dưới 1 phút)/</w:t>
        </w:r>
      </w:ins>
      <w:ins w:id="3303" w:author="Windows User" w:date="2019-04-03T16:01:00Z">
        <w:r w:rsidR="00CE017F">
          <w:rPr>
            <w:rFonts w:asciiTheme="minorHAnsi" w:hAnsiTheme="minorHAnsi" w:cstheme="minorHAnsi"/>
            <w:b/>
            <w:sz w:val="24"/>
            <w:szCs w:val="24"/>
            <w:lang w:val="pt-BR"/>
          </w:rPr>
          <w:t>? Phút/</w:t>
        </w:r>
        <w:r w:rsidRPr="00024A9A">
          <w:rPr>
            <w:rFonts w:asciiTheme="minorHAnsi" w:hAnsiTheme="minorHAnsi" w:cstheme="minorHAnsi"/>
            <w:b/>
            <w:sz w:val="24"/>
            <w:szCs w:val="24"/>
            <w:lang w:val="pt-BR"/>
          </w:rPr>
          <w:t>?</w:t>
        </w:r>
        <w:r>
          <w:rPr>
            <w:rFonts w:asciiTheme="minorHAnsi" w:hAnsiTheme="minorHAnsi" w:cstheme="minorHAnsi"/>
            <w:b/>
            <w:sz w:val="24"/>
            <w:szCs w:val="24"/>
            <w:lang w:val="pt-BR"/>
          </w:rPr>
          <w:t xml:space="preserve"> </w:t>
        </w:r>
        <w:r w:rsidRPr="00024A9A">
          <w:rPr>
            <w:rFonts w:asciiTheme="minorHAnsi" w:hAnsiTheme="minorHAnsi" w:cstheme="minorHAnsi"/>
            <w:b/>
            <w:sz w:val="24"/>
            <w:szCs w:val="24"/>
            <w:lang w:val="pt-BR"/>
          </w:rPr>
          <w:t>giờ</w:t>
        </w:r>
      </w:ins>
      <w:ins w:id="3304" w:author="Windows User" w:date="2019-04-05T10:42:00Z">
        <w:r w:rsidR="00CE017F">
          <w:rPr>
            <w:rFonts w:asciiTheme="minorHAnsi" w:hAnsiTheme="minorHAnsi" w:cstheme="minorHAnsi"/>
            <w:b/>
            <w:sz w:val="24"/>
            <w:szCs w:val="24"/>
            <w:lang w:val="pt-BR"/>
          </w:rPr>
          <w:t xml:space="preserve"> </w:t>
        </w:r>
      </w:ins>
      <w:ins w:id="3305" w:author="Windows User" w:date="2019-04-03T16:01:00Z">
        <w:r w:rsidRPr="00024A9A">
          <w:rPr>
            <w:rFonts w:asciiTheme="minorHAnsi" w:hAnsiTheme="minorHAnsi" w:cstheme="minorHAnsi"/>
            <w:b/>
            <w:sz w:val="24"/>
            <w:szCs w:val="24"/>
            <w:lang w:val="pt-BR"/>
          </w:rPr>
          <w:t>trước đây</w:t>
        </w:r>
      </w:ins>
    </w:p>
    <w:p w14:paraId="6C1A60D2" w14:textId="77777777" w:rsidR="006D513C" w:rsidRDefault="006D513C" w:rsidP="006D513C">
      <w:pPr>
        <w:pStyle w:val="ListParagraph"/>
        <w:numPr>
          <w:ilvl w:val="2"/>
          <w:numId w:val="12"/>
        </w:numPr>
        <w:rPr>
          <w:ins w:id="3306" w:author="Windows User" w:date="2019-04-03T16:01:00Z"/>
          <w:rFonts w:asciiTheme="minorHAnsi" w:hAnsiTheme="minorHAnsi" w:cstheme="minorHAnsi"/>
          <w:sz w:val="24"/>
          <w:szCs w:val="24"/>
          <w:lang w:val="pt-BR"/>
        </w:rPr>
      </w:pPr>
      <w:ins w:id="3307" w:author="Windows User" w:date="2019-04-03T16:01:00Z">
        <w:r>
          <w:rPr>
            <w:rFonts w:asciiTheme="minorHAnsi" w:hAnsiTheme="minorHAnsi" w:cstheme="minorHAnsi"/>
            <w:sz w:val="24"/>
            <w:szCs w:val="24"/>
            <w:lang w:val="pt-BR"/>
          </w:rPr>
          <w:t xml:space="preserve">1 ngày trước ngày mở mục thông báo: </w:t>
        </w:r>
        <w:r w:rsidRPr="00024A9A">
          <w:rPr>
            <w:rFonts w:asciiTheme="minorHAnsi" w:hAnsiTheme="minorHAnsi" w:cstheme="minorHAnsi"/>
            <w:b/>
            <w:sz w:val="24"/>
            <w:szCs w:val="24"/>
            <w:lang w:val="pt-BR"/>
          </w:rPr>
          <w:t xml:space="preserve">hôm qua </w:t>
        </w:r>
        <w:r>
          <w:rPr>
            <w:rFonts w:asciiTheme="minorHAnsi" w:hAnsiTheme="minorHAnsi" w:cstheme="minorHAnsi"/>
            <w:b/>
            <w:sz w:val="24"/>
            <w:szCs w:val="24"/>
            <w:lang w:val="pt-BR"/>
          </w:rPr>
          <w:t xml:space="preserve">lúc </w:t>
        </w:r>
        <w:r w:rsidRPr="00024A9A">
          <w:rPr>
            <w:rFonts w:asciiTheme="minorHAnsi" w:hAnsiTheme="minorHAnsi" w:cstheme="minorHAnsi"/>
            <w:b/>
            <w:sz w:val="24"/>
            <w:szCs w:val="24"/>
            <w:lang w:val="pt-BR"/>
          </w:rPr>
          <w:t>hh:mm</w:t>
        </w:r>
        <w:r>
          <w:rPr>
            <w:rFonts w:asciiTheme="minorHAnsi" w:hAnsiTheme="minorHAnsi" w:cstheme="minorHAnsi"/>
            <w:sz w:val="24"/>
            <w:szCs w:val="24"/>
            <w:lang w:val="pt-BR"/>
          </w:rPr>
          <w:t xml:space="preserve"> </w:t>
        </w:r>
      </w:ins>
    </w:p>
    <w:p w14:paraId="4B01447C" w14:textId="4431A89B" w:rsidR="006D513C" w:rsidRDefault="006D513C" w:rsidP="006D513C">
      <w:pPr>
        <w:pStyle w:val="ListParagraph"/>
        <w:numPr>
          <w:ilvl w:val="2"/>
          <w:numId w:val="12"/>
        </w:numPr>
        <w:rPr>
          <w:ins w:id="3308" w:author="Windows User" w:date="2019-04-03T16:01:00Z"/>
          <w:rFonts w:asciiTheme="minorHAnsi" w:hAnsiTheme="minorHAnsi" w:cstheme="minorHAnsi"/>
          <w:sz w:val="24"/>
          <w:szCs w:val="24"/>
          <w:lang w:val="pt-BR"/>
        </w:rPr>
      </w:pPr>
      <w:ins w:id="3309" w:author="Windows User" w:date="2019-04-03T16:01:00Z">
        <w:r>
          <w:rPr>
            <w:rFonts w:asciiTheme="minorHAnsi" w:hAnsiTheme="minorHAnsi" w:cstheme="minorHAnsi"/>
            <w:sz w:val="24"/>
            <w:szCs w:val="24"/>
            <w:lang w:val="pt-BR"/>
          </w:rPr>
          <w:t xml:space="preserve">Từ 2 đến 6 ngày trước ngày mở mục thông báo: </w:t>
        </w:r>
        <w:r w:rsidRPr="00024A9A">
          <w:rPr>
            <w:rFonts w:asciiTheme="minorHAnsi" w:hAnsiTheme="minorHAnsi" w:cstheme="minorHAnsi"/>
            <w:b/>
            <w:sz w:val="24"/>
            <w:szCs w:val="24"/>
            <w:lang w:val="pt-BR"/>
          </w:rPr>
          <w:t xml:space="preserve">n ngày trước </w:t>
        </w:r>
      </w:ins>
    </w:p>
    <w:p w14:paraId="0AAD2DFB" w14:textId="48929A07" w:rsidR="006D513C" w:rsidRPr="00024A9A" w:rsidRDefault="006D513C" w:rsidP="006D513C">
      <w:pPr>
        <w:pStyle w:val="ListParagraph"/>
        <w:numPr>
          <w:ilvl w:val="2"/>
          <w:numId w:val="12"/>
        </w:numPr>
        <w:rPr>
          <w:ins w:id="3310" w:author="Windows User" w:date="2019-04-03T16:01:00Z"/>
          <w:rFonts w:asciiTheme="minorHAnsi" w:hAnsiTheme="minorHAnsi" w:cstheme="minorHAnsi"/>
          <w:sz w:val="24"/>
          <w:szCs w:val="24"/>
          <w:lang w:val="pt-BR"/>
        </w:rPr>
      </w:pPr>
      <w:ins w:id="3311" w:author="Windows User" w:date="2019-04-03T16:01:00Z">
        <w:r>
          <w:rPr>
            <w:rFonts w:asciiTheme="minorHAnsi" w:hAnsiTheme="minorHAnsi" w:cstheme="minorHAnsi"/>
            <w:sz w:val="24"/>
            <w:szCs w:val="24"/>
            <w:lang w:val="pt-BR"/>
          </w:rPr>
          <w:t xml:space="preserve">Từ 1 tuần trước ngày mở mục thông báo: </w:t>
        </w:r>
        <w:r w:rsidRPr="00024A9A">
          <w:rPr>
            <w:rFonts w:asciiTheme="minorHAnsi" w:hAnsiTheme="minorHAnsi" w:cstheme="minorHAnsi"/>
            <w:b/>
            <w:sz w:val="24"/>
            <w:szCs w:val="24"/>
            <w:lang w:val="pt-BR"/>
          </w:rPr>
          <w:t xml:space="preserve">n tuần trước </w:t>
        </w:r>
      </w:ins>
    </w:p>
    <w:p w14:paraId="30C99CFF" w14:textId="22179900" w:rsidR="006D513C" w:rsidRPr="00024A9A" w:rsidRDefault="006D513C" w:rsidP="006D513C">
      <w:pPr>
        <w:pStyle w:val="ListParagraph"/>
        <w:numPr>
          <w:ilvl w:val="2"/>
          <w:numId w:val="12"/>
        </w:numPr>
        <w:rPr>
          <w:ins w:id="3312" w:author="Windows User" w:date="2019-04-03T16:01:00Z"/>
          <w:rFonts w:asciiTheme="minorHAnsi" w:hAnsiTheme="minorHAnsi" w:cstheme="minorHAnsi"/>
          <w:sz w:val="24"/>
          <w:szCs w:val="24"/>
          <w:lang w:val="pt-BR"/>
        </w:rPr>
      </w:pPr>
      <w:ins w:id="3313" w:author="Windows User" w:date="2019-04-03T16:01:00Z">
        <w:r>
          <w:rPr>
            <w:rFonts w:asciiTheme="minorHAnsi" w:hAnsiTheme="minorHAnsi" w:cstheme="minorHAnsi"/>
            <w:sz w:val="24"/>
            <w:szCs w:val="24"/>
            <w:lang w:val="pt-BR"/>
          </w:rPr>
          <w:t xml:space="preserve">Từ 1 tháng trước ngày mở mục thông báo: </w:t>
        </w:r>
        <w:r w:rsidRPr="00024A9A">
          <w:rPr>
            <w:rFonts w:asciiTheme="minorHAnsi" w:hAnsiTheme="minorHAnsi" w:cstheme="minorHAnsi"/>
            <w:b/>
            <w:sz w:val="24"/>
            <w:szCs w:val="24"/>
            <w:lang w:val="pt-BR"/>
          </w:rPr>
          <w:t xml:space="preserve">n tháng trước </w:t>
        </w:r>
      </w:ins>
    </w:p>
    <w:p w14:paraId="4198BFEC" w14:textId="77777777" w:rsidR="006D513C" w:rsidRDefault="006D513C">
      <w:pPr>
        <w:ind w:left="1440"/>
        <w:jc w:val="both"/>
        <w:rPr>
          <w:ins w:id="3314" w:author="Windows User" w:date="2019-04-03T16:01:00Z"/>
          <w:rFonts w:asciiTheme="minorHAnsi" w:hAnsiTheme="minorHAnsi" w:cstheme="minorHAnsi"/>
          <w:sz w:val="24"/>
          <w:szCs w:val="24"/>
          <w:lang w:val="pt-BR"/>
        </w:rPr>
        <w:pPrChange w:id="3315" w:author="Windows User" w:date="2019-04-03T16:02:00Z">
          <w:pPr>
            <w:ind w:left="360"/>
            <w:jc w:val="both"/>
          </w:pPr>
        </w:pPrChange>
      </w:pPr>
      <w:ins w:id="3316" w:author="Windows User" w:date="2019-04-03T16:01:00Z">
        <w:r>
          <w:rPr>
            <w:rFonts w:asciiTheme="minorHAnsi" w:hAnsiTheme="minorHAnsi" w:cstheme="minorHAnsi"/>
            <w:sz w:val="24"/>
            <w:szCs w:val="24"/>
            <w:lang w:val="pt-BR"/>
          </w:rPr>
          <w:t>Mốc thời gian để lưu các thông báo tối đa là 3 tháng về trước kể từ ngày của thông báo cuối cùng được mở, tối thiểu là ngày thông báo xa nhất chưa được mở.</w:t>
        </w:r>
      </w:ins>
    </w:p>
    <w:p w14:paraId="1C07A00C" w14:textId="453531E5" w:rsidR="006D513C" w:rsidRDefault="006D513C">
      <w:pPr>
        <w:ind w:left="1440"/>
        <w:jc w:val="both"/>
        <w:rPr>
          <w:ins w:id="3317" w:author="Windows User" w:date="2019-04-03T16:17:00Z"/>
          <w:rFonts w:asciiTheme="minorHAnsi" w:hAnsiTheme="minorHAnsi" w:cstheme="minorHAnsi"/>
          <w:color w:val="808080" w:themeColor="background1" w:themeShade="80"/>
          <w:sz w:val="24"/>
          <w:szCs w:val="24"/>
          <w:lang w:val="pt-BR"/>
        </w:rPr>
        <w:pPrChange w:id="3318" w:author="Windows User" w:date="2019-04-03T16:02:00Z">
          <w:pPr>
            <w:ind w:left="360"/>
            <w:jc w:val="both"/>
          </w:pPr>
        </w:pPrChange>
      </w:pPr>
      <w:ins w:id="3319" w:author="Windows User" w:date="2019-04-03T16:01:00Z">
        <w:r w:rsidRPr="00024A9A">
          <w:rPr>
            <w:rFonts w:asciiTheme="minorHAnsi" w:hAnsiTheme="minorHAnsi" w:cstheme="minorHAnsi"/>
            <w:color w:val="808080" w:themeColor="background1" w:themeShade="80"/>
            <w:sz w:val="24"/>
            <w:szCs w:val="24"/>
            <w:lang w:val="pt-BR"/>
          </w:rPr>
          <w:t xml:space="preserve">VD: hôm nay ngày </w:t>
        </w:r>
        <w:r>
          <w:rPr>
            <w:rFonts w:asciiTheme="minorHAnsi" w:hAnsiTheme="minorHAnsi" w:cstheme="minorHAnsi"/>
            <w:color w:val="808080" w:themeColor="background1" w:themeShade="80"/>
            <w:sz w:val="24"/>
            <w:szCs w:val="24"/>
            <w:lang w:val="pt-BR"/>
          </w:rPr>
          <w:t>31</w:t>
        </w:r>
        <w:r w:rsidRPr="00024A9A">
          <w:rPr>
            <w:rFonts w:asciiTheme="minorHAnsi" w:hAnsiTheme="minorHAnsi" w:cstheme="minorHAnsi"/>
            <w:color w:val="808080" w:themeColor="background1" w:themeShade="80"/>
            <w:sz w:val="24"/>
            <w:szCs w:val="24"/>
            <w:lang w:val="pt-BR"/>
          </w:rPr>
          <w:t>/</w:t>
        </w:r>
        <w:r>
          <w:rPr>
            <w:rFonts w:asciiTheme="minorHAnsi" w:hAnsiTheme="minorHAnsi" w:cstheme="minorHAnsi"/>
            <w:color w:val="808080" w:themeColor="background1" w:themeShade="80"/>
            <w:sz w:val="24"/>
            <w:szCs w:val="24"/>
            <w:lang w:val="pt-BR"/>
          </w:rPr>
          <w:t>03</w:t>
        </w:r>
        <w:r w:rsidRPr="00024A9A">
          <w:rPr>
            <w:rFonts w:asciiTheme="minorHAnsi" w:hAnsiTheme="minorHAnsi" w:cstheme="minorHAnsi"/>
            <w:color w:val="808080" w:themeColor="background1" w:themeShade="80"/>
            <w:sz w:val="24"/>
            <w:szCs w:val="24"/>
            <w:lang w:val="pt-BR"/>
          </w:rPr>
          <w:t>/201</w:t>
        </w:r>
        <w:r>
          <w:rPr>
            <w:rFonts w:asciiTheme="minorHAnsi" w:hAnsiTheme="minorHAnsi" w:cstheme="minorHAnsi"/>
            <w:color w:val="808080" w:themeColor="background1" w:themeShade="80"/>
            <w:sz w:val="24"/>
            <w:szCs w:val="24"/>
            <w:lang w:val="pt-BR"/>
          </w:rPr>
          <w:t>9</w:t>
        </w:r>
        <w:r w:rsidRPr="00024A9A">
          <w:rPr>
            <w:rFonts w:asciiTheme="minorHAnsi" w:hAnsiTheme="minorHAnsi" w:cstheme="minorHAnsi"/>
            <w:color w:val="808080" w:themeColor="background1" w:themeShade="80"/>
            <w:sz w:val="24"/>
            <w:szCs w:val="24"/>
            <w:lang w:val="pt-BR"/>
          </w:rPr>
          <w:t xml:space="preserve"> gửi tin A (đã được mở), tin B (</w:t>
        </w:r>
        <w:r>
          <w:rPr>
            <w:rFonts w:asciiTheme="minorHAnsi" w:hAnsiTheme="minorHAnsi" w:cstheme="minorHAnsi"/>
            <w:color w:val="808080" w:themeColor="background1" w:themeShade="80"/>
            <w:sz w:val="24"/>
            <w:szCs w:val="24"/>
            <w:lang w:val="pt-BR"/>
          </w:rPr>
          <w:t>đã</w:t>
        </w:r>
        <w:r w:rsidRPr="00024A9A">
          <w:rPr>
            <w:rFonts w:asciiTheme="minorHAnsi" w:hAnsiTheme="minorHAnsi" w:cstheme="minorHAnsi"/>
            <w:color w:val="808080" w:themeColor="background1" w:themeShade="80"/>
            <w:sz w:val="24"/>
            <w:szCs w:val="24"/>
            <w:lang w:val="pt-BR"/>
          </w:rPr>
          <w:t xml:space="preserve"> được mở) gửi 01/0</w:t>
        </w:r>
        <w:r>
          <w:rPr>
            <w:rFonts w:asciiTheme="minorHAnsi" w:hAnsiTheme="minorHAnsi" w:cstheme="minorHAnsi"/>
            <w:color w:val="808080" w:themeColor="background1" w:themeShade="80"/>
            <w:sz w:val="24"/>
            <w:szCs w:val="24"/>
            <w:lang w:val="pt-BR"/>
          </w:rPr>
          <w:t>1</w:t>
        </w:r>
        <w:r w:rsidRPr="00024A9A">
          <w:rPr>
            <w:rFonts w:asciiTheme="minorHAnsi" w:hAnsiTheme="minorHAnsi" w:cstheme="minorHAnsi"/>
            <w:color w:val="808080" w:themeColor="background1" w:themeShade="80"/>
            <w:sz w:val="24"/>
            <w:szCs w:val="24"/>
            <w:lang w:val="pt-BR"/>
          </w:rPr>
          <w:t>/201</w:t>
        </w:r>
        <w:r>
          <w:rPr>
            <w:rFonts w:asciiTheme="minorHAnsi" w:hAnsiTheme="minorHAnsi" w:cstheme="minorHAnsi"/>
            <w:color w:val="808080" w:themeColor="background1" w:themeShade="80"/>
            <w:sz w:val="24"/>
            <w:szCs w:val="24"/>
            <w:lang w:val="pt-BR"/>
          </w:rPr>
          <w:t>9, tin C (</w:t>
        </w:r>
      </w:ins>
      <w:ins w:id="3320" w:author="Windows User" w:date="2019-04-05T10:12:00Z">
        <w:r w:rsidR="00636493">
          <w:rPr>
            <w:rFonts w:asciiTheme="minorHAnsi" w:hAnsiTheme="minorHAnsi" w:cstheme="minorHAnsi"/>
            <w:color w:val="808080" w:themeColor="background1" w:themeShade="80"/>
            <w:sz w:val="24"/>
            <w:szCs w:val="24"/>
            <w:lang w:val="pt-BR"/>
          </w:rPr>
          <w:t xml:space="preserve">là tin còn lại duy nhất </w:t>
        </w:r>
      </w:ins>
      <w:ins w:id="3321" w:author="Windows User" w:date="2019-04-03T16:01:00Z">
        <w:r>
          <w:rPr>
            <w:rFonts w:asciiTheme="minorHAnsi" w:hAnsiTheme="minorHAnsi" w:cstheme="minorHAnsi"/>
            <w:color w:val="808080" w:themeColor="background1" w:themeShade="80"/>
            <w:sz w:val="24"/>
            <w:szCs w:val="24"/>
            <w:lang w:val="pt-BR"/>
          </w:rPr>
          <w:t>chưa được mở) gửi 31/12/2018, tin D (đã được mở) gửi 30/12/2018</w:t>
        </w:r>
        <w:r w:rsidRPr="00024A9A">
          <w:rPr>
            <w:rFonts w:asciiTheme="minorHAnsi" w:hAnsiTheme="minorHAnsi" w:cstheme="minorHAnsi"/>
            <w:color w:val="808080" w:themeColor="background1" w:themeShade="80"/>
            <w:sz w:val="24"/>
            <w:szCs w:val="24"/>
            <w:lang w:val="pt-BR"/>
          </w:rPr>
          <w:t xml:space="preserve">. Vậy các tin nhắn được gửi từ ngày </w:t>
        </w:r>
        <w:r>
          <w:rPr>
            <w:rFonts w:asciiTheme="minorHAnsi" w:hAnsiTheme="minorHAnsi" w:cstheme="minorHAnsi"/>
            <w:color w:val="808080" w:themeColor="background1" w:themeShade="80"/>
            <w:sz w:val="24"/>
            <w:szCs w:val="24"/>
            <w:lang w:val="pt-BR"/>
          </w:rPr>
          <w:t>31</w:t>
        </w:r>
        <w:r w:rsidRPr="00024A9A">
          <w:rPr>
            <w:rFonts w:asciiTheme="minorHAnsi" w:hAnsiTheme="minorHAnsi" w:cstheme="minorHAnsi"/>
            <w:color w:val="808080" w:themeColor="background1" w:themeShade="80"/>
            <w:sz w:val="24"/>
            <w:szCs w:val="24"/>
            <w:lang w:val="pt-BR"/>
          </w:rPr>
          <w:t>/</w:t>
        </w:r>
        <w:r>
          <w:rPr>
            <w:rFonts w:asciiTheme="minorHAnsi" w:hAnsiTheme="minorHAnsi" w:cstheme="minorHAnsi"/>
            <w:color w:val="808080" w:themeColor="background1" w:themeShade="80"/>
            <w:sz w:val="24"/>
            <w:szCs w:val="24"/>
            <w:lang w:val="pt-BR"/>
          </w:rPr>
          <w:t>12</w:t>
        </w:r>
        <w:r w:rsidRPr="00024A9A">
          <w:rPr>
            <w:rFonts w:asciiTheme="minorHAnsi" w:hAnsiTheme="minorHAnsi" w:cstheme="minorHAnsi"/>
            <w:color w:val="808080" w:themeColor="background1" w:themeShade="80"/>
            <w:sz w:val="24"/>
            <w:szCs w:val="24"/>
            <w:lang w:val="pt-BR"/>
          </w:rPr>
          <w:t xml:space="preserve">/2018 </w:t>
        </w:r>
        <w:r>
          <w:rPr>
            <w:rFonts w:asciiTheme="minorHAnsi" w:hAnsiTheme="minorHAnsi" w:cstheme="minorHAnsi"/>
            <w:color w:val="808080" w:themeColor="background1" w:themeShade="80"/>
            <w:sz w:val="24"/>
            <w:szCs w:val="24"/>
            <w:lang w:val="pt-BR"/>
          </w:rPr>
          <w:t xml:space="preserve">đến 31/03/2019 </w:t>
        </w:r>
        <w:r w:rsidRPr="00024A9A">
          <w:rPr>
            <w:rFonts w:asciiTheme="minorHAnsi" w:hAnsiTheme="minorHAnsi" w:cstheme="minorHAnsi"/>
            <w:color w:val="808080" w:themeColor="background1" w:themeShade="80"/>
            <w:sz w:val="24"/>
            <w:szCs w:val="24"/>
            <w:lang w:val="pt-BR"/>
          </w:rPr>
          <w:t>sẽ được lưu.</w:t>
        </w:r>
      </w:ins>
    </w:p>
    <w:p w14:paraId="69948B17" w14:textId="0E659708" w:rsidR="00C1631C" w:rsidRPr="00C1631C" w:rsidRDefault="00147651">
      <w:pPr>
        <w:pStyle w:val="ListParagraph"/>
        <w:numPr>
          <w:ilvl w:val="1"/>
          <w:numId w:val="12"/>
        </w:numPr>
        <w:jc w:val="both"/>
        <w:rPr>
          <w:ins w:id="3322" w:author="Windows User" w:date="2019-04-03T16:01:00Z"/>
          <w:rFonts w:asciiTheme="minorHAnsi" w:hAnsiTheme="minorHAnsi" w:cstheme="minorHAnsi"/>
          <w:color w:val="808080" w:themeColor="background1" w:themeShade="80"/>
          <w:sz w:val="24"/>
          <w:szCs w:val="24"/>
          <w:lang w:val="pt-BR"/>
          <w:rPrChange w:id="3323" w:author="Windows User" w:date="2019-04-03T16:17:00Z">
            <w:rPr>
              <w:ins w:id="3324" w:author="Windows User" w:date="2019-04-03T16:01:00Z"/>
              <w:lang w:val="pt-BR"/>
            </w:rPr>
          </w:rPrChange>
        </w:rPr>
        <w:pPrChange w:id="3325" w:author="Windows User" w:date="2019-04-03T16:17:00Z">
          <w:pPr>
            <w:ind w:left="360"/>
            <w:jc w:val="both"/>
          </w:pPr>
        </w:pPrChange>
      </w:pPr>
      <w:ins w:id="3326" w:author="Windows User" w:date="2019-04-03T16:20:00Z">
        <w:r>
          <w:rPr>
            <w:rFonts w:asciiTheme="minorHAnsi" w:hAnsiTheme="minorHAnsi" w:cstheme="minorHAnsi"/>
            <w:sz w:val="24"/>
            <w:szCs w:val="24"/>
            <w:lang w:val="pt-BR"/>
          </w:rPr>
          <w:t xml:space="preserve">(8) </w:t>
        </w:r>
      </w:ins>
      <w:ins w:id="3327" w:author="Windows User" w:date="2019-04-03T16:17:00Z">
        <w:r w:rsidR="00C1631C" w:rsidRPr="006C26E1">
          <w:rPr>
            <w:rFonts w:asciiTheme="minorHAnsi" w:hAnsiTheme="minorHAnsi" w:cstheme="minorHAnsi"/>
            <w:sz w:val="24"/>
            <w:szCs w:val="24"/>
            <w:lang w:val="pt-BR"/>
          </w:rPr>
          <w:t>Scroll up để hiển thị thêm (lazy loading)</w:t>
        </w:r>
      </w:ins>
    </w:p>
    <w:p w14:paraId="7D0D61E2" w14:textId="5A42FCE9" w:rsidR="00627C9C" w:rsidRDefault="00627C9C">
      <w:pPr>
        <w:ind w:firstLine="360"/>
        <w:rPr>
          <w:ins w:id="3328" w:author="Windows User" w:date="2019-04-03T10:24:00Z"/>
          <w:rFonts w:asciiTheme="minorHAnsi" w:hAnsiTheme="minorHAnsi" w:cstheme="minorHAnsi"/>
          <w:sz w:val="24"/>
          <w:szCs w:val="24"/>
          <w:lang w:val="pt-BR"/>
        </w:rPr>
        <w:pPrChange w:id="3329" w:author="Windows User" w:date="2019-04-03T16:02:00Z">
          <w:pPr>
            <w:pStyle w:val="ListParagraph"/>
            <w:numPr>
              <w:numId w:val="12"/>
            </w:numPr>
            <w:ind w:hanging="360"/>
          </w:pPr>
        </w:pPrChange>
      </w:pPr>
      <w:ins w:id="3330" w:author="Windows User" w:date="2019-04-03T10:24:00Z">
        <w:r>
          <w:rPr>
            <w:rFonts w:asciiTheme="minorHAnsi" w:hAnsiTheme="minorHAnsi" w:cstheme="minorHAnsi"/>
            <w:sz w:val="24"/>
            <w:szCs w:val="24"/>
            <w:lang w:val="pt-BR"/>
          </w:rPr>
          <w:t>Trạng thái của notification</w:t>
        </w:r>
      </w:ins>
    </w:p>
    <w:p w14:paraId="56ED6876" w14:textId="142F9260" w:rsidR="00627C9C" w:rsidRPr="006D513C" w:rsidRDefault="0011190F">
      <w:pPr>
        <w:pStyle w:val="ListParagraph"/>
        <w:numPr>
          <w:ilvl w:val="1"/>
          <w:numId w:val="12"/>
        </w:numPr>
        <w:rPr>
          <w:ins w:id="3331" w:author="Windows User" w:date="2019-04-03T10:24:00Z"/>
          <w:rFonts w:asciiTheme="minorHAnsi" w:hAnsiTheme="minorHAnsi" w:cstheme="minorHAnsi"/>
          <w:sz w:val="24"/>
          <w:szCs w:val="24"/>
          <w:lang w:val="pt-BR"/>
          <w:rPrChange w:id="3332" w:author="Windows User" w:date="2019-04-03T16:02:00Z">
            <w:rPr>
              <w:ins w:id="3333" w:author="Windows User" w:date="2019-04-03T10:24:00Z"/>
              <w:lang w:val="pt-BR"/>
            </w:rPr>
          </w:rPrChange>
        </w:rPr>
        <w:pPrChange w:id="3334" w:author="Windows User" w:date="2019-04-03T16:02:00Z">
          <w:pPr>
            <w:pStyle w:val="ListParagraph"/>
            <w:numPr>
              <w:numId w:val="12"/>
            </w:numPr>
            <w:ind w:hanging="360"/>
          </w:pPr>
        </w:pPrChange>
      </w:pPr>
      <w:ins w:id="3335" w:author="Windows User" w:date="2019-04-03T16:25:00Z">
        <w:r>
          <w:rPr>
            <w:rFonts w:asciiTheme="minorHAnsi" w:hAnsiTheme="minorHAnsi" w:cstheme="minorHAnsi"/>
            <w:sz w:val="24"/>
            <w:szCs w:val="24"/>
            <w:lang w:val="pt-BR"/>
          </w:rPr>
          <w:t>Thông báo đã mở</w:t>
        </w:r>
      </w:ins>
    </w:p>
    <w:p w14:paraId="285677F9" w14:textId="0E0D59B3" w:rsidR="00627C9C" w:rsidRPr="006D513C" w:rsidRDefault="0011190F">
      <w:pPr>
        <w:pStyle w:val="ListParagraph"/>
        <w:numPr>
          <w:ilvl w:val="1"/>
          <w:numId w:val="12"/>
        </w:numPr>
        <w:rPr>
          <w:ins w:id="3336" w:author="Windows User" w:date="2019-04-03T10:24:00Z"/>
          <w:rFonts w:asciiTheme="minorHAnsi" w:hAnsiTheme="minorHAnsi" w:cstheme="minorHAnsi"/>
          <w:sz w:val="24"/>
          <w:szCs w:val="24"/>
          <w:lang w:val="pt-BR"/>
          <w:rPrChange w:id="3337" w:author="Windows User" w:date="2019-04-03T16:02:00Z">
            <w:rPr>
              <w:ins w:id="3338" w:author="Windows User" w:date="2019-04-03T10:24:00Z"/>
              <w:lang w:val="pt-BR"/>
            </w:rPr>
          </w:rPrChange>
        </w:rPr>
        <w:pPrChange w:id="3339" w:author="Windows User" w:date="2019-04-03T16:02:00Z">
          <w:pPr>
            <w:pStyle w:val="ListParagraph"/>
            <w:numPr>
              <w:numId w:val="12"/>
            </w:numPr>
            <w:ind w:hanging="360"/>
          </w:pPr>
        </w:pPrChange>
      </w:pPr>
      <w:ins w:id="3340" w:author="Windows User" w:date="2019-04-03T10:24:00Z">
        <w:r>
          <w:rPr>
            <w:rFonts w:asciiTheme="minorHAnsi" w:hAnsiTheme="minorHAnsi" w:cstheme="minorHAnsi"/>
            <w:sz w:val="24"/>
            <w:szCs w:val="24"/>
            <w:lang w:val="pt-BR"/>
          </w:rPr>
          <w:t>T</w:t>
        </w:r>
      </w:ins>
      <w:ins w:id="3341" w:author="Windows User" w:date="2019-04-03T14:44:00Z">
        <w:r w:rsidR="00147651">
          <w:rPr>
            <w:rFonts w:asciiTheme="minorHAnsi" w:hAnsiTheme="minorHAnsi" w:cstheme="minorHAnsi"/>
            <w:sz w:val="24"/>
            <w:szCs w:val="24"/>
            <w:lang w:val="pt-BR"/>
          </w:rPr>
          <w:t>hông báo</w:t>
        </w:r>
      </w:ins>
      <w:ins w:id="3342" w:author="Windows User" w:date="2019-04-03T16:25:00Z">
        <w:r>
          <w:rPr>
            <w:rFonts w:asciiTheme="minorHAnsi" w:hAnsiTheme="minorHAnsi" w:cstheme="minorHAnsi"/>
            <w:sz w:val="24"/>
            <w:szCs w:val="24"/>
            <w:lang w:val="pt-BR"/>
          </w:rPr>
          <w:t xml:space="preserve"> chưa mở</w:t>
        </w:r>
      </w:ins>
    </w:p>
    <w:p w14:paraId="1B0AF3DD" w14:textId="4358B657" w:rsidR="00627C9C" w:rsidRPr="00627C9C" w:rsidDel="0049454D" w:rsidRDefault="00627C9C">
      <w:pPr>
        <w:pStyle w:val="ListParagraph"/>
        <w:numPr>
          <w:ilvl w:val="0"/>
          <w:numId w:val="113"/>
        </w:numPr>
        <w:rPr>
          <w:del w:id="3343" w:author="Windows User" w:date="2019-04-03T10:44:00Z"/>
          <w:rFonts w:asciiTheme="minorHAnsi" w:hAnsiTheme="minorHAnsi" w:cstheme="minorHAnsi"/>
          <w:sz w:val="24"/>
          <w:szCs w:val="24"/>
          <w:lang w:val="pt-BR"/>
          <w:rPrChange w:id="3344" w:author="Windows User" w:date="2019-04-03T10:24:00Z">
            <w:rPr>
              <w:del w:id="3345" w:author="Windows User" w:date="2019-04-03T10:44:00Z"/>
              <w:highlight w:val="yellow"/>
              <w:lang w:val="pt-BR"/>
            </w:rPr>
          </w:rPrChange>
        </w:rPr>
        <w:pPrChange w:id="3346" w:author="Windows User" w:date="2019-04-03T10:24:00Z">
          <w:pPr>
            <w:pStyle w:val="ListParagraph"/>
            <w:numPr>
              <w:numId w:val="12"/>
            </w:numPr>
            <w:ind w:hanging="360"/>
          </w:pPr>
        </w:pPrChange>
      </w:pPr>
      <w:bookmarkStart w:id="3347" w:name="_Toc5382211"/>
      <w:bookmarkEnd w:id="3347"/>
    </w:p>
    <w:p w14:paraId="29C7BE50" w14:textId="77777777" w:rsidR="007A5D63" w:rsidRPr="00F40A44" w:rsidRDefault="007A5D63" w:rsidP="007A5D63">
      <w:pPr>
        <w:pStyle w:val="Heading3"/>
        <w:rPr>
          <w:rFonts w:asciiTheme="minorHAnsi" w:hAnsiTheme="minorHAnsi" w:cstheme="minorHAnsi"/>
          <w:sz w:val="24"/>
          <w:lang w:val="pt-BR"/>
        </w:rPr>
      </w:pPr>
      <w:bookmarkStart w:id="3348" w:name="_Toc4514043"/>
      <w:bookmarkStart w:id="3349" w:name="_Header_image_slider"/>
      <w:bookmarkStart w:id="3350" w:name="_Toc1030567"/>
      <w:bookmarkStart w:id="3351" w:name="_Toc5382212"/>
      <w:bookmarkEnd w:id="3348"/>
      <w:bookmarkEnd w:id="3349"/>
      <w:r w:rsidRPr="00F40A44">
        <w:rPr>
          <w:rFonts w:asciiTheme="minorHAnsi" w:hAnsiTheme="minorHAnsi" w:cstheme="minorHAnsi"/>
          <w:sz w:val="24"/>
          <w:lang w:val="pt-BR"/>
        </w:rPr>
        <w:t>Header image slider</w:t>
      </w:r>
      <w:bookmarkEnd w:id="3350"/>
      <w:bookmarkEnd w:id="3351"/>
      <w:r w:rsidRPr="00F40A44">
        <w:rPr>
          <w:rFonts w:asciiTheme="minorHAnsi" w:hAnsiTheme="minorHAnsi" w:cstheme="minorHAnsi"/>
          <w:sz w:val="24"/>
          <w:lang w:val="pt-BR"/>
        </w:rPr>
        <w:t xml:space="preserve"> </w:t>
      </w:r>
    </w:p>
    <w:p w14:paraId="68EEDEF3" w14:textId="77777777" w:rsidR="007A5D63" w:rsidRPr="006C26E1" w:rsidRDefault="007A5D63" w:rsidP="007A5D63">
      <w:pPr>
        <w:rPr>
          <w:rFonts w:asciiTheme="minorHAnsi" w:hAnsiTheme="minorHAnsi" w:cstheme="minorHAnsi"/>
          <w:sz w:val="24"/>
          <w:szCs w:val="24"/>
          <w:lang w:val="pt-BR"/>
        </w:rPr>
      </w:pPr>
      <w:r w:rsidRPr="006C26E1">
        <w:rPr>
          <w:rFonts w:asciiTheme="minorHAnsi" w:hAnsiTheme="minorHAnsi" w:cstheme="minorHAnsi"/>
          <w:sz w:val="24"/>
          <w:szCs w:val="24"/>
          <w:lang w:val="pt-BR"/>
        </w:rPr>
        <w:t>Header banner slider (6) có</w:t>
      </w:r>
    </w:p>
    <w:p w14:paraId="206FB551" w14:textId="77777777" w:rsidR="007A5D63" w:rsidRPr="006C26E1" w:rsidRDefault="007A5D63" w:rsidP="007A5D63">
      <w:pPr>
        <w:pStyle w:val="ListParagraph"/>
        <w:numPr>
          <w:ilvl w:val="0"/>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designed banner 16:9</w:t>
      </w:r>
    </w:p>
    <w:p w14:paraId="3F84841D" w14:textId="77777777" w:rsidR="007A5D63" w:rsidRPr="006C26E1" w:rsidRDefault="007A5D63" w:rsidP="007A5D63">
      <w:pPr>
        <w:pStyle w:val="ListParagraph"/>
        <w:numPr>
          <w:ilvl w:val="0"/>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Số lượng banner tối thiểu là 1, tố</w:t>
      </w:r>
      <w:r w:rsidR="00601A59" w:rsidRPr="006C26E1">
        <w:rPr>
          <w:rFonts w:asciiTheme="minorHAnsi" w:hAnsiTheme="minorHAnsi" w:cstheme="minorHAnsi"/>
          <w:sz w:val="24"/>
          <w:szCs w:val="24"/>
          <w:lang w:val="pt-BR"/>
        </w:rPr>
        <w:t>i đa là 6</w:t>
      </w:r>
    </w:p>
    <w:p w14:paraId="27B24EC4" w14:textId="45F72C6A" w:rsidR="007A5D63" w:rsidRPr="006C26E1" w:rsidRDefault="007A5D63" w:rsidP="007A5D63">
      <w:pPr>
        <w:pStyle w:val="ListParagraph"/>
        <w:numPr>
          <w:ilvl w:val="0"/>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có thể swipe manually hoặc tự động hiển thị luân phiên mỗi </w:t>
      </w:r>
      <w:r w:rsidR="001C4980">
        <w:rPr>
          <w:rFonts w:asciiTheme="minorHAnsi" w:hAnsiTheme="minorHAnsi" w:cstheme="minorHAnsi"/>
          <w:sz w:val="24"/>
          <w:szCs w:val="24"/>
          <w:lang w:val="pt-BR"/>
        </w:rPr>
        <w:t>8</w:t>
      </w:r>
      <w:r w:rsidR="001C4980" w:rsidRPr="006C26E1">
        <w:rPr>
          <w:rFonts w:asciiTheme="minorHAnsi" w:hAnsiTheme="minorHAnsi" w:cstheme="minorHAnsi"/>
          <w:sz w:val="24"/>
          <w:szCs w:val="24"/>
          <w:lang w:val="pt-BR"/>
        </w:rPr>
        <w:t xml:space="preserve">s </w:t>
      </w:r>
      <w:r w:rsidRPr="006C26E1">
        <w:rPr>
          <w:rFonts w:asciiTheme="minorHAnsi" w:hAnsiTheme="minorHAnsi" w:cstheme="minorHAnsi"/>
          <w:sz w:val="24"/>
          <w:szCs w:val="24"/>
          <w:lang w:val="pt-BR"/>
        </w:rPr>
        <w:t>một banner</w:t>
      </w:r>
    </w:p>
    <w:p w14:paraId="535CA042" w14:textId="4A3AAFE2" w:rsidR="00592E6C" w:rsidRPr="006C26E1" w:rsidRDefault="00592E6C" w:rsidP="00592E6C">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tên nội dung của từng banner có độ dài bằng chiều dài của banner</w:t>
      </w:r>
    </w:p>
    <w:p w14:paraId="52336479" w14:textId="77777777" w:rsidR="00A53CDF" w:rsidRDefault="00592E6C">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title: tên nội dung (không để tổng số tập đối với nội dung bộ</w:t>
      </w:r>
      <w:r w:rsidR="00E03583" w:rsidRPr="006C26E1">
        <w:rPr>
          <w:rFonts w:asciiTheme="minorHAnsi" w:hAnsiTheme="minorHAnsi" w:cstheme="minorHAnsi"/>
          <w:sz w:val="24"/>
          <w:szCs w:val="24"/>
          <w:lang w:val="pt-BR"/>
        </w:rPr>
        <w:t>)</w:t>
      </w:r>
    </w:p>
    <w:p w14:paraId="4DD6F41A" w14:textId="0B6CF4B5" w:rsidR="00592E6C" w:rsidRPr="00A84EF4" w:rsidRDefault="00A53CDF">
      <w:pPr>
        <w:pStyle w:val="ListParagraph"/>
        <w:numPr>
          <w:ilvl w:val="0"/>
          <w:numId w:val="13"/>
        </w:numPr>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Indicator </w:t>
      </w:r>
      <w:r w:rsidR="00691725">
        <w:rPr>
          <w:rFonts w:asciiTheme="minorHAnsi" w:hAnsiTheme="minorHAnsi" w:cstheme="minorHAnsi"/>
          <w:sz w:val="24"/>
          <w:szCs w:val="24"/>
          <w:lang w:val="pt-BR"/>
        </w:rPr>
        <w:t>cho biết</w:t>
      </w:r>
      <w:r>
        <w:rPr>
          <w:rFonts w:asciiTheme="minorHAnsi" w:hAnsiTheme="minorHAnsi" w:cstheme="minorHAnsi"/>
          <w:sz w:val="24"/>
          <w:szCs w:val="24"/>
          <w:lang w:val="pt-BR"/>
        </w:rPr>
        <w:t xml:space="preserve"> số lượng banner và </w:t>
      </w:r>
      <w:r w:rsidR="000A7126">
        <w:rPr>
          <w:rFonts w:asciiTheme="minorHAnsi" w:hAnsiTheme="minorHAnsi" w:cstheme="minorHAnsi"/>
          <w:sz w:val="24"/>
          <w:szCs w:val="24"/>
          <w:lang w:val="pt-BR"/>
        </w:rPr>
        <w:t>thứ tự</w:t>
      </w:r>
      <w:r>
        <w:rPr>
          <w:rFonts w:asciiTheme="minorHAnsi" w:hAnsiTheme="minorHAnsi" w:cstheme="minorHAnsi"/>
          <w:sz w:val="24"/>
          <w:szCs w:val="24"/>
          <w:lang w:val="pt-BR"/>
        </w:rPr>
        <w:t xml:space="preserve"> banner đang xem</w:t>
      </w:r>
    </w:p>
    <w:p w14:paraId="45F2DA53" w14:textId="6CB7BCA8" w:rsidR="00601A59" w:rsidRPr="009E10DD" w:rsidRDefault="002F489A" w:rsidP="00601A59">
      <w:pPr>
        <w:pStyle w:val="ListParagraph"/>
        <w:numPr>
          <w:ilvl w:val="0"/>
          <w:numId w:val="13"/>
        </w:numPr>
        <w:rPr>
          <w:rFonts w:asciiTheme="minorHAnsi" w:hAnsiTheme="minorHAnsi" w:cstheme="minorHAnsi"/>
          <w:noProof/>
          <w:sz w:val="24"/>
          <w:szCs w:val="24"/>
        </w:rPr>
      </w:pPr>
      <w:r w:rsidRPr="009E10DD">
        <w:rPr>
          <w:rFonts w:asciiTheme="minorHAnsi" w:hAnsiTheme="minorHAnsi" w:cstheme="minorHAnsi"/>
          <w:noProof/>
          <w:sz w:val="24"/>
          <w:szCs w:val="24"/>
        </w:rPr>
        <w:t xml:space="preserve">Việc lựa chọn banner nào để hiển thị, theo thứ tự nào và số lượng cụ thể bao nhiêu (từ 1-6) sẽ được lựa chọn manually. </w:t>
      </w:r>
    </w:p>
    <w:p w14:paraId="1037B8A3" w14:textId="77777777" w:rsidR="007A5D63" w:rsidRPr="006C26E1" w:rsidRDefault="007A5D63" w:rsidP="001C0068">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6988BEA9" wp14:editId="3E0759E6">
            <wp:extent cx="2898648" cy="4901184"/>
            <wp:effectExtent l="0" t="0" r="0" b="0"/>
            <wp:docPr id="215" name="Picture 215" descr="C:\Users\YenNH16\Downloads\SECOND SCREEN\Mockup\Home\Ho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nNH16\Downloads\SECOND SCREEN\Mockup\Home\Home_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8648" cy="4901184"/>
                    </a:xfrm>
                    <a:prstGeom prst="rect">
                      <a:avLst/>
                    </a:prstGeom>
                    <a:noFill/>
                    <a:ln>
                      <a:noFill/>
                    </a:ln>
                  </pic:spPr>
                </pic:pic>
              </a:graphicData>
            </a:graphic>
          </wp:inline>
        </w:drawing>
      </w:r>
    </w:p>
    <w:p w14:paraId="78D0DCB3" w14:textId="77777777" w:rsidR="001C0068" w:rsidRPr="006C26E1" w:rsidRDefault="001C0068" w:rsidP="001C0068">
      <w:pPr>
        <w:pStyle w:val="ListParagraph"/>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                                                   Header banner slider (6)</w:t>
      </w:r>
    </w:p>
    <w:p w14:paraId="287E4888" w14:textId="77777777" w:rsidR="007A5D63" w:rsidRPr="006C26E1" w:rsidRDefault="007A5D63" w:rsidP="007A5D63">
      <w:pPr>
        <w:pStyle w:val="Heading3"/>
        <w:rPr>
          <w:rFonts w:asciiTheme="minorHAnsi" w:hAnsiTheme="minorHAnsi" w:cstheme="minorHAnsi"/>
          <w:sz w:val="24"/>
          <w:lang w:val="pt-BR"/>
        </w:rPr>
      </w:pPr>
      <w:bookmarkStart w:id="3352" w:name="_Mục_tuyển_chọn"/>
      <w:bookmarkStart w:id="3353" w:name="_Toc1030568"/>
      <w:bookmarkStart w:id="3354" w:name="_Toc5382213"/>
      <w:bookmarkEnd w:id="3352"/>
      <w:r w:rsidRPr="006C26E1">
        <w:rPr>
          <w:rFonts w:asciiTheme="minorHAnsi" w:hAnsiTheme="minorHAnsi" w:cstheme="minorHAnsi"/>
          <w:sz w:val="24"/>
          <w:lang w:val="pt-BR"/>
        </w:rPr>
        <w:t>Mục tuyển chọn</w:t>
      </w:r>
      <w:bookmarkEnd w:id="3353"/>
      <w:bookmarkEnd w:id="3354"/>
      <w:r w:rsidRPr="006C26E1">
        <w:rPr>
          <w:rFonts w:asciiTheme="minorHAnsi" w:hAnsiTheme="minorHAnsi" w:cstheme="minorHAnsi"/>
          <w:sz w:val="24"/>
          <w:lang w:val="pt-BR"/>
        </w:rPr>
        <w:t xml:space="preserve">  </w:t>
      </w:r>
    </w:p>
    <w:p w14:paraId="5E25B218" w14:textId="2FC82A28" w:rsidR="00EC62C1" w:rsidRPr="006C26E1" w:rsidRDefault="007A5D63" w:rsidP="00807D22">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Mục Tuyển chọn hiển thị những nội dung được chọn lọc manually từ </w:t>
      </w:r>
      <w:r w:rsidR="00807D22" w:rsidRPr="006C26E1">
        <w:rPr>
          <w:rFonts w:asciiTheme="minorHAnsi" w:hAnsiTheme="minorHAnsi" w:cstheme="minorHAnsi"/>
          <w:sz w:val="24"/>
          <w:szCs w:val="24"/>
          <w:lang w:val="pt-BR"/>
        </w:rPr>
        <w:t xml:space="preserve">5 </w:t>
      </w:r>
      <w:r w:rsidR="008A5EBC" w:rsidRPr="006C26E1">
        <w:rPr>
          <w:rFonts w:asciiTheme="minorHAnsi" w:hAnsiTheme="minorHAnsi" w:cstheme="minorHAnsi"/>
          <w:sz w:val="24"/>
          <w:szCs w:val="24"/>
          <w:lang w:val="pt-BR"/>
        </w:rPr>
        <w:t>chuyên</w:t>
      </w:r>
      <w:r w:rsidRPr="006C26E1">
        <w:rPr>
          <w:rFonts w:asciiTheme="minorHAnsi" w:hAnsiTheme="minorHAnsi" w:cstheme="minorHAnsi"/>
          <w:sz w:val="24"/>
          <w:szCs w:val="24"/>
          <w:lang w:val="pt-BR"/>
        </w:rPr>
        <w:t xml:space="preserve"> mục</w:t>
      </w:r>
      <w:r w:rsidR="00807D22" w:rsidRPr="006C26E1">
        <w:rPr>
          <w:rFonts w:asciiTheme="minorHAnsi" w:hAnsiTheme="minorHAnsi" w:cstheme="minorHAnsi"/>
          <w:sz w:val="24"/>
          <w:szCs w:val="24"/>
          <w:lang w:val="pt-BR"/>
        </w:rPr>
        <w:t xml:space="preserve">: </w:t>
      </w:r>
      <w:del w:id="3355" w:author="Windows User" w:date="2019-04-04T15:54:00Z">
        <w:r w:rsidR="00807D22" w:rsidRPr="006C26E1" w:rsidDel="004E35F1">
          <w:rPr>
            <w:rFonts w:asciiTheme="minorHAnsi" w:hAnsiTheme="minorHAnsi" w:cstheme="minorHAnsi"/>
            <w:sz w:val="24"/>
            <w:szCs w:val="24"/>
            <w:lang w:val="pt-BR"/>
          </w:rPr>
          <w:delText>Sự kiện</w:delText>
        </w:r>
      </w:del>
      <w:ins w:id="3356" w:author="Windows User" w:date="2019-04-04T15:54:00Z">
        <w:r w:rsidR="004E35F1">
          <w:rPr>
            <w:rFonts w:asciiTheme="minorHAnsi" w:hAnsiTheme="minorHAnsi" w:cstheme="minorHAnsi"/>
            <w:sz w:val="24"/>
            <w:szCs w:val="24"/>
            <w:lang w:val="pt-BR"/>
          </w:rPr>
          <w:t>Trực tiếp</w:t>
        </w:r>
      </w:ins>
      <w:r w:rsidR="00807D22" w:rsidRPr="006C26E1">
        <w:rPr>
          <w:rFonts w:asciiTheme="minorHAnsi" w:hAnsiTheme="minorHAnsi" w:cstheme="minorHAnsi"/>
          <w:sz w:val="24"/>
          <w:szCs w:val="24"/>
          <w:lang w:val="pt-BR"/>
        </w:rPr>
        <w:t xml:space="preserve">, Thể thao, Phim truyện, Giải trí, Thiếu nhi. </w:t>
      </w:r>
    </w:p>
    <w:p w14:paraId="6B95B4BF" w14:textId="77777777" w:rsidR="007A5D63" w:rsidRPr="006C26E1" w:rsidRDefault="00BB7C04" w:rsidP="00807D22">
      <w:pPr>
        <w:jc w:val="both"/>
        <w:rPr>
          <w:rFonts w:asciiTheme="minorHAnsi" w:hAnsiTheme="minorHAnsi" w:cstheme="minorHAnsi"/>
          <w:b/>
          <w:sz w:val="24"/>
          <w:szCs w:val="24"/>
          <w:lang w:val="pt-BR"/>
        </w:rPr>
      </w:pPr>
      <w:r w:rsidRPr="006C26E1">
        <w:rPr>
          <w:rFonts w:asciiTheme="minorHAnsi" w:hAnsiTheme="minorHAnsi" w:cstheme="minorHAnsi"/>
          <w:b/>
          <w:sz w:val="24"/>
          <w:szCs w:val="24"/>
          <w:lang w:val="pt-BR"/>
        </w:rPr>
        <w:t xml:space="preserve">Mô tả design </w:t>
      </w:r>
      <w:r w:rsidR="009F06D9" w:rsidRPr="006C26E1">
        <w:rPr>
          <w:rFonts w:asciiTheme="minorHAnsi" w:hAnsiTheme="minorHAnsi" w:cstheme="minorHAnsi"/>
          <w:b/>
          <w:sz w:val="24"/>
          <w:szCs w:val="24"/>
          <w:lang w:val="pt-BR"/>
        </w:rPr>
        <w:t>mục tuyển chọn</w:t>
      </w:r>
    </w:p>
    <w:p w14:paraId="4695CBBB" w14:textId="77777777" w:rsidR="00B5138E" w:rsidRPr="006C26E1" w:rsidRDefault="00B5138E">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tại trang Nổi bật dạng grid, col default = 2, row default = 2</w:t>
      </w:r>
    </w:p>
    <w:p w14:paraId="60DD1A08" w14:textId="77777777" w:rsidR="007A5D63" w:rsidRPr="006C26E1" w:rsidRDefault="007A5D63" w:rsidP="00807D22">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designed poster 16:9</w:t>
      </w:r>
    </w:p>
    <w:p w14:paraId="0A1F1732" w14:textId="01A70FFC" w:rsidR="00ED5118" w:rsidRPr="006C26E1" w:rsidRDefault="00ED5118" w:rsidP="004B046D">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Có từ 1 hoặc </w:t>
      </w:r>
      <w:r w:rsidR="006A0449" w:rsidRPr="006C26E1">
        <w:rPr>
          <w:rFonts w:asciiTheme="minorHAnsi" w:hAnsiTheme="minorHAnsi" w:cstheme="minorHAnsi"/>
          <w:sz w:val="24"/>
          <w:szCs w:val="24"/>
          <w:lang w:val="pt-BR"/>
        </w:rPr>
        <w:t>2 label gắn trên poster</w:t>
      </w:r>
      <w:r w:rsidRPr="006C26E1">
        <w:rPr>
          <w:rFonts w:asciiTheme="minorHAnsi" w:hAnsiTheme="minorHAnsi" w:cstheme="minorHAnsi"/>
          <w:sz w:val="24"/>
          <w:szCs w:val="24"/>
          <w:lang w:val="pt-BR"/>
        </w:rPr>
        <w:t xml:space="preserve"> </w:t>
      </w:r>
      <w:r w:rsidR="006A0449" w:rsidRPr="006C26E1">
        <w:rPr>
          <w:rFonts w:asciiTheme="minorHAnsi" w:hAnsiTheme="minorHAnsi" w:cstheme="minorHAnsi"/>
          <w:sz w:val="24"/>
          <w:szCs w:val="24"/>
          <w:lang w:val="pt-BR"/>
        </w:rPr>
        <w:t xml:space="preserve">trong đó </w:t>
      </w:r>
    </w:p>
    <w:p w14:paraId="06372C8E" w14:textId="6341E541" w:rsidR="00BC3F16" w:rsidRPr="006C26E1" w:rsidRDefault="00FF43EF" w:rsidP="006A0449">
      <w:pPr>
        <w:pStyle w:val="ListParagraph"/>
        <w:numPr>
          <w:ilvl w:val="1"/>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w:t>
      </w:r>
      <w:r w:rsidR="007A5D63" w:rsidRPr="006C26E1">
        <w:rPr>
          <w:rFonts w:asciiTheme="minorHAnsi" w:hAnsiTheme="minorHAnsi" w:cstheme="minorHAnsi"/>
          <w:sz w:val="24"/>
          <w:szCs w:val="24"/>
          <w:lang w:val="pt-BR"/>
        </w:rPr>
        <w:t>label gắn</w:t>
      </w:r>
      <w:r w:rsidRPr="006C26E1">
        <w:rPr>
          <w:rFonts w:asciiTheme="minorHAnsi" w:hAnsiTheme="minorHAnsi" w:cstheme="minorHAnsi"/>
          <w:sz w:val="24"/>
          <w:szCs w:val="24"/>
          <w:lang w:val="pt-BR"/>
        </w:rPr>
        <w:t xml:space="preserve"> góc phải trên</w:t>
      </w:r>
      <w:r w:rsidR="006A0449" w:rsidRPr="006C26E1">
        <w:rPr>
          <w:rFonts w:asciiTheme="minorHAnsi" w:hAnsiTheme="minorHAnsi" w:cstheme="minorHAnsi"/>
          <w:sz w:val="24"/>
          <w:szCs w:val="24"/>
          <w:lang w:val="pt-BR"/>
        </w:rPr>
        <w:t xml:space="preserve"> bao gồm </w:t>
      </w:r>
    </w:p>
    <w:p w14:paraId="062FE7E1" w14:textId="5F9DFA1A" w:rsidR="001910E9" w:rsidRDefault="006A0449" w:rsidP="00A84EF4">
      <w:pPr>
        <w:pStyle w:val="ListParagraph"/>
        <w:numPr>
          <w:ilvl w:val="2"/>
          <w:numId w:val="13"/>
        </w:numPr>
        <w:jc w:val="both"/>
        <w:rPr>
          <w:ins w:id="3357" w:author="Windows User" w:date="2019-04-04T15:32:00Z"/>
          <w:rFonts w:asciiTheme="minorHAnsi" w:hAnsiTheme="minorHAnsi" w:cstheme="minorHAnsi"/>
          <w:sz w:val="24"/>
          <w:szCs w:val="24"/>
          <w:lang w:val="pt-BR"/>
        </w:rPr>
      </w:pPr>
      <w:r w:rsidRPr="00A84EF4">
        <w:rPr>
          <w:rFonts w:asciiTheme="minorHAnsi" w:hAnsiTheme="minorHAnsi" w:cstheme="minorHAnsi"/>
          <w:b/>
          <w:sz w:val="24"/>
          <w:szCs w:val="24"/>
          <w:lang w:val="pt-BR"/>
        </w:rPr>
        <w:t>VIP</w:t>
      </w:r>
      <w:ins w:id="3358" w:author="Windows User" w:date="2019-04-04T15:37:00Z">
        <w:r w:rsidR="00DF4961">
          <w:rPr>
            <w:rFonts w:asciiTheme="minorHAnsi" w:hAnsiTheme="minorHAnsi" w:cstheme="minorHAnsi"/>
            <w:sz w:val="24"/>
            <w:szCs w:val="24"/>
            <w:lang w:val="pt-BR"/>
          </w:rPr>
          <w:t xml:space="preserve"> đối với</w:t>
        </w:r>
      </w:ins>
      <w:del w:id="3359" w:author="Windows User" w:date="2019-04-04T15:37:00Z">
        <w:r w:rsidR="00023B67" w:rsidRPr="006C26E1" w:rsidDel="00DF4961">
          <w:rPr>
            <w:rFonts w:asciiTheme="minorHAnsi" w:hAnsiTheme="minorHAnsi" w:cstheme="minorHAnsi"/>
            <w:sz w:val="24"/>
            <w:szCs w:val="24"/>
            <w:lang w:val="pt-BR"/>
          </w:rPr>
          <w:delText xml:space="preserve">: </w:delText>
        </w:r>
      </w:del>
    </w:p>
    <w:p w14:paraId="3AF90318" w14:textId="75E32A02" w:rsidR="001910E9" w:rsidRDefault="00ED5118">
      <w:pPr>
        <w:pStyle w:val="ListParagraph"/>
        <w:numPr>
          <w:ilvl w:val="3"/>
          <w:numId w:val="13"/>
        </w:numPr>
        <w:jc w:val="both"/>
        <w:rPr>
          <w:ins w:id="3360" w:author="Windows User" w:date="2019-04-02T17:33:00Z"/>
          <w:rFonts w:asciiTheme="minorHAnsi" w:hAnsiTheme="minorHAnsi" w:cstheme="minorHAnsi"/>
          <w:sz w:val="24"/>
          <w:szCs w:val="24"/>
          <w:lang w:val="pt-BR"/>
        </w:rPr>
        <w:pPrChange w:id="3361" w:author="Windows User" w:date="2019-04-04T15:32:00Z">
          <w:pPr>
            <w:pStyle w:val="ListParagraph"/>
            <w:numPr>
              <w:ilvl w:val="2"/>
              <w:numId w:val="13"/>
            </w:numPr>
            <w:ind w:left="1800" w:hanging="360"/>
            <w:jc w:val="both"/>
          </w:pPr>
        </w:pPrChange>
      </w:pPr>
      <w:del w:id="3362" w:author="Windows User" w:date="2019-04-04T15:32:00Z">
        <w:r w:rsidRPr="006C26E1" w:rsidDel="001910E9">
          <w:rPr>
            <w:rFonts w:asciiTheme="minorHAnsi" w:hAnsiTheme="minorHAnsi" w:cstheme="minorHAnsi"/>
            <w:sz w:val="24"/>
            <w:szCs w:val="24"/>
            <w:lang w:val="pt-BR"/>
          </w:rPr>
          <w:delText>đối với n</w:delText>
        </w:r>
      </w:del>
      <w:ins w:id="3363" w:author="Windows User" w:date="2019-04-04T15:32:00Z">
        <w:r w:rsidR="00DF4961">
          <w:rPr>
            <w:rFonts w:asciiTheme="minorHAnsi" w:hAnsiTheme="minorHAnsi" w:cstheme="minorHAnsi"/>
            <w:sz w:val="24"/>
            <w:szCs w:val="24"/>
            <w:lang w:val="pt-BR"/>
          </w:rPr>
          <w:t>n</w:t>
        </w:r>
      </w:ins>
      <w:r w:rsidRPr="006C26E1">
        <w:rPr>
          <w:rFonts w:asciiTheme="minorHAnsi" w:hAnsiTheme="minorHAnsi" w:cstheme="minorHAnsi"/>
          <w:sz w:val="24"/>
          <w:szCs w:val="24"/>
          <w:lang w:val="pt-BR"/>
        </w:rPr>
        <w:t>ội dung TVOD</w:t>
      </w:r>
      <w:r w:rsidR="004B0FA1" w:rsidRPr="006C26E1">
        <w:rPr>
          <w:rFonts w:asciiTheme="minorHAnsi" w:hAnsiTheme="minorHAnsi" w:cstheme="minorHAnsi"/>
          <w:sz w:val="24"/>
          <w:szCs w:val="24"/>
          <w:lang w:val="pt-BR"/>
        </w:rPr>
        <w:t xml:space="preserve"> theo backend trả về</w:t>
      </w:r>
      <w:ins w:id="3364" w:author="Windows User" w:date="2019-04-04T15:42:00Z">
        <w:r w:rsidR="007A2A44">
          <w:rPr>
            <w:rFonts w:asciiTheme="minorHAnsi" w:hAnsiTheme="minorHAnsi" w:cstheme="minorHAnsi"/>
            <w:sz w:val="24"/>
            <w:szCs w:val="24"/>
            <w:lang w:val="pt-BR"/>
          </w:rPr>
          <w:t xml:space="preserve"> (cùng áp dụng cho poster dọc)</w:t>
        </w:r>
      </w:ins>
    </w:p>
    <w:p w14:paraId="6C680606" w14:textId="1E68F12D" w:rsidR="00BC3F16" w:rsidRPr="006C26E1" w:rsidRDefault="00300673">
      <w:pPr>
        <w:pStyle w:val="ListParagraph"/>
        <w:numPr>
          <w:ilvl w:val="3"/>
          <w:numId w:val="13"/>
        </w:numPr>
        <w:jc w:val="both"/>
        <w:rPr>
          <w:rFonts w:asciiTheme="minorHAnsi" w:hAnsiTheme="minorHAnsi" w:cstheme="minorHAnsi"/>
          <w:sz w:val="24"/>
          <w:szCs w:val="24"/>
          <w:lang w:val="pt-BR"/>
        </w:rPr>
        <w:pPrChange w:id="3365" w:author="Windows User" w:date="2019-04-04T15:32:00Z">
          <w:pPr>
            <w:pStyle w:val="ListParagraph"/>
            <w:numPr>
              <w:ilvl w:val="2"/>
              <w:numId w:val="13"/>
            </w:numPr>
            <w:ind w:left="1800" w:hanging="360"/>
            <w:jc w:val="both"/>
          </w:pPr>
        </w:pPrChange>
      </w:pPr>
      <w:ins w:id="3366" w:author="Windows User" w:date="2019-04-02T17:33:00Z">
        <w:r>
          <w:rPr>
            <w:rFonts w:asciiTheme="minorHAnsi" w:hAnsiTheme="minorHAnsi" w:cstheme="minorHAnsi"/>
            <w:sz w:val="24"/>
            <w:szCs w:val="24"/>
            <w:lang w:val="pt-BR"/>
          </w:rPr>
          <w:t>sự kiện không ở trạng thái đang diễn ra (không có label live)</w:t>
        </w:r>
      </w:ins>
    </w:p>
    <w:p w14:paraId="53B457A0" w14:textId="2DD8B9BE" w:rsidR="002F489A" w:rsidRPr="00646413" w:rsidRDefault="006A0449">
      <w:pPr>
        <w:pStyle w:val="ListParagraph"/>
        <w:numPr>
          <w:ilvl w:val="2"/>
          <w:numId w:val="13"/>
        </w:numPr>
        <w:jc w:val="both"/>
        <w:rPr>
          <w:rFonts w:asciiTheme="minorHAnsi" w:hAnsiTheme="minorHAnsi" w:cstheme="minorHAnsi"/>
          <w:sz w:val="24"/>
          <w:szCs w:val="24"/>
          <w:lang w:val="pt-BR"/>
        </w:rPr>
      </w:pPr>
      <w:r w:rsidRPr="00A84EF4">
        <w:rPr>
          <w:rFonts w:asciiTheme="minorHAnsi" w:hAnsiTheme="minorHAnsi" w:cstheme="minorHAnsi"/>
          <w:b/>
          <w:sz w:val="24"/>
          <w:szCs w:val="24"/>
          <w:lang w:val="pt-BR"/>
        </w:rPr>
        <w:lastRenderedPageBreak/>
        <w:t>Mới</w:t>
      </w:r>
      <w:ins w:id="3367" w:author="Windows User" w:date="2019-04-04T15:37:00Z">
        <w:r w:rsidR="00DF4961">
          <w:rPr>
            <w:rFonts w:asciiTheme="minorHAnsi" w:hAnsiTheme="minorHAnsi" w:cstheme="minorHAnsi"/>
            <w:sz w:val="24"/>
            <w:szCs w:val="24"/>
            <w:lang w:val="pt-BR"/>
          </w:rPr>
          <w:t xml:space="preserve"> </w:t>
        </w:r>
      </w:ins>
      <w:del w:id="3368" w:author="Windows User" w:date="2019-04-04T15:37:00Z">
        <w:r w:rsidR="00023B67" w:rsidRPr="006C26E1" w:rsidDel="00DF4961">
          <w:rPr>
            <w:rFonts w:asciiTheme="minorHAnsi" w:hAnsiTheme="minorHAnsi" w:cstheme="minorHAnsi"/>
            <w:sz w:val="24"/>
            <w:szCs w:val="24"/>
            <w:lang w:val="pt-BR"/>
          </w:rPr>
          <w:delText xml:space="preserve">: </w:delText>
        </w:r>
      </w:del>
      <w:r w:rsidR="004B0FA1" w:rsidRPr="006C26E1">
        <w:rPr>
          <w:rFonts w:asciiTheme="minorHAnsi" w:hAnsiTheme="minorHAnsi" w:cstheme="minorHAnsi"/>
          <w:sz w:val="24"/>
          <w:szCs w:val="24"/>
          <w:lang w:val="pt-BR"/>
        </w:rPr>
        <w:t xml:space="preserve">đối với nội dung theo backend trả về. </w:t>
      </w:r>
      <w:r w:rsidR="00023B67" w:rsidRPr="00646413">
        <w:rPr>
          <w:rFonts w:asciiTheme="minorHAnsi" w:hAnsiTheme="minorHAnsi" w:cstheme="minorHAnsi"/>
          <w:sz w:val="24"/>
          <w:szCs w:val="24"/>
          <w:lang w:val="pt-BR"/>
        </w:rPr>
        <w:t xml:space="preserve">Label “Mới” sẽ được tự động gỡ </w:t>
      </w:r>
      <w:r w:rsidR="004F2E99" w:rsidRPr="00646413">
        <w:rPr>
          <w:rFonts w:asciiTheme="minorHAnsi" w:hAnsiTheme="minorHAnsi" w:cstheme="minorHAnsi"/>
          <w:sz w:val="24"/>
          <w:szCs w:val="24"/>
          <w:lang w:val="pt-BR"/>
        </w:rPr>
        <w:t>sau</w:t>
      </w:r>
      <w:r w:rsidR="00023B67" w:rsidRPr="00646413">
        <w:rPr>
          <w:rFonts w:asciiTheme="minorHAnsi" w:hAnsiTheme="minorHAnsi" w:cstheme="minorHAnsi"/>
          <w:sz w:val="24"/>
          <w:szCs w:val="24"/>
          <w:lang w:val="pt-BR"/>
        </w:rPr>
        <w:t xml:space="preserve"> 7 ngày</w:t>
      </w:r>
      <w:r w:rsidR="00023B67" w:rsidRPr="00A84EF4">
        <w:rPr>
          <w:rFonts w:asciiTheme="minorHAnsi" w:hAnsiTheme="minorHAnsi" w:cstheme="minorHAnsi"/>
          <w:sz w:val="24"/>
          <w:szCs w:val="24"/>
          <w:lang w:val="pt-BR"/>
        </w:rPr>
        <w:t xml:space="preserve"> </w:t>
      </w:r>
      <w:ins w:id="3369" w:author="Windows User" w:date="2019-04-04T15:41:00Z">
        <w:r w:rsidR="007A2A44">
          <w:rPr>
            <w:rFonts w:asciiTheme="minorHAnsi" w:hAnsiTheme="minorHAnsi" w:cstheme="minorHAnsi"/>
            <w:sz w:val="24"/>
            <w:szCs w:val="24"/>
            <w:lang w:val="pt-BR"/>
          </w:rPr>
          <w:t>(</w:t>
        </w:r>
      </w:ins>
      <w:ins w:id="3370" w:author="Windows User" w:date="2019-04-04T15:42:00Z">
        <w:r w:rsidR="007A2A44">
          <w:rPr>
            <w:rFonts w:asciiTheme="minorHAnsi" w:hAnsiTheme="minorHAnsi" w:cstheme="minorHAnsi"/>
            <w:sz w:val="24"/>
            <w:szCs w:val="24"/>
            <w:lang w:val="pt-BR"/>
          </w:rPr>
          <w:t xml:space="preserve">cùng </w:t>
        </w:r>
      </w:ins>
      <w:ins w:id="3371" w:author="Windows User" w:date="2019-04-04T15:41:00Z">
        <w:r w:rsidR="007A2A44">
          <w:rPr>
            <w:rFonts w:asciiTheme="minorHAnsi" w:hAnsiTheme="minorHAnsi" w:cstheme="minorHAnsi"/>
            <w:sz w:val="24"/>
            <w:szCs w:val="24"/>
            <w:lang w:val="pt-BR"/>
          </w:rPr>
          <w:t>áp dụng cho poster dọc)</w:t>
        </w:r>
      </w:ins>
    </w:p>
    <w:p w14:paraId="5811C2BD" w14:textId="7B4ECB78" w:rsidR="005B1AD0" w:rsidRPr="00A84EF4" w:rsidRDefault="005B1AD0">
      <w:pPr>
        <w:pStyle w:val="ListParagraph"/>
        <w:numPr>
          <w:ilvl w:val="2"/>
          <w:numId w:val="13"/>
        </w:numPr>
        <w:jc w:val="both"/>
        <w:rPr>
          <w:rFonts w:asciiTheme="minorHAnsi" w:hAnsiTheme="minorHAnsi" w:cstheme="minorHAnsi"/>
          <w:b/>
          <w:sz w:val="24"/>
          <w:szCs w:val="24"/>
          <w:lang w:val="pt-BR"/>
        </w:rPr>
      </w:pPr>
      <w:r w:rsidRPr="00A84EF4">
        <w:rPr>
          <w:rFonts w:asciiTheme="minorHAnsi" w:hAnsiTheme="minorHAnsi" w:cstheme="minorHAnsi"/>
          <w:b/>
          <w:sz w:val="24"/>
          <w:szCs w:val="24"/>
          <w:lang w:val="pt-BR"/>
        </w:rPr>
        <w:t>Live</w:t>
      </w:r>
      <w:ins w:id="3372" w:author="Windows User" w:date="2019-04-04T15:37:00Z">
        <w:r w:rsidR="00DF4961">
          <w:rPr>
            <w:rFonts w:asciiTheme="minorHAnsi" w:hAnsiTheme="minorHAnsi" w:cstheme="minorHAnsi"/>
            <w:sz w:val="24"/>
            <w:szCs w:val="24"/>
            <w:lang w:val="pt-BR"/>
          </w:rPr>
          <w:t xml:space="preserve"> </w:t>
        </w:r>
      </w:ins>
      <w:del w:id="3373" w:author="Windows User" w:date="2019-04-04T15:37:00Z">
        <w:r w:rsidDel="00DF4961">
          <w:rPr>
            <w:rFonts w:asciiTheme="minorHAnsi" w:hAnsiTheme="minorHAnsi" w:cstheme="minorHAnsi"/>
            <w:sz w:val="24"/>
            <w:szCs w:val="24"/>
            <w:lang w:val="pt-BR"/>
          </w:rPr>
          <w:delText xml:space="preserve">: </w:delText>
        </w:r>
      </w:del>
      <w:r>
        <w:rPr>
          <w:rFonts w:asciiTheme="minorHAnsi" w:hAnsiTheme="minorHAnsi" w:cstheme="minorHAnsi"/>
          <w:sz w:val="24"/>
          <w:szCs w:val="24"/>
          <w:lang w:val="pt-BR"/>
        </w:rPr>
        <w:t>đối với sự kiện đang diễn ra</w:t>
      </w:r>
      <w:r w:rsidR="004C2EB2">
        <w:rPr>
          <w:rFonts w:asciiTheme="minorHAnsi" w:hAnsiTheme="minorHAnsi" w:cstheme="minorHAnsi"/>
          <w:sz w:val="24"/>
          <w:szCs w:val="24"/>
          <w:lang w:val="pt-BR"/>
        </w:rPr>
        <w:t>.</w:t>
      </w:r>
    </w:p>
    <w:p w14:paraId="5EBE2882" w14:textId="06FDEF94" w:rsidR="00F748C9" w:rsidRPr="006C26E1" w:rsidRDefault="00023B67" w:rsidP="00A63044">
      <w:pPr>
        <w:pStyle w:val="ListParagraph"/>
        <w:numPr>
          <w:ilvl w:val="1"/>
          <w:numId w:val="13"/>
        </w:numPr>
        <w:jc w:val="both"/>
        <w:rPr>
          <w:rFonts w:asciiTheme="minorHAnsi" w:hAnsiTheme="minorHAnsi" w:cstheme="minorHAnsi"/>
          <w:sz w:val="24"/>
          <w:szCs w:val="24"/>
          <w:lang w:val="pt-BR"/>
        </w:rPr>
      </w:pPr>
      <w:r w:rsidRPr="00A84EF4" w:rsidDel="00023B67">
        <w:rPr>
          <w:rFonts w:asciiTheme="minorHAnsi" w:hAnsiTheme="minorHAnsi" w:cstheme="minorHAnsi"/>
          <w:sz w:val="24"/>
          <w:szCs w:val="24"/>
          <w:lang w:val="pt-BR"/>
        </w:rPr>
        <w:t xml:space="preserve"> </w:t>
      </w:r>
      <w:r w:rsidR="00FF43EF" w:rsidRPr="006C26E1">
        <w:rPr>
          <w:rFonts w:asciiTheme="minorHAnsi" w:hAnsiTheme="minorHAnsi" w:cstheme="minorHAnsi"/>
          <w:sz w:val="24"/>
          <w:szCs w:val="24"/>
          <w:lang w:val="pt-BR"/>
        </w:rPr>
        <w:t>1 label gắn góc phải dưới</w:t>
      </w:r>
      <w:r w:rsidR="006A0449" w:rsidRPr="006C26E1">
        <w:rPr>
          <w:rFonts w:asciiTheme="minorHAnsi" w:hAnsiTheme="minorHAnsi" w:cstheme="minorHAnsi"/>
          <w:sz w:val="24"/>
          <w:szCs w:val="24"/>
          <w:lang w:val="pt-BR"/>
        </w:rPr>
        <w:t xml:space="preserve"> bao gồm</w:t>
      </w:r>
      <w:del w:id="3374" w:author="Windows User" w:date="2019-04-04T15:38:00Z">
        <w:r w:rsidR="006A0449" w:rsidRPr="006C26E1" w:rsidDel="00DF4961">
          <w:rPr>
            <w:rFonts w:asciiTheme="minorHAnsi" w:hAnsiTheme="minorHAnsi" w:cstheme="minorHAnsi"/>
            <w:sz w:val="24"/>
            <w:szCs w:val="24"/>
            <w:lang w:val="pt-BR"/>
          </w:rPr>
          <w:delText>:</w:delText>
        </w:r>
      </w:del>
      <w:r w:rsidR="006A0449" w:rsidRPr="006C26E1">
        <w:rPr>
          <w:rFonts w:asciiTheme="minorHAnsi" w:hAnsiTheme="minorHAnsi" w:cstheme="minorHAnsi"/>
          <w:sz w:val="24"/>
          <w:szCs w:val="24"/>
          <w:lang w:val="pt-BR"/>
        </w:rPr>
        <w:t xml:space="preserve"> </w:t>
      </w:r>
    </w:p>
    <w:p w14:paraId="0392397C" w14:textId="06B66844" w:rsidR="00F748C9" w:rsidRPr="006C26E1" w:rsidRDefault="006A24DE" w:rsidP="00F748C9">
      <w:pPr>
        <w:pStyle w:val="ListParagraph"/>
        <w:numPr>
          <w:ilvl w:val="2"/>
          <w:numId w:val="13"/>
        </w:numPr>
        <w:jc w:val="both"/>
        <w:rPr>
          <w:rFonts w:asciiTheme="minorHAnsi" w:hAnsiTheme="minorHAnsi" w:cstheme="minorHAnsi"/>
          <w:sz w:val="24"/>
          <w:szCs w:val="24"/>
          <w:lang w:val="pt-BR"/>
        </w:rPr>
      </w:pPr>
      <w:r w:rsidRPr="00A84EF4">
        <w:rPr>
          <w:rFonts w:asciiTheme="minorHAnsi" w:hAnsiTheme="minorHAnsi" w:cstheme="minorHAnsi"/>
          <w:b/>
          <w:sz w:val="24"/>
          <w:szCs w:val="24"/>
          <w:lang w:val="pt-BR"/>
        </w:rPr>
        <w:t>S</w:t>
      </w:r>
      <w:r w:rsidR="006A0449" w:rsidRPr="00A84EF4">
        <w:rPr>
          <w:rFonts w:asciiTheme="minorHAnsi" w:hAnsiTheme="minorHAnsi" w:cstheme="minorHAnsi"/>
          <w:b/>
          <w:sz w:val="24"/>
          <w:szCs w:val="24"/>
          <w:lang w:val="pt-BR"/>
        </w:rPr>
        <w:t>ố tậ</w:t>
      </w:r>
      <w:r w:rsidR="000050C5" w:rsidRPr="00A84EF4">
        <w:rPr>
          <w:rFonts w:asciiTheme="minorHAnsi" w:hAnsiTheme="minorHAnsi" w:cstheme="minorHAnsi"/>
          <w:b/>
          <w:sz w:val="24"/>
          <w:szCs w:val="24"/>
          <w:lang w:val="pt-BR"/>
        </w:rPr>
        <w:t>p đã có</w:t>
      </w:r>
      <w:r w:rsidR="006A0449" w:rsidRPr="00A84EF4">
        <w:rPr>
          <w:rFonts w:asciiTheme="minorHAnsi" w:hAnsiTheme="minorHAnsi" w:cstheme="minorHAnsi"/>
          <w:b/>
          <w:sz w:val="24"/>
          <w:szCs w:val="24"/>
          <w:lang w:val="pt-BR"/>
        </w:rPr>
        <w:t>/tổng số tập dự kiế</w:t>
      </w:r>
      <w:r w:rsidR="00F748C9" w:rsidRPr="00A84EF4">
        <w:rPr>
          <w:rFonts w:asciiTheme="minorHAnsi" w:hAnsiTheme="minorHAnsi" w:cstheme="minorHAnsi"/>
          <w:b/>
          <w:sz w:val="24"/>
          <w:szCs w:val="24"/>
          <w:lang w:val="pt-BR"/>
        </w:rPr>
        <w:t>n</w:t>
      </w:r>
      <w:ins w:id="3375" w:author="Windows User" w:date="2019-04-04T15:39:00Z">
        <w:r w:rsidR="00DF4961">
          <w:rPr>
            <w:rFonts w:asciiTheme="minorHAnsi" w:hAnsiTheme="minorHAnsi" w:cstheme="minorHAnsi"/>
            <w:sz w:val="24"/>
            <w:szCs w:val="24"/>
            <w:lang w:val="pt-BR"/>
          </w:rPr>
          <w:t xml:space="preserve"> </w:t>
        </w:r>
      </w:ins>
      <w:del w:id="3376" w:author="Windows User" w:date="2019-04-04T15:39:00Z">
        <w:r w:rsidRPr="006C26E1" w:rsidDel="00DF4961">
          <w:rPr>
            <w:rFonts w:asciiTheme="minorHAnsi" w:hAnsiTheme="minorHAnsi" w:cstheme="minorHAnsi"/>
            <w:sz w:val="24"/>
            <w:szCs w:val="24"/>
            <w:lang w:val="pt-BR"/>
          </w:rPr>
          <w:delText xml:space="preserve">: </w:delText>
        </w:r>
      </w:del>
      <w:r w:rsidRPr="006C26E1">
        <w:rPr>
          <w:rFonts w:asciiTheme="minorHAnsi" w:hAnsiTheme="minorHAnsi" w:cstheme="minorHAnsi"/>
          <w:sz w:val="24"/>
          <w:szCs w:val="24"/>
          <w:lang w:val="pt-BR"/>
        </w:rPr>
        <w:t>đối với nội dung bộ</w:t>
      </w:r>
      <w:ins w:id="3377" w:author="Windows User" w:date="2019-04-05T15:23:00Z">
        <w:r w:rsidR="00AB249D">
          <w:rPr>
            <w:rFonts w:asciiTheme="minorHAnsi" w:hAnsiTheme="minorHAnsi" w:cstheme="minorHAnsi"/>
            <w:sz w:val="24"/>
            <w:szCs w:val="24"/>
            <w:lang w:val="pt-BR"/>
          </w:rPr>
          <w:t xml:space="preserve"> </w:t>
        </w:r>
      </w:ins>
      <w:ins w:id="3378" w:author="Windows User" w:date="2019-04-05T15:24:00Z">
        <w:r w:rsidR="00AB249D">
          <w:rPr>
            <w:rFonts w:asciiTheme="minorHAnsi" w:hAnsiTheme="minorHAnsi" w:cstheme="minorHAnsi"/>
            <w:sz w:val="24"/>
            <w:szCs w:val="24"/>
            <w:lang w:val="pt-BR"/>
          </w:rPr>
          <w:t>(cùng áp dụng cho poster dọc)</w:t>
        </w:r>
      </w:ins>
    </w:p>
    <w:p w14:paraId="4D77AB88" w14:textId="1E856269" w:rsidR="006627DA" w:rsidRDefault="006A0449" w:rsidP="00A63044">
      <w:pPr>
        <w:pStyle w:val="ListParagraph"/>
        <w:numPr>
          <w:ilvl w:val="2"/>
          <w:numId w:val="13"/>
        </w:numPr>
        <w:jc w:val="both"/>
        <w:rPr>
          <w:rFonts w:asciiTheme="minorHAnsi" w:hAnsiTheme="minorHAnsi" w:cstheme="minorHAnsi"/>
          <w:sz w:val="24"/>
          <w:szCs w:val="24"/>
          <w:lang w:val="pt-BR"/>
        </w:rPr>
      </w:pPr>
      <w:del w:id="3379" w:author="Windows User" w:date="2019-04-02T17:36:00Z">
        <w:r w:rsidRPr="00A84EF4" w:rsidDel="00300673">
          <w:rPr>
            <w:rFonts w:asciiTheme="minorHAnsi" w:hAnsiTheme="minorHAnsi" w:cstheme="minorHAnsi"/>
            <w:b/>
            <w:sz w:val="24"/>
            <w:szCs w:val="24"/>
            <w:lang w:val="pt-BR"/>
          </w:rPr>
          <w:delText>Duration</w:delText>
        </w:r>
      </w:del>
      <w:ins w:id="3380" w:author="Windows User" w:date="2019-04-02T17:36:00Z">
        <w:r w:rsidR="00300673">
          <w:rPr>
            <w:rFonts w:asciiTheme="minorHAnsi" w:hAnsiTheme="minorHAnsi" w:cstheme="minorHAnsi"/>
            <w:b/>
            <w:sz w:val="24"/>
            <w:szCs w:val="24"/>
            <w:lang w:val="pt-BR"/>
          </w:rPr>
          <w:t>hh:mm:ss</w:t>
        </w:r>
      </w:ins>
      <w:r w:rsidR="006A24DE" w:rsidRPr="00300673">
        <w:rPr>
          <w:rFonts w:asciiTheme="minorHAnsi" w:hAnsiTheme="minorHAnsi" w:cstheme="minorHAnsi"/>
          <w:sz w:val="24"/>
          <w:szCs w:val="24"/>
          <w:lang w:val="pt-BR"/>
        </w:rPr>
        <w:t>:</w:t>
      </w:r>
      <w:r w:rsidRPr="00300673">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đối với nội dung lẻ</w:t>
      </w:r>
      <w:ins w:id="3381" w:author="Windows User" w:date="2019-04-02T17:36:00Z">
        <w:r w:rsidR="00300673">
          <w:rPr>
            <w:rFonts w:asciiTheme="minorHAnsi" w:hAnsiTheme="minorHAnsi" w:cstheme="minorHAnsi"/>
            <w:sz w:val="24"/>
            <w:szCs w:val="24"/>
            <w:lang w:val="pt-BR"/>
          </w:rPr>
          <w:t>. Đối với video dưới 60 phút sẽ không có hh.</w:t>
        </w:r>
      </w:ins>
      <w:del w:id="3382" w:author="Windows User" w:date="2019-04-02T17:34:00Z">
        <w:r w:rsidRPr="006C26E1" w:rsidDel="00300673">
          <w:rPr>
            <w:rFonts w:asciiTheme="minorHAnsi" w:hAnsiTheme="minorHAnsi" w:cstheme="minorHAnsi"/>
            <w:sz w:val="24"/>
            <w:szCs w:val="24"/>
            <w:lang w:val="pt-BR"/>
          </w:rPr>
          <w:delText xml:space="preserve"> </w:delText>
        </w:r>
      </w:del>
    </w:p>
    <w:p w14:paraId="0EEE916B" w14:textId="48015C1C" w:rsidR="000314C7" w:rsidDel="00DF4961" w:rsidRDefault="006627DA">
      <w:pPr>
        <w:pStyle w:val="ListParagraph"/>
        <w:numPr>
          <w:ilvl w:val="2"/>
          <w:numId w:val="13"/>
        </w:numPr>
        <w:jc w:val="both"/>
        <w:rPr>
          <w:del w:id="3383" w:author="Windows User" w:date="2019-04-04T15:41:00Z"/>
          <w:rFonts w:asciiTheme="minorHAnsi" w:hAnsiTheme="minorHAnsi" w:cstheme="minorHAnsi"/>
          <w:sz w:val="24"/>
          <w:szCs w:val="24"/>
          <w:lang w:val="pt-BR"/>
        </w:rPr>
      </w:pPr>
      <w:r w:rsidRPr="00A84EF4">
        <w:rPr>
          <w:rFonts w:asciiTheme="minorHAnsi" w:hAnsiTheme="minorHAnsi" w:cstheme="minorHAnsi"/>
          <w:b/>
          <w:sz w:val="24"/>
          <w:szCs w:val="24"/>
          <w:lang w:val="pt-BR"/>
        </w:rPr>
        <w:t>VIP</w:t>
      </w:r>
      <w:ins w:id="3384" w:author="Windows User" w:date="2019-04-04T15:38:00Z">
        <w:r w:rsidR="00DF4961">
          <w:rPr>
            <w:rFonts w:asciiTheme="minorHAnsi" w:hAnsiTheme="minorHAnsi" w:cstheme="minorHAnsi"/>
            <w:sz w:val="24"/>
            <w:szCs w:val="24"/>
            <w:lang w:val="pt-BR"/>
          </w:rPr>
          <w:t xml:space="preserve"> </w:t>
        </w:r>
      </w:ins>
      <w:del w:id="3385" w:author="Windows User" w:date="2019-04-04T15:38:00Z">
        <w:r w:rsidDel="00DF4961">
          <w:rPr>
            <w:rFonts w:asciiTheme="minorHAnsi" w:hAnsiTheme="minorHAnsi" w:cstheme="minorHAnsi"/>
            <w:sz w:val="24"/>
            <w:szCs w:val="24"/>
            <w:lang w:val="pt-BR"/>
          </w:rPr>
          <w:delText xml:space="preserve">: </w:delText>
        </w:r>
      </w:del>
      <w:r>
        <w:rPr>
          <w:rFonts w:asciiTheme="minorHAnsi" w:hAnsiTheme="minorHAnsi" w:cstheme="minorHAnsi"/>
          <w:sz w:val="24"/>
          <w:szCs w:val="24"/>
          <w:lang w:val="pt-BR"/>
        </w:rPr>
        <w:t>đối với sự kiện</w:t>
      </w:r>
      <w:ins w:id="3386" w:author="Windows User" w:date="2019-04-02T17:40:00Z">
        <w:r w:rsidR="006132D0">
          <w:rPr>
            <w:rFonts w:asciiTheme="minorHAnsi" w:hAnsiTheme="minorHAnsi" w:cstheme="minorHAnsi"/>
            <w:sz w:val="24"/>
            <w:szCs w:val="24"/>
            <w:lang w:val="pt-BR"/>
          </w:rPr>
          <w:t xml:space="preserve"> đang diễn</w:t>
        </w:r>
      </w:ins>
      <w:ins w:id="3387" w:author="Windows User" w:date="2019-04-04T15:43:00Z">
        <w:r w:rsidR="00960F0F">
          <w:rPr>
            <w:rFonts w:asciiTheme="minorHAnsi" w:hAnsiTheme="minorHAnsi" w:cstheme="minorHAnsi"/>
            <w:sz w:val="24"/>
            <w:szCs w:val="24"/>
            <w:lang w:val="pt-BR"/>
          </w:rPr>
          <w:t xml:space="preserve"> </w:t>
        </w:r>
      </w:ins>
      <w:ins w:id="3388" w:author="Windows User" w:date="2019-04-02T17:40:00Z">
        <w:r w:rsidR="006132D0">
          <w:rPr>
            <w:rFonts w:asciiTheme="minorHAnsi" w:hAnsiTheme="minorHAnsi" w:cstheme="minorHAnsi"/>
            <w:sz w:val="24"/>
            <w:szCs w:val="24"/>
            <w:lang w:val="pt-BR"/>
          </w:rPr>
          <w:t>ra</w:t>
        </w:r>
      </w:ins>
      <w:ins w:id="3389" w:author="Windows User" w:date="2019-04-04T15:43:00Z">
        <w:r w:rsidR="00960F0F">
          <w:rPr>
            <w:rFonts w:asciiTheme="minorHAnsi" w:hAnsiTheme="minorHAnsi" w:cstheme="minorHAnsi"/>
            <w:sz w:val="24"/>
            <w:szCs w:val="24"/>
            <w:lang w:val="pt-BR"/>
          </w:rPr>
          <w:t xml:space="preserve"> (</w:t>
        </w:r>
      </w:ins>
      <w:ins w:id="3390" w:author="Windows User" w:date="2019-04-04T15:44:00Z">
        <w:r w:rsidR="00960F0F">
          <w:rPr>
            <w:rFonts w:asciiTheme="minorHAnsi" w:hAnsiTheme="minorHAnsi" w:cstheme="minorHAnsi"/>
            <w:sz w:val="24"/>
            <w:szCs w:val="24"/>
            <w:lang w:val="pt-BR"/>
          </w:rPr>
          <w:t xml:space="preserve">có label </w:t>
        </w:r>
      </w:ins>
      <w:ins w:id="3391" w:author="Windows User" w:date="2019-04-04T15:43:00Z">
        <w:r w:rsidR="00960F0F">
          <w:rPr>
            <w:rFonts w:asciiTheme="minorHAnsi" w:hAnsiTheme="minorHAnsi" w:cstheme="minorHAnsi"/>
            <w:sz w:val="24"/>
            <w:szCs w:val="24"/>
            <w:lang w:val="pt-BR"/>
          </w:rPr>
          <w:t>live)</w:t>
        </w:r>
      </w:ins>
      <w:del w:id="3392" w:author="Windows User" w:date="2019-04-04T15:44:00Z">
        <w:r w:rsidDel="00960F0F">
          <w:rPr>
            <w:rFonts w:asciiTheme="minorHAnsi" w:hAnsiTheme="minorHAnsi" w:cstheme="minorHAnsi"/>
            <w:sz w:val="24"/>
            <w:szCs w:val="24"/>
            <w:lang w:val="pt-BR"/>
          </w:rPr>
          <w:delText xml:space="preserve"> </w:delText>
        </w:r>
      </w:del>
      <w:ins w:id="3393" w:author="Windows User" w:date="2019-04-04T15:44:00Z">
        <w:r w:rsidR="00960F0F">
          <w:rPr>
            <w:rFonts w:asciiTheme="minorHAnsi" w:hAnsiTheme="minorHAnsi" w:cstheme="minorHAnsi"/>
            <w:sz w:val="24"/>
            <w:szCs w:val="24"/>
            <w:lang w:val="pt-BR"/>
          </w:rPr>
          <w:t xml:space="preserve"> </w:t>
        </w:r>
      </w:ins>
      <w:r>
        <w:rPr>
          <w:rFonts w:asciiTheme="minorHAnsi" w:hAnsiTheme="minorHAnsi" w:cstheme="minorHAnsi"/>
          <w:sz w:val="24"/>
          <w:szCs w:val="24"/>
          <w:lang w:val="pt-BR"/>
        </w:rPr>
        <w:t>có phí</w:t>
      </w:r>
    </w:p>
    <w:p w14:paraId="0975A184" w14:textId="77777777" w:rsidR="00DF4961" w:rsidRPr="006C26E1" w:rsidRDefault="00DF4961" w:rsidP="00A63044">
      <w:pPr>
        <w:pStyle w:val="ListParagraph"/>
        <w:numPr>
          <w:ilvl w:val="2"/>
          <w:numId w:val="13"/>
        </w:numPr>
        <w:jc w:val="both"/>
        <w:rPr>
          <w:ins w:id="3394" w:author="Windows User" w:date="2019-04-04T15:41:00Z"/>
          <w:rFonts w:asciiTheme="minorHAnsi" w:hAnsiTheme="minorHAnsi" w:cstheme="minorHAnsi"/>
          <w:sz w:val="24"/>
          <w:szCs w:val="24"/>
          <w:lang w:val="pt-BR"/>
        </w:rPr>
      </w:pPr>
    </w:p>
    <w:p w14:paraId="5FE1CAD6" w14:textId="648B8525" w:rsidR="000314C7" w:rsidRPr="00DF4961" w:rsidDel="00A54833" w:rsidRDefault="000314C7">
      <w:pPr>
        <w:pStyle w:val="ListParagraph"/>
        <w:numPr>
          <w:ilvl w:val="2"/>
          <w:numId w:val="13"/>
        </w:numPr>
        <w:jc w:val="both"/>
        <w:rPr>
          <w:del w:id="3395" w:author="Windows User" w:date="2019-04-05T15:23:00Z"/>
          <w:rFonts w:asciiTheme="minorHAnsi" w:hAnsiTheme="minorHAnsi" w:cstheme="minorHAnsi"/>
          <w:sz w:val="24"/>
          <w:szCs w:val="24"/>
          <w:lang w:val="pt-BR"/>
          <w:rPrChange w:id="3396" w:author="Windows User" w:date="2019-04-04T15:41:00Z">
            <w:rPr>
              <w:del w:id="3397" w:author="Windows User" w:date="2019-04-05T15:23:00Z"/>
              <w:lang w:val="pt-BR"/>
            </w:rPr>
          </w:rPrChange>
        </w:rPr>
      </w:pPr>
      <w:del w:id="3398" w:author="Windows User" w:date="2019-04-04T15:42:00Z">
        <w:r w:rsidRPr="00DF4961" w:rsidDel="007A2A44">
          <w:rPr>
            <w:rFonts w:asciiTheme="minorHAnsi" w:hAnsiTheme="minorHAnsi" w:cstheme="minorHAnsi"/>
            <w:sz w:val="24"/>
            <w:szCs w:val="24"/>
            <w:lang w:val="pt-BR"/>
            <w:rPrChange w:id="3399" w:author="Windows User" w:date="2019-04-04T15:41:00Z">
              <w:rPr>
                <w:lang w:val="pt-BR"/>
              </w:rPr>
            </w:rPrChange>
          </w:rPr>
          <w:delText>V</w:delText>
        </w:r>
      </w:del>
      <w:del w:id="3400" w:author="Windows User" w:date="2019-04-05T15:23:00Z">
        <w:r w:rsidRPr="00DF4961" w:rsidDel="00A54833">
          <w:rPr>
            <w:rFonts w:asciiTheme="minorHAnsi" w:hAnsiTheme="minorHAnsi" w:cstheme="minorHAnsi"/>
            <w:sz w:val="24"/>
            <w:szCs w:val="24"/>
            <w:lang w:val="pt-BR"/>
            <w:rPrChange w:id="3401" w:author="Windows User" w:date="2019-04-04T15:41:00Z">
              <w:rPr>
                <w:lang w:val="pt-BR"/>
              </w:rPr>
            </w:rPrChange>
          </w:rPr>
          <w:delText>ới TVOD, không gắn label vị trí này</w:delText>
        </w:r>
      </w:del>
    </w:p>
    <w:p w14:paraId="066777B1" w14:textId="1CACB8A7" w:rsidR="000732F9" w:rsidRDefault="000732F9" w:rsidP="00A84EF4">
      <w:pPr>
        <w:pStyle w:val="ListParagraph"/>
        <w:numPr>
          <w:ilvl w:val="0"/>
          <w:numId w:val="88"/>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Color label bao gồm: Background color và </w:t>
      </w:r>
      <w:r w:rsidR="007D7CA7" w:rsidRPr="006C26E1">
        <w:rPr>
          <w:rFonts w:asciiTheme="minorHAnsi" w:hAnsiTheme="minorHAnsi" w:cstheme="minorHAnsi"/>
          <w:sz w:val="24"/>
          <w:szCs w:val="24"/>
          <w:lang w:val="pt-BR"/>
        </w:rPr>
        <w:t>text color.</w:t>
      </w:r>
    </w:p>
    <w:p w14:paraId="51675940" w14:textId="12F3BCB4" w:rsidR="00817013" w:rsidRPr="006C26E1" w:rsidRDefault="007A5D63" w:rsidP="00807D22">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tên nội dung của từng banner có độ dài bằng chiều dài của banner</w:t>
      </w:r>
    </w:p>
    <w:p w14:paraId="091B1C73" w14:textId="46F84ED5" w:rsidR="00817013" w:rsidRDefault="00452E18" w:rsidP="00A41DF4">
      <w:pPr>
        <w:pStyle w:val="ListParagraph"/>
        <w:numPr>
          <w:ilvl w:val="0"/>
          <w:numId w:val="13"/>
        </w:numPr>
        <w:jc w:val="both"/>
        <w:rPr>
          <w:rFonts w:asciiTheme="minorHAnsi" w:hAnsiTheme="minorHAnsi" w:cstheme="minorHAnsi"/>
          <w:sz w:val="24"/>
          <w:szCs w:val="24"/>
          <w:lang w:val="pt-BR"/>
        </w:rPr>
      </w:pPr>
      <w:r w:rsidRPr="00A81494">
        <w:rPr>
          <w:rFonts w:asciiTheme="minorHAnsi" w:hAnsiTheme="minorHAnsi" w:cstheme="minorHAnsi"/>
          <w:sz w:val="24"/>
          <w:szCs w:val="24"/>
          <w:lang w:val="pt-BR"/>
        </w:rPr>
        <w:t>Hi</w:t>
      </w:r>
      <w:r w:rsidRPr="00817013">
        <w:rPr>
          <w:rFonts w:asciiTheme="minorHAnsi" w:hAnsiTheme="minorHAnsi" w:cstheme="minorHAnsi"/>
          <w:sz w:val="24"/>
          <w:szCs w:val="24"/>
          <w:lang w:val="pt-BR"/>
        </w:rPr>
        <w:t>ển thị title: tên nội dung (không để tổng số tập đối với nội dung bộ); subtitle 1</w:t>
      </w:r>
      <w:r w:rsidR="00B657AD" w:rsidRPr="00817013">
        <w:rPr>
          <w:rFonts w:asciiTheme="minorHAnsi" w:hAnsiTheme="minorHAnsi" w:cstheme="minorHAnsi"/>
          <w:sz w:val="24"/>
          <w:szCs w:val="24"/>
          <w:lang w:val="pt-BR"/>
        </w:rPr>
        <w:t xml:space="preserve"> - </w:t>
      </w:r>
      <w:r w:rsidRPr="00817013">
        <w:rPr>
          <w:rFonts w:asciiTheme="minorHAnsi" w:hAnsiTheme="minorHAnsi" w:cstheme="minorHAnsi"/>
          <w:sz w:val="24"/>
          <w:szCs w:val="24"/>
          <w:lang w:val="pt-BR"/>
        </w:rPr>
        <w:t>subtitle 2</w:t>
      </w:r>
      <w:r w:rsidR="00817013" w:rsidRPr="00A41DF4">
        <w:rPr>
          <w:rFonts w:asciiTheme="minorHAnsi" w:hAnsiTheme="minorHAnsi" w:cstheme="minorHAnsi"/>
          <w:sz w:val="24"/>
          <w:szCs w:val="24"/>
          <w:lang w:val="pt-BR"/>
        </w:rPr>
        <w:t xml:space="preserve"> của</w:t>
      </w:r>
      <w:r w:rsidR="00817013">
        <w:rPr>
          <w:rFonts w:asciiTheme="minorHAnsi" w:hAnsiTheme="minorHAnsi" w:cstheme="minorHAnsi"/>
          <w:sz w:val="24"/>
          <w:szCs w:val="24"/>
          <w:lang w:val="pt-BR"/>
        </w:rPr>
        <w:t>:</w:t>
      </w:r>
    </w:p>
    <w:p w14:paraId="27855BAF" w14:textId="777DF0E3" w:rsidR="00817013" w:rsidRPr="00817013" w:rsidRDefault="00BA039C" w:rsidP="00817013">
      <w:pPr>
        <w:pStyle w:val="ListParagraph"/>
        <w:numPr>
          <w:ilvl w:val="1"/>
          <w:numId w:val="13"/>
        </w:numPr>
        <w:jc w:val="both"/>
        <w:rPr>
          <w:rFonts w:asciiTheme="minorHAnsi" w:hAnsiTheme="minorHAnsi" w:cstheme="minorHAnsi"/>
          <w:sz w:val="24"/>
          <w:szCs w:val="24"/>
          <w:lang w:val="pt-BR"/>
        </w:rPr>
      </w:pPr>
      <w:r>
        <w:rPr>
          <w:rFonts w:asciiTheme="minorHAnsi" w:hAnsiTheme="minorHAnsi" w:cstheme="minorHAnsi"/>
          <w:sz w:val="24"/>
          <w:szCs w:val="24"/>
          <w:lang w:val="pt-BR"/>
        </w:rPr>
        <w:t>P</w:t>
      </w:r>
      <w:r w:rsidR="00996C1F">
        <w:rPr>
          <w:rFonts w:asciiTheme="minorHAnsi" w:hAnsiTheme="minorHAnsi" w:cstheme="minorHAnsi"/>
          <w:sz w:val="24"/>
          <w:szCs w:val="24"/>
          <w:lang w:val="pt-BR"/>
        </w:rPr>
        <w:t xml:space="preserve">him bộ: thể loại – </w:t>
      </w:r>
      <w:r w:rsidR="00817013" w:rsidRPr="00817013">
        <w:rPr>
          <w:rFonts w:asciiTheme="minorHAnsi" w:hAnsiTheme="minorHAnsi" w:cstheme="minorHAnsi"/>
          <w:sz w:val="24"/>
          <w:szCs w:val="24"/>
          <w:lang w:val="pt-BR"/>
        </w:rPr>
        <w:t>năm</w:t>
      </w:r>
      <w:r w:rsidR="00996C1F">
        <w:rPr>
          <w:rFonts w:asciiTheme="minorHAnsi" w:hAnsiTheme="minorHAnsi" w:cstheme="minorHAnsi"/>
          <w:sz w:val="24"/>
          <w:szCs w:val="24"/>
          <w:lang w:val="pt-BR"/>
        </w:rPr>
        <w:t xml:space="preserve"> sản xuất</w:t>
      </w:r>
    </w:p>
    <w:p w14:paraId="421B13BA" w14:textId="0FF8D67E" w:rsidR="00817013" w:rsidRPr="00817013" w:rsidRDefault="00BA039C" w:rsidP="00817013">
      <w:pPr>
        <w:pStyle w:val="ListParagraph"/>
        <w:numPr>
          <w:ilvl w:val="1"/>
          <w:numId w:val="13"/>
        </w:numPr>
        <w:jc w:val="both"/>
        <w:rPr>
          <w:rFonts w:asciiTheme="minorHAnsi" w:hAnsiTheme="minorHAnsi" w:cstheme="minorHAnsi"/>
          <w:sz w:val="24"/>
          <w:szCs w:val="24"/>
          <w:lang w:val="pt-BR"/>
        </w:rPr>
      </w:pPr>
      <w:r>
        <w:rPr>
          <w:rFonts w:asciiTheme="minorHAnsi" w:hAnsiTheme="minorHAnsi" w:cstheme="minorHAnsi"/>
          <w:sz w:val="24"/>
          <w:szCs w:val="24"/>
          <w:lang w:val="pt-BR"/>
        </w:rPr>
        <w:t>P</w:t>
      </w:r>
      <w:r w:rsidR="00996C1F">
        <w:rPr>
          <w:rFonts w:asciiTheme="minorHAnsi" w:hAnsiTheme="minorHAnsi" w:cstheme="minorHAnsi"/>
          <w:sz w:val="24"/>
          <w:szCs w:val="24"/>
          <w:lang w:val="pt-BR"/>
        </w:rPr>
        <w:t xml:space="preserve">him lẻ: thể loại – </w:t>
      </w:r>
      <w:r w:rsidR="00817013" w:rsidRPr="00817013">
        <w:rPr>
          <w:rFonts w:asciiTheme="minorHAnsi" w:hAnsiTheme="minorHAnsi" w:cstheme="minorHAnsi"/>
          <w:sz w:val="24"/>
          <w:szCs w:val="24"/>
          <w:lang w:val="pt-BR"/>
        </w:rPr>
        <w:t>quốc gia</w:t>
      </w:r>
    </w:p>
    <w:p w14:paraId="16B7C189" w14:textId="7A30A01A" w:rsidR="00817013" w:rsidRPr="00817013" w:rsidRDefault="00BA039C" w:rsidP="00817013">
      <w:pPr>
        <w:pStyle w:val="ListParagraph"/>
        <w:numPr>
          <w:ilvl w:val="1"/>
          <w:numId w:val="13"/>
        </w:numPr>
        <w:jc w:val="both"/>
        <w:rPr>
          <w:rFonts w:asciiTheme="minorHAnsi" w:hAnsiTheme="minorHAnsi" w:cstheme="minorHAnsi"/>
          <w:sz w:val="24"/>
          <w:szCs w:val="24"/>
          <w:lang w:val="pt-BR"/>
        </w:rPr>
      </w:pPr>
      <w:r>
        <w:rPr>
          <w:rFonts w:asciiTheme="minorHAnsi" w:hAnsiTheme="minorHAnsi" w:cstheme="minorHAnsi"/>
          <w:sz w:val="24"/>
          <w:szCs w:val="24"/>
          <w:lang w:val="pt-BR"/>
        </w:rPr>
        <w:t>Ca nhạc, K</w:t>
      </w:r>
      <w:r w:rsidR="00817013" w:rsidRPr="00817013">
        <w:rPr>
          <w:rFonts w:asciiTheme="minorHAnsi" w:hAnsiTheme="minorHAnsi" w:cstheme="minorHAnsi"/>
          <w:sz w:val="24"/>
          <w:szCs w:val="24"/>
          <w:lang w:val="pt-BR"/>
        </w:rPr>
        <w:t xml:space="preserve">ể chuyện, </w:t>
      </w:r>
      <w:r>
        <w:rPr>
          <w:rFonts w:asciiTheme="minorHAnsi" w:hAnsiTheme="minorHAnsi" w:cstheme="minorHAnsi"/>
          <w:sz w:val="24"/>
          <w:szCs w:val="24"/>
          <w:lang w:val="pt-BR"/>
        </w:rPr>
        <w:t>H</w:t>
      </w:r>
      <w:r w:rsidR="00817013" w:rsidRPr="00817013">
        <w:rPr>
          <w:rFonts w:asciiTheme="minorHAnsi" w:hAnsiTheme="minorHAnsi" w:cstheme="minorHAnsi"/>
          <w:sz w:val="24"/>
          <w:szCs w:val="24"/>
          <w:lang w:val="pt-BR"/>
        </w:rPr>
        <w:t>ọc đi</w:t>
      </w:r>
      <w:r>
        <w:rPr>
          <w:rFonts w:asciiTheme="minorHAnsi" w:hAnsiTheme="minorHAnsi" w:cstheme="minorHAnsi"/>
          <w:sz w:val="24"/>
          <w:szCs w:val="24"/>
          <w:lang w:val="pt-BR"/>
        </w:rPr>
        <w:t>ều hay, T</w:t>
      </w:r>
      <w:r w:rsidR="0069109A">
        <w:rPr>
          <w:rFonts w:asciiTheme="minorHAnsi" w:hAnsiTheme="minorHAnsi" w:cstheme="minorHAnsi"/>
          <w:sz w:val="24"/>
          <w:szCs w:val="24"/>
          <w:lang w:val="pt-BR"/>
        </w:rPr>
        <w:t>iếng A</w:t>
      </w:r>
      <w:r w:rsidR="00996C1F">
        <w:rPr>
          <w:rFonts w:asciiTheme="minorHAnsi" w:hAnsiTheme="minorHAnsi" w:cstheme="minorHAnsi"/>
          <w:sz w:val="24"/>
          <w:szCs w:val="24"/>
          <w:lang w:val="pt-BR"/>
        </w:rPr>
        <w:t>nh</w:t>
      </w:r>
      <w:r w:rsidR="00CE5F0A">
        <w:rPr>
          <w:rFonts w:asciiTheme="minorHAnsi" w:hAnsiTheme="minorHAnsi" w:cstheme="minorHAnsi"/>
          <w:sz w:val="24"/>
          <w:szCs w:val="24"/>
          <w:lang w:val="pt-BR"/>
        </w:rPr>
        <w:t xml:space="preserve">, </w:t>
      </w:r>
      <w:r>
        <w:rPr>
          <w:rFonts w:asciiTheme="minorHAnsi" w:hAnsiTheme="minorHAnsi" w:cstheme="minorHAnsi"/>
          <w:sz w:val="24"/>
          <w:szCs w:val="24"/>
          <w:lang w:val="pt-BR"/>
        </w:rPr>
        <w:t>H</w:t>
      </w:r>
      <w:r w:rsidR="00CE5F0A">
        <w:rPr>
          <w:rFonts w:asciiTheme="minorHAnsi" w:hAnsiTheme="minorHAnsi" w:cstheme="minorHAnsi"/>
          <w:sz w:val="24"/>
          <w:szCs w:val="24"/>
          <w:lang w:val="pt-BR"/>
        </w:rPr>
        <w:t>oạt hình</w:t>
      </w:r>
      <w:r w:rsidR="00996C1F">
        <w:rPr>
          <w:rFonts w:asciiTheme="minorHAnsi" w:hAnsiTheme="minorHAnsi" w:cstheme="minorHAnsi"/>
          <w:sz w:val="24"/>
          <w:szCs w:val="24"/>
          <w:lang w:val="pt-BR"/>
        </w:rPr>
        <w:t>: quốc gia – năm sản xuất</w:t>
      </w:r>
    </w:p>
    <w:p w14:paraId="22884FEE" w14:textId="71F8D379" w:rsidR="00817013" w:rsidRPr="00817013" w:rsidRDefault="00BA039C" w:rsidP="00817013">
      <w:pPr>
        <w:pStyle w:val="ListParagraph"/>
        <w:numPr>
          <w:ilvl w:val="1"/>
          <w:numId w:val="13"/>
        </w:numPr>
        <w:jc w:val="both"/>
        <w:rPr>
          <w:rFonts w:asciiTheme="minorHAnsi" w:hAnsiTheme="minorHAnsi" w:cstheme="minorHAnsi"/>
          <w:sz w:val="24"/>
          <w:szCs w:val="24"/>
          <w:lang w:val="pt-BR"/>
        </w:rPr>
      </w:pPr>
      <w:r>
        <w:rPr>
          <w:rFonts w:asciiTheme="minorHAnsi" w:hAnsiTheme="minorHAnsi" w:cstheme="minorHAnsi"/>
          <w:sz w:val="24"/>
          <w:szCs w:val="24"/>
          <w:lang w:val="pt-BR"/>
        </w:rPr>
        <w:t>TV</w:t>
      </w:r>
      <w:r w:rsidR="00996C1F">
        <w:rPr>
          <w:rFonts w:asciiTheme="minorHAnsi" w:hAnsiTheme="minorHAnsi" w:cstheme="minorHAnsi"/>
          <w:sz w:val="24"/>
          <w:szCs w:val="24"/>
          <w:lang w:val="pt-BR"/>
        </w:rPr>
        <w:t xml:space="preserve">show: quốc gia – </w:t>
      </w:r>
      <w:r w:rsidR="00817013" w:rsidRPr="00817013">
        <w:rPr>
          <w:rFonts w:asciiTheme="minorHAnsi" w:hAnsiTheme="minorHAnsi" w:cstheme="minorHAnsi"/>
          <w:sz w:val="24"/>
          <w:szCs w:val="24"/>
          <w:lang w:val="pt-BR"/>
        </w:rPr>
        <w:t>năm</w:t>
      </w:r>
      <w:r w:rsidR="00996C1F">
        <w:rPr>
          <w:rFonts w:asciiTheme="minorHAnsi" w:hAnsiTheme="minorHAnsi" w:cstheme="minorHAnsi"/>
          <w:sz w:val="24"/>
          <w:szCs w:val="24"/>
          <w:lang w:val="pt-BR"/>
        </w:rPr>
        <w:t xml:space="preserve"> sản xuất</w:t>
      </w:r>
    </w:p>
    <w:p w14:paraId="70CA3B7A" w14:textId="77777777" w:rsidR="00545A39" w:rsidRDefault="00BA039C" w:rsidP="00545A39">
      <w:pPr>
        <w:pStyle w:val="ListParagraph"/>
        <w:numPr>
          <w:ilvl w:val="1"/>
          <w:numId w:val="13"/>
        </w:numPr>
        <w:jc w:val="both"/>
        <w:rPr>
          <w:ins w:id="3402" w:author="Windows User" w:date="2019-04-05T15:38:00Z"/>
          <w:rFonts w:asciiTheme="minorHAnsi" w:hAnsiTheme="minorHAnsi" w:cstheme="minorHAnsi"/>
          <w:sz w:val="24"/>
          <w:szCs w:val="24"/>
          <w:lang w:val="pt-BR"/>
        </w:rPr>
        <w:pPrChange w:id="3403" w:author="Windows User" w:date="2019-04-05T15:38:00Z">
          <w:pPr>
            <w:pStyle w:val="ListParagraph"/>
            <w:jc w:val="both"/>
          </w:pPr>
        </w:pPrChange>
      </w:pPr>
      <w:r>
        <w:rPr>
          <w:rFonts w:asciiTheme="minorHAnsi" w:hAnsiTheme="minorHAnsi" w:cstheme="minorHAnsi"/>
          <w:sz w:val="24"/>
          <w:szCs w:val="24"/>
          <w:lang w:val="pt-BR"/>
        </w:rPr>
        <w:t>S</w:t>
      </w:r>
      <w:r w:rsidR="00817013" w:rsidRPr="00817013">
        <w:rPr>
          <w:rFonts w:asciiTheme="minorHAnsi" w:hAnsiTheme="minorHAnsi" w:cstheme="minorHAnsi"/>
          <w:sz w:val="24"/>
          <w:szCs w:val="24"/>
          <w:lang w:val="pt-BR"/>
        </w:rPr>
        <w:t>ân</w:t>
      </w:r>
      <w:r w:rsidR="00996C1F">
        <w:rPr>
          <w:rFonts w:asciiTheme="minorHAnsi" w:hAnsiTheme="minorHAnsi" w:cstheme="minorHAnsi"/>
          <w:sz w:val="24"/>
          <w:szCs w:val="24"/>
          <w:lang w:val="pt-BR"/>
        </w:rPr>
        <w:t xml:space="preserve"> khấu, </w:t>
      </w:r>
      <w:r>
        <w:rPr>
          <w:rFonts w:asciiTheme="minorHAnsi" w:hAnsiTheme="minorHAnsi" w:cstheme="minorHAnsi"/>
          <w:sz w:val="24"/>
          <w:szCs w:val="24"/>
          <w:lang w:val="pt-BR"/>
        </w:rPr>
        <w:t>H</w:t>
      </w:r>
      <w:r w:rsidR="00996C1F">
        <w:rPr>
          <w:rFonts w:asciiTheme="minorHAnsi" w:hAnsiTheme="minorHAnsi" w:cstheme="minorHAnsi"/>
          <w:sz w:val="24"/>
          <w:szCs w:val="24"/>
          <w:lang w:val="pt-BR"/>
        </w:rPr>
        <w:t xml:space="preserve">ài kịch: thể loại – </w:t>
      </w:r>
      <w:r w:rsidR="00817013" w:rsidRPr="00817013">
        <w:rPr>
          <w:rFonts w:asciiTheme="minorHAnsi" w:hAnsiTheme="minorHAnsi" w:cstheme="minorHAnsi"/>
          <w:sz w:val="24"/>
          <w:szCs w:val="24"/>
          <w:lang w:val="pt-BR"/>
        </w:rPr>
        <w:t>năm</w:t>
      </w:r>
      <w:r w:rsidR="00996C1F">
        <w:rPr>
          <w:rFonts w:asciiTheme="minorHAnsi" w:hAnsiTheme="minorHAnsi" w:cstheme="minorHAnsi"/>
          <w:sz w:val="24"/>
          <w:szCs w:val="24"/>
          <w:lang w:val="pt-BR"/>
        </w:rPr>
        <w:t xml:space="preserve"> sản xuất</w:t>
      </w:r>
    </w:p>
    <w:p w14:paraId="0B94A076" w14:textId="52BE8A1B" w:rsidR="00545A39" w:rsidRDefault="00526BE1" w:rsidP="00545A39">
      <w:pPr>
        <w:pStyle w:val="ListParagraph"/>
        <w:numPr>
          <w:ilvl w:val="1"/>
          <w:numId w:val="13"/>
        </w:numPr>
        <w:jc w:val="both"/>
        <w:rPr>
          <w:ins w:id="3404" w:author="Windows User" w:date="2019-04-05T15:39:00Z"/>
          <w:rFonts w:asciiTheme="minorHAnsi" w:hAnsiTheme="minorHAnsi" w:cstheme="minorHAnsi"/>
          <w:sz w:val="24"/>
          <w:szCs w:val="24"/>
          <w:lang w:val="pt-BR"/>
        </w:rPr>
        <w:pPrChange w:id="3405" w:author="Windows User" w:date="2019-04-05T15:38:00Z">
          <w:pPr>
            <w:pStyle w:val="ListParagraph"/>
            <w:jc w:val="both"/>
          </w:pPr>
        </w:pPrChange>
      </w:pPr>
      <w:ins w:id="3406" w:author="Windows User" w:date="2019-04-05T15:34:00Z">
        <w:r w:rsidRPr="00545A39">
          <w:rPr>
            <w:rFonts w:asciiTheme="minorHAnsi" w:hAnsiTheme="minorHAnsi" w:cstheme="minorHAnsi"/>
            <w:sz w:val="24"/>
            <w:szCs w:val="24"/>
            <w:lang w:val="pt-BR"/>
            <w:rPrChange w:id="3407" w:author="Windows User" w:date="2019-04-05T15:38:00Z">
              <w:rPr>
                <w:lang w:val="pt-BR"/>
              </w:rPr>
            </w:rPrChange>
          </w:rPr>
          <w:t>Thể thao: tên nội dung - giải đấu</w:t>
        </w:r>
      </w:ins>
    </w:p>
    <w:p w14:paraId="72C51774" w14:textId="6D1DBE90" w:rsidR="00545A39" w:rsidRPr="00545A39" w:rsidRDefault="00545A39" w:rsidP="00B74DB6">
      <w:pPr>
        <w:pStyle w:val="ListParagraph"/>
        <w:numPr>
          <w:ilvl w:val="1"/>
          <w:numId w:val="13"/>
        </w:numPr>
        <w:jc w:val="both"/>
        <w:rPr>
          <w:ins w:id="3408" w:author="Windows User" w:date="2019-04-05T15:38:00Z"/>
          <w:rFonts w:asciiTheme="minorHAnsi" w:hAnsiTheme="minorHAnsi" w:cstheme="minorHAnsi"/>
          <w:sz w:val="24"/>
          <w:szCs w:val="24"/>
          <w:lang w:val="pt-BR"/>
          <w:rPrChange w:id="3409" w:author="Windows User" w:date="2019-04-05T15:39:00Z">
            <w:rPr>
              <w:ins w:id="3410" w:author="Windows User" w:date="2019-04-05T15:38:00Z"/>
              <w:rFonts w:asciiTheme="minorHAnsi" w:hAnsiTheme="minorHAnsi" w:cstheme="minorHAnsi"/>
              <w:sz w:val="24"/>
              <w:szCs w:val="24"/>
              <w:lang w:val="pt-BR"/>
            </w:rPr>
          </w:rPrChange>
        </w:rPr>
        <w:pPrChange w:id="3411" w:author="Windows User" w:date="2019-04-05T15:38:00Z">
          <w:pPr>
            <w:pStyle w:val="ListParagraph"/>
            <w:jc w:val="both"/>
          </w:pPr>
        </w:pPrChange>
      </w:pPr>
      <w:ins w:id="3412" w:author="Windows User" w:date="2019-04-05T15:39:00Z">
        <w:r w:rsidRPr="000E3287">
          <w:rPr>
            <w:rFonts w:asciiTheme="minorHAnsi" w:hAnsiTheme="minorHAnsi" w:cstheme="minorHAnsi"/>
            <w:sz w:val="24"/>
            <w:szCs w:val="24"/>
            <w:lang w:val="pt-BR"/>
          </w:rPr>
          <w:t>Giải đ</w:t>
        </w:r>
        <w:r w:rsidRPr="00545A39">
          <w:rPr>
            <w:rFonts w:asciiTheme="minorHAnsi" w:hAnsiTheme="minorHAnsi" w:cstheme="minorHAnsi"/>
            <w:sz w:val="24"/>
            <w:szCs w:val="24"/>
            <w:lang w:val="pt-BR"/>
            <w:rPrChange w:id="3413" w:author="Windows User" w:date="2019-04-05T15:39:00Z">
              <w:rPr>
                <w:rFonts w:asciiTheme="minorHAnsi" w:hAnsiTheme="minorHAnsi" w:cstheme="minorHAnsi"/>
                <w:sz w:val="24"/>
                <w:szCs w:val="24"/>
                <w:lang w:val="pt-BR"/>
              </w:rPr>
            </w:rPrChange>
          </w:rPr>
          <w:t xml:space="preserve">ấu thể thao: tên video - dd/mm </w:t>
        </w:r>
      </w:ins>
    </w:p>
    <w:p w14:paraId="035099FD" w14:textId="167AF5EB" w:rsidR="00545A39" w:rsidRPr="00545A39" w:rsidDel="00545A39" w:rsidRDefault="00545A39" w:rsidP="00545A39">
      <w:pPr>
        <w:rPr>
          <w:del w:id="3414" w:author="Windows User" w:date="2019-04-05T15:38:00Z"/>
          <w:rFonts w:asciiTheme="minorHAnsi" w:hAnsiTheme="minorHAnsi" w:cstheme="minorHAnsi"/>
          <w:sz w:val="24"/>
          <w:szCs w:val="24"/>
          <w:lang w:val="pt-BR"/>
          <w:rPrChange w:id="3415" w:author="Windows User" w:date="2019-04-05T15:38:00Z">
            <w:rPr>
              <w:del w:id="3416" w:author="Windows User" w:date="2019-04-05T15:38:00Z"/>
              <w:rFonts w:asciiTheme="minorHAnsi" w:hAnsiTheme="minorHAnsi" w:cstheme="minorHAnsi"/>
              <w:sz w:val="24"/>
              <w:szCs w:val="24"/>
              <w:lang w:val="pt-BR"/>
            </w:rPr>
          </w:rPrChange>
        </w:rPr>
        <w:pPrChange w:id="3417" w:author="Windows User" w:date="2019-04-05T15:38:00Z">
          <w:pPr>
            <w:pStyle w:val="ListParagraph"/>
            <w:numPr>
              <w:ilvl w:val="1"/>
              <w:numId w:val="13"/>
            </w:numPr>
            <w:ind w:left="1080" w:hanging="360"/>
            <w:jc w:val="both"/>
          </w:pPr>
        </w:pPrChange>
      </w:pPr>
    </w:p>
    <w:p w14:paraId="7AFA3B23" w14:textId="36A24C19" w:rsidR="005B66AC" w:rsidRPr="00A81494" w:rsidRDefault="005B66AC" w:rsidP="00545A39">
      <w:pPr>
        <w:rPr>
          <w:lang w:val="pt-BR"/>
        </w:rPr>
        <w:pPrChange w:id="3418" w:author="Windows User" w:date="2019-04-05T15:38:00Z">
          <w:pPr>
            <w:pStyle w:val="ListParagraph"/>
            <w:jc w:val="both"/>
          </w:pPr>
        </w:pPrChange>
      </w:pPr>
    </w:p>
    <w:p w14:paraId="687C6DE0" w14:textId="77777777" w:rsidR="001C0068" w:rsidRPr="006C26E1" w:rsidRDefault="001C0068" w:rsidP="001C0068">
      <w:pPr>
        <w:pStyle w:val="ListParagraph"/>
        <w:jc w:val="both"/>
        <w:rPr>
          <w:rFonts w:asciiTheme="minorHAnsi" w:hAnsiTheme="minorHAnsi" w:cstheme="minorHAnsi"/>
          <w:sz w:val="24"/>
          <w:szCs w:val="24"/>
          <w:lang w:val="pt-BR"/>
        </w:rPr>
      </w:pPr>
    </w:p>
    <w:p w14:paraId="5B2F9378" w14:textId="77777777" w:rsidR="001C0068" w:rsidRPr="006C26E1" w:rsidRDefault="001C0068" w:rsidP="001C0068">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3B1093BD" wp14:editId="748A13DD">
            <wp:extent cx="3134012" cy="490118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nNH16\Downloads\SECOND SCREEN\Mockup\Home\Home_3.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134012" cy="4901184"/>
                    </a:xfrm>
                    <a:prstGeom prst="rect">
                      <a:avLst/>
                    </a:prstGeom>
                    <a:noFill/>
                    <a:ln>
                      <a:noFill/>
                    </a:ln>
                  </pic:spPr>
                </pic:pic>
              </a:graphicData>
            </a:graphic>
          </wp:inline>
        </w:drawing>
      </w:r>
    </w:p>
    <w:p w14:paraId="4F75A528" w14:textId="0B4E1D2C" w:rsidR="001C0068" w:rsidRPr="006C26E1" w:rsidRDefault="00CA5CCE" w:rsidP="0087197B">
      <w:pPr>
        <w:pStyle w:val="ListParagraph"/>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                          </w:t>
      </w:r>
      <w:r w:rsidR="001C0068" w:rsidRPr="006C26E1">
        <w:rPr>
          <w:rFonts w:asciiTheme="minorHAnsi" w:hAnsiTheme="minorHAnsi" w:cstheme="minorHAnsi"/>
          <w:i/>
          <w:sz w:val="24"/>
          <w:szCs w:val="24"/>
          <w:lang w:val="pt-BR"/>
        </w:rPr>
        <w:t>Giao diện mục Tuyển chọn tại trang Nổi bật</w:t>
      </w:r>
      <w:r w:rsidR="001C10FB" w:rsidRPr="006C26E1">
        <w:rPr>
          <w:rFonts w:asciiTheme="minorHAnsi" w:hAnsiTheme="minorHAnsi" w:cstheme="minorHAnsi"/>
          <w:i/>
          <w:sz w:val="24"/>
          <w:szCs w:val="24"/>
          <w:lang w:val="pt-BR"/>
        </w:rPr>
        <w:t xml:space="preserve"> (7) (8)</w:t>
      </w:r>
    </w:p>
    <w:p w14:paraId="54D85EB8" w14:textId="77777777" w:rsidR="00890EFD" w:rsidRPr="006C26E1" w:rsidRDefault="00890EFD" w:rsidP="00807D22">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đầy đủ nội dung mục Tuyển chọn (7)</w:t>
      </w:r>
    </w:p>
    <w:p w14:paraId="30D8B772" w14:textId="0B7E22F8" w:rsidR="00EC62C1" w:rsidRPr="006C26E1" w:rsidRDefault="00EC62C1" w:rsidP="00EC62C1">
      <w:pPr>
        <w:pStyle w:val="ListParagraph"/>
        <w:numPr>
          <w:ilvl w:val="0"/>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Scroll up để hiển th</w:t>
      </w:r>
      <w:r w:rsidR="005910B4" w:rsidRPr="006C26E1">
        <w:rPr>
          <w:rFonts w:asciiTheme="minorHAnsi" w:hAnsiTheme="minorHAnsi" w:cstheme="minorHAnsi"/>
          <w:sz w:val="24"/>
          <w:szCs w:val="24"/>
          <w:lang w:val="pt-BR"/>
        </w:rPr>
        <w:t xml:space="preserve">ị mục tiếp theo </w:t>
      </w:r>
      <w:r w:rsidRPr="006C26E1">
        <w:rPr>
          <w:rFonts w:asciiTheme="minorHAnsi" w:hAnsiTheme="minorHAnsi" w:cstheme="minorHAnsi"/>
          <w:sz w:val="24"/>
          <w:szCs w:val="24"/>
          <w:lang w:val="pt-BR"/>
        </w:rPr>
        <w:t>(</w:t>
      </w:r>
      <w:r w:rsidR="00BA7B7C" w:rsidRPr="006C26E1">
        <w:rPr>
          <w:rFonts w:asciiTheme="minorHAnsi" w:hAnsiTheme="minorHAnsi" w:cstheme="minorHAnsi"/>
          <w:sz w:val="24"/>
          <w:szCs w:val="24"/>
          <w:lang w:val="pt-BR"/>
        </w:rPr>
        <w:t>8</w:t>
      </w:r>
      <w:r w:rsidRPr="006C26E1">
        <w:rPr>
          <w:rFonts w:asciiTheme="minorHAnsi" w:hAnsiTheme="minorHAnsi" w:cstheme="minorHAnsi"/>
          <w:sz w:val="24"/>
          <w:szCs w:val="24"/>
          <w:lang w:val="pt-BR"/>
        </w:rPr>
        <w:t>)</w:t>
      </w:r>
    </w:p>
    <w:p w14:paraId="7D3BEE8F" w14:textId="77777777" w:rsidR="00890EFD" w:rsidRPr="006C26E1" w:rsidRDefault="00890EFD" w:rsidP="00600F1D">
      <w:pPr>
        <w:ind w:left="360"/>
        <w:jc w:val="both"/>
        <w:rPr>
          <w:rFonts w:asciiTheme="minorHAnsi" w:hAnsiTheme="minorHAnsi" w:cstheme="minorHAnsi"/>
          <w:b/>
          <w:sz w:val="24"/>
          <w:szCs w:val="24"/>
          <w:lang w:val="pt-BR"/>
        </w:rPr>
      </w:pPr>
    </w:p>
    <w:p w14:paraId="0DAB0BF5" w14:textId="60C07E97" w:rsidR="00563775" w:rsidRPr="006C26E1" w:rsidRDefault="00563775" w:rsidP="00563775">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Hiển thị của mục tại trang Nổi bật</w:t>
      </w:r>
      <w:r w:rsidRPr="006C26E1">
        <w:rPr>
          <w:rFonts w:asciiTheme="minorHAnsi" w:hAnsiTheme="minorHAnsi" w:cstheme="minorHAnsi"/>
          <w:sz w:val="24"/>
          <w:szCs w:val="24"/>
          <w:lang w:val="pt-BR"/>
        </w:rPr>
        <w:t xml:space="preserve"> với mỗi vị trí là mỗi nội dung từ các mục khác nhau kể trên và không trùng với nội dung đã có ở Header image slider.</w:t>
      </w:r>
    </w:p>
    <w:p w14:paraId="6690035A" w14:textId="77777777" w:rsidR="00563775" w:rsidRPr="006C26E1" w:rsidRDefault="00563775" w:rsidP="00600F1D">
      <w:pPr>
        <w:ind w:left="360"/>
        <w:jc w:val="both"/>
        <w:rPr>
          <w:rFonts w:asciiTheme="minorHAnsi" w:hAnsiTheme="minorHAnsi" w:cstheme="minorHAnsi"/>
          <w:b/>
          <w:sz w:val="24"/>
          <w:szCs w:val="24"/>
          <w:lang w:val="pt-BR"/>
        </w:rPr>
      </w:pPr>
    </w:p>
    <w:p w14:paraId="3354E913" w14:textId="56B91F2A" w:rsidR="007A5D63" w:rsidRPr="006C26E1" w:rsidRDefault="007A5D63" w:rsidP="00A84EF4">
      <w:pPr>
        <w:jc w:val="both"/>
        <w:rPr>
          <w:rFonts w:asciiTheme="minorHAnsi" w:hAnsiTheme="minorHAnsi" w:cstheme="minorHAnsi"/>
          <w:b/>
          <w:sz w:val="24"/>
          <w:szCs w:val="24"/>
          <w:lang w:val="pt-BR"/>
        </w:rPr>
      </w:pPr>
      <w:r w:rsidRPr="006C26E1">
        <w:rPr>
          <w:rFonts w:asciiTheme="minorHAnsi" w:hAnsiTheme="minorHAnsi" w:cstheme="minorHAnsi"/>
          <w:b/>
          <w:sz w:val="24"/>
          <w:szCs w:val="24"/>
          <w:lang w:val="pt-BR"/>
        </w:rPr>
        <w:t>Hiển thị đầy đủ của mục Tuyển chọn</w:t>
      </w:r>
      <w:r w:rsidR="00600F1D" w:rsidRPr="006C26E1">
        <w:rPr>
          <w:rFonts w:asciiTheme="minorHAnsi" w:hAnsiTheme="minorHAnsi" w:cstheme="minorHAnsi"/>
          <w:b/>
          <w:sz w:val="24"/>
          <w:szCs w:val="24"/>
          <w:lang w:val="pt-BR"/>
        </w:rPr>
        <w:t xml:space="preserve"> </w:t>
      </w:r>
      <w:r w:rsidR="009B082E" w:rsidRPr="00A84EF4">
        <w:rPr>
          <w:rFonts w:asciiTheme="minorHAnsi" w:hAnsiTheme="minorHAnsi" w:cstheme="minorHAnsi"/>
          <w:sz w:val="24"/>
          <w:szCs w:val="24"/>
          <w:lang w:val="pt-BR"/>
        </w:rPr>
        <w:t>(7)</w:t>
      </w:r>
    </w:p>
    <w:p w14:paraId="15AE0966" w14:textId="77777777" w:rsidR="007A5D63" w:rsidRPr="006C26E1" w:rsidRDefault="007A5D63" w:rsidP="00021BEA">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(7.1) Quay trở lại Homepage</w:t>
      </w:r>
    </w:p>
    <w:p w14:paraId="274B6B8D" w14:textId="194D9104" w:rsidR="007A5D63" w:rsidRPr="006C26E1" w:rsidRDefault="007A5D63" w:rsidP="00021BEA">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w:t>
      </w:r>
      <w:r w:rsidR="007F6133" w:rsidRPr="006C26E1">
        <w:rPr>
          <w:rFonts w:asciiTheme="minorHAnsi" w:hAnsiTheme="minorHAnsi" w:cstheme="minorHAnsi"/>
          <w:sz w:val="24"/>
          <w:szCs w:val="24"/>
          <w:lang w:val="pt-BR"/>
        </w:rPr>
        <w:t>2</w:t>
      </w:r>
      <w:r w:rsidRPr="006C26E1">
        <w:rPr>
          <w:rFonts w:asciiTheme="minorHAnsi" w:hAnsiTheme="minorHAnsi" w:cstheme="minorHAnsi"/>
          <w:sz w:val="24"/>
          <w:szCs w:val="24"/>
          <w:lang w:val="pt-BR"/>
        </w:rPr>
        <w:t>) Scroll up để hiển thị thêm (lazy loading)</w:t>
      </w:r>
    </w:p>
    <w:p w14:paraId="22E9C6BB" w14:textId="77777777" w:rsidR="00EC62C1" w:rsidRPr="006C26E1" w:rsidRDefault="00EC62C1" w:rsidP="00021BEA">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Trong đó, </w:t>
      </w:r>
      <w:r w:rsidR="00057EF4" w:rsidRPr="006C26E1">
        <w:rPr>
          <w:rFonts w:asciiTheme="minorHAnsi" w:hAnsiTheme="minorHAnsi" w:cstheme="minorHAnsi"/>
          <w:sz w:val="24"/>
          <w:szCs w:val="24"/>
          <w:lang w:val="pt-BR"/>
        </w:rPr>
        <w:t>mặc định</w:t>
      </w:r>
      <w:r w:rsidR="00005F84" w:rsidRPr="006C26E1">
        <w:rPr>
          <w:rFonts w:asciiTheme="minorHAnsi" w:hAnsiTheme="minorHAnsi" w:cstheme="minorHAnsi"/>
          <w:sz w:val="24"/>
          <w:szCs w:val="24"/>
          <w:lang w:val="pt-BR"/>
        </w:rPr>
        <w:t xml:space="preserve"> hiển thị</w:t>
      </w:r>
      <w:r w:rsidR="001F1E54"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20 nội dung chia đều cho 5 chuyên mục. Trường hợp, một chuyên mục bất kì không đủ 4 nội dung cho phép, các chuyên mục khác được bổ sung thế chỗ.</w:t>
      </w:r>
    </w:p>
    <w:p w14:paraId="51F5CB98" w14:textId="42B4D66C" w:rsidR="00EC62C1" w:rsidRPr="006C26E1" w:rsidRDefault="00EC62C1" w:rsidP="00021BEA">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5 nội dung liệt kê đầu tiên </w:t>
      </w:r>
      <w:r w:rsidR="00A05CBE" w:rsidRPr="006C26E1">
        <w:rPr>
          <w:rFonts w:asciiTheme="minorHAnsi" w:hAnsiTheme="minorHAnsi" w:cstheme="minorHAnsi"/>
          <w:sz w:val="24"/>
          <w:szCs w:val="24"/>
          <w:lang w:val="pt-BR"/>
        </w:rPr>
        <w:t xml:space="preserve">cố định </w:t>
      </w:r>
      <w:r w:rsidRPr="006C26E1">
        <w:rPr>
          <w:rFonts w:asciiTheme="minorHAnsi" w:hAnsiTheme="minorHAnsi" w:cstheme="minorHAnsi"/>
          <w:sz w:val="24"/>
          <w:szCs w:val="24"/>
          <w:lang w:val="pt-BR"/>
        </w:rPr>
        <w:t>thuộ</w:t>
      </w:r>
      <w:r w:rsidR="00A05CBE" w:rsidRPr="006C26E1">
        <w:rPr>
          <w:rFonts w:asciiTheme="minorHAnsi" w:hAnsiTheme="minorHAnsi" w:cstheme="minorHAnsi"/>
          <w:sz w:val="24"/>
          <w:szCs w:val="24"/>
          <w:lang w:val="pt-BR"/>
        </w:rPr>
        <w:t xml:space="preserve">c </w:t>
      </w:r>
      <w:r w:rsidRPr="006C26E1">
        <w:rPr>
          <w:rFonts w:asciiTheme="minorHAnsi" w:hAnsiTheme="minorHAnsi" w:cstheme="minorHAnsi"/>
          <w:sz w:val="24"/>
          <w:szCs w:val="24"/>
          <w:lang w:val="pt-BR"/>
        </w:rPr>
        <w:t xml:space="preserve">thứ tự các mục </w:t>
      </w:r>
      <w:ins w:id="3419" w:author="Windows User" w:date="2019-04-04T15:55:00Z">
        <w:r w:rsidR="00F52BD4">
          <w:rPr>
            <w:rFonts w:asciiTheme="minorHAnsi" w:hAnsiTheme="minorHAnsi" w:cstheme="minorHAnsi"/>
            <w:sz w:val="24"/>
            <w:szCs w:val="24"/>
            <w:lang w:val="pt-BR"/>
          </w:rPr>
          <w:t>Trực tiếp</w:t>
        </w:r>
      </w:ins>
      <w:del w:id="3420" w:author="Windows User" w:date="2019-04-04T15:55:00Z">
        <w:r w:rsidRPr="006C26E1" w:rsidDel="00F52BD4">
          <w:rPr>
            <w:rFonts w:asciiTheme="minorHAnsi" w:hAnsiTheme="minorHAnsi" w:cstheme="minorHAnsi"/>
            <w:sz w:val="24"/>
            <w:szCs w:val="24"/>
            <w:lang w:val="pt-BR"/>
          </w:rPr>
          <w:delText>Sự kiện</w:delText>
        </w:r>
      </w:del>
      <w:r w:rsidRPr="006C26E1">
        <w:rPr>
          <w:rFonts w:asciiTheme="minorHAnsi" w:hAnsiTheme="minorHAnsi" w:cstheme="minorHAnsi"/>
          <w:sz w:val="24"/>
          <w:szCs w:val="24"/>
          <w:lang w:val="pt-BR"/>
        </w:rPr>
        <w:t>, Phim truyện, Thể thao, Giải trí, Thiếu nhi (nếu có). Các vị trí tiếp theo sẽ được sắp xếp theo thứ tự từ cập nhật mới nhất bất kể nội dung đó thuộc chuyên mục nào.</w:t>
      </w:r>
    </w:p>
    <w:p w14:paraId="3B88899E" w14:textId="77777777" w:rsidR="00A63044" w:rsidRPr="006C26E1" w:rsidRDefault="00A63044" w:rsidP="00A63044">
      <w:pPr>
        <w:pStyle w:val="ListParagraph"/>
        <w:ind w:left="1440"/>
        <w:jc w:val="both"/>
        <w:rPr>
          <w:rFonts w:asciiTheme="minorHAnsi" w:hAnsiTheme="minorHAnsi" w:cstheme="minorHAnsi"/>
          <w:sz w:val="24"/>
          <w:szCs w:val="24"/>
          <w:lang w:val="pt-BR"/>
        </w:rPr>
      </w:pPr>
    </w:p>
    <w:p w14:paraId="69E2BB2B" w14:textId="4FC103D2" w:rsidR="00EC62C1" w:rsidRPr="006C26E1" w:rsidRDefault="005521C5" w:rsidP="00EC62C1">
      <w:pPr>
        <w:ind w:left="360"/>
        <w:jc w:val="center"/>
        <w:rPr>
          <w:rFonts w:asciiTheme="minorHAnsi" w:hAnsiTheme="minorHAnsi" w:cstheme="minorHAnsi"/>
          <w:sz w:val="24"/>
          <w:szCs w:val="24"/>
          <w:lang w:val="pt-BR"/>
        </w:rPr>
      </w:pPr>
      <w:r w:rsidRPr="00A84EF4">
        <w:rPr>
          <w:rFonts w:asciiTheme="minorHAnsi" w:eastAsia="Times New Roman" w:hAnsiTheme="minorHAnsi" w:cstheme="minorHAnsi"/>
          <w:snapToGrid w:val="0"/>
          <w:color w:val="000000"/>
          <w:w w:val="0"/>
          <w:sz w:val="24"/>
          <w:szCs w:val="24"/>
          <w:u w:color="000000"/>
          <w:bdr w:val="none" w:sz="0" w:space="0" w:color="000000"/>
          <w:shd w:val="clear" w:color="000000" w:fill="000000"/>
          <w:lang w:val="x-none" w:eastAsia="x-none" w:bidi="x-none"/>
        </w:rPr>
        <w:t xml:space="preserve"> </w:t>
      </w:r>
      <w:r w:rsidRPr="00CC35EC">
        <w:rPr>
          <w:rFonts w:asciiTheme="minorHAnsi" w:hAnsiTheme="minorHAnsi" w:cstheme="minorHAnsi"/>
          <w:noProof/>
          <w:sz w:val="24"/>
          <w:szCs w:val="24"/>
        </w:rPr>
        <w:drawing>
          <wp:inline distT="0" distB="0" distL="0" distR="0" wp14:anchorId="7E84A27C" wp14:editId="0A7C5E0E">
            <wp:extent cx="3438144" cy="4901184"/>
            <wp:effectExtent l="0" t="0" r="0" b="0"/>
            <wp:docPr id="112" name="Picture 112" descr="C:\Users\YenNH16\Downloads\SECOND SCREEN\Mockup\Home\Sub-Noi-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Home\Sub-Noi-Ba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8144" cy="4901184"/>
                    </a:xfrm>
                    <a:prstGeom prst="rect">
                      <a:avLst/>
                    </a:prstGeom>
                    <a:noFill/>
                    <a:ln>
                      <a:noFill/>
                    </a:ln>
                  </pic:spPr>
                </pic:pic>
              </a:graphicData>
            </a:graphic>
          </wp:inline>
        </w:drawing>
      </w:r>
    </w:p>
    <w:p w14:paraId="6B2430B9" w14:textId="0D0C9DFF" w:rsidR="00EC62C1" w:rsidRPr="006C26E1" w:rsidRDefault="009B082E" w:rsidP="00EC62C1">
      <w:pPr>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Hiển thị đầy đủ</w:t>
      </w:r>
      <w:r w:rsidR="00EC62C1" w:rsidRPr="006C26E1">
        <w:rPr>
          <w:rFonts w:asciiTheme="minorHAnsi" w:hAnsiTheme="minorHAnsi" w:cstheme="minorHAnsi"/>
          <w:i/>
          <w:sz w:val="24"/>
          <w:szCs w:val="24"/>
          <w:lang w:val="pt-BR"/>
        </w:rPr>
        <w:t xml:space="preserve"> mục Tuyển chọn</w:t>
      </w:r>
      <w:r w:rsidR="00600F1D" w:rsidRPr="006C26E1">
        <w:rPr>
          <w:rFonts w:asciiTheme="minorHAnsi" w:hAnsiTheme="minorHAnsi" w:cstheme="minorHAnsi"/>
          <w:i/>
          <w:sz w:val="24"/>
          <w:szCs w:val="24"/>
          <w:lang w:val="pt-BR"/>
        </w:rPr>
        <w:t xml:space="preserve"> (7.1) (7.</w:t>
      </w:r>
      <w:r w:rsidR="007F6133" w:rsidRPr="006C26E1">
        <w:rPr>
          <w:rFonts w:asciiTheme="minorHAnsi" w:hAnsiTheme="minorHAnsi" w:cstheme="minorHAnsi"/>
          <w:i/>
          <w:sz w:val="24"/>
          <w:szCs w:val="24"/>
          <w:lang w:val="pt-BR"/>
        </w:rPr>
        <w:t>2</w:t>
      </w:r>
      <w:r w:rsidR="00600F1D" w:rsidRPr="006C26E1">
        <w:rPr>
          <w:rFonts w:asciiTheme="minorHAnsi" w:hAnsiTheme="minorHAnsi" w:cstheme="minorHAnsi"/>
          <w:i/>
          <w:sz w:val="24"/>
          <w:szCs w:val="24"/>
          <w:lang w:val="pt-BR"/>
        </w:rPr>
        <w:t>)</w:t>
      </w:r>
    </w:p>
    <w:p w14:paraId="5BDAEA00" w14:textId="77777777" w:rsidR="007A5D63" w:rsidRPr="006C26E1" w:rsidRDefault="007A5D63" w:rsidP="007A5D63">
      <w:pPr>
        <w:pStyle w:val="Heading3"/>
        <w:rPr>
          <w:rFonts w:asciiTheme="minorHAnsi" w:hAnsiTheme="minorHAnsi" w:cstheme="minorHAnsi"/>
          <w:sz w:val="24"/>
          <w:lang w:val="pt-BR"/>
        </w:rPr>
      </w:pPr>
      <w:bookmarkStart w:id="3421" w:name="_Mục_phổ_biến"/>
      <w:bookmarkStart w:id="3422" w:name="_Toc1030569"/>
      <w:bookmarkStart w:id="3423" w:name="_Toc5382214"/>
      <w:bookmarkEnd w:id="3421"/>
      <w:r w:rsidRPr="006C26E1">
        <w:rPr>
          <w:rFonts w:asciiTheme="minorHAnsi" w:hAnsiTheme="minorHAnsi" w:cstheme="minorHAnsi"/>
          <w:sz w:val="24"/>
          <w:lang w:val="pt-BR"/>
        </w:rPr>
        <w:t>Mục phổ biến</w:t>
      </w:r>
      <w:bookmarkEnd w:id="3422"/>
      <w:r w:rsidRPr="006C26E1">
        <w:rPr>
          <w:rFonts w:asciiTheme="minorHAnsi" w:hAnsiTheme="minorHAnsi" w:cstheme="minorHAnsi"/>
          <w:sz w:val="24"/>
          <w:lang w:val="pt-BR"/>
        </w:rPr>
        <w:t xml:space="preserve"> – thể thao – sự kiện</w:t>
      </w:r>
      <w:bookmarkEnd w:id="3423"/>
    </w:p>
    <w:p w14:paraId="28831E6B" w14:textId="131C6E14" w:rsidR="007A5D63" w:rsidRPr="006C26E1" w:rsidRDefault="00890EFD" w:rsidP="00A84EF4">
      <w:pPr>
        <w:spacing w:line="240" w:lineRule="auto"/>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Bao gồm</w:t>
      </w:r>
      <w:r w:rsidR="007A5D63" w:rsidRPr="006C26E1">
        <w:rPr>
          <w:rFonts w:asciiTheme="minorHAnsi" w:hAnsiTheme="minorHAnsi" w:cstheme="minorHAnsi"/>
          <w:sz w:val="24"/>
          <w:szCs w:val="24"/>
          <w:lang w:val="pt-BR"/>
        </w:rPr>
        <w:t xml:space="preserve"> nhữ</w:t>
      </w:r>
      <w:r w:rsidR="0013482D" w:rsidRPr="006C26E1">
        <w:rPr>
          <w:rFonts w:asciiTheme="minorHAnsi" w:hAnsiTheme="minorHAnsi" w:cstheme="minorHAnsi"/>
          <w:sz w:val="24"/>
          <w:szCs w:val="24"/>
          <w:lang w:val="pt-BR"/>
        </w:rPr>
        <w:t>ng nộ</w:t>
      </w:r>
      <w:r w:rsidR="00ED22D8" w:rsidRPr="006C26E1">
        <w:rPr>
          <w:rFonts w:asciiTheme="minorHAnsi" w:hAnsiTheme="minorHAnsi" w:cstheme="minorHAnsi"/>
          <w:sz w:val="24"/>
          <w:szCs w:val="24"/>
          <w:lang w:val="pt-BR"/>
        </w:rPr>
        <w:t>i dung</w:t>
      </w:r>
      <w:r w:rsidRPr="006C26E1">
        <w:rPr>
          <w:rFonts w:asciiTheme="minorHAnsi" w:hAnsiTheme="minorHAnsi" w:cstheme="minorHAnsi"/>
          <w:sz w:val="24"/>
          <w:szCs w:val="24"/>
          <w:lang w:val="pt-BR"/>
        </w:rPr>
        <w:t xml:space="preserve"> </w:t>
      </w:r>
      <w:r w:rsidR="00FC1392" w:rsidRPr="006C26E1">
        <w:rPr>
          <w:rFonts w:asciiTheme="minorHAnsi" w:hAnsiTheme="minorHAnsi" w:cstheme="minorHAnsi"/>
          <w:sz w:val="24"/>
          <w:szCs w:val="24"/>
          <w:lang w:val="pt-BR"/>
        </w:rPr>
        <w:t>có most view và biggest rate of growth in views</w:t>
      </w:r>
      <w:r w:rsidR="00FE4098"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của</w:t>
      </w:r>
      <w:r w:rsidR="007E00F7" w:rsidRPr="006C26E1">
        <w:rPr>
          <w:rFonts w:asciiTheme="minorHAnsi" w:hAnsiTheme="minorHAnsi" w:cstheme="minorHAnsi"/>
          <w:sz w:val="24"/>
          <w:szCs w:val="24"/>
          <w:lang w:val="pt-BR"/>
        </w:rPr>
        <w:t xml:space="preserve"> mục</w:t>
      </w:r>
      <w:r w:rsidR="00ED22D8" w:rsidRPr="006C26E1">
        <w:rPr>
          <w:rFonts w:asciiTheme="minorHAnsi" w:hAnsiTheme="minorHAnsi" w:cstheme="minorHAnsi"/>
          <w:sz w:val="24"/>
          <w:szCs w:val="24"/>
          <w:lang w:val="pt-BR"/>
        </w:rPr>
        <w:t xml:space="preserve"> </w:t>
      </w:r>
      <w:r w:rsidR="00CF4B4B" w:rsidRPr="006C26E1">
        <w:rPr>
          <w:rFonts w:asciiTheme="minorHAnsi" w:hAnsiTheme="minorHAnsi" w:cstheme="minorHAnsi"/>
          <w:sz w:val="24"/>
          <w:szCs w:val="24"/>
          <w:lang w:val="pt-BR"/>
        </w:rPr>
        <w:t>T</w:t>
      </w:r>
      <w:r w:rsidR="00ED22D8" w:rsidRPr="006C26E1">
        <w:rPr>
          <w:rFonts w:asciiTheme="minorHAnsi" w:hAnsiTheme="minorHAnsi" w:cstheme="minorHAnsi"/>
          <w:sz w:val="24"/>
          <w:szCs w:val="24"/>
          <w:lang w:val="pt-BR"/>
        </w:rPr>
        <w:t xml:space="preserve">hể thao </w:t>
      </w:r>
      <w:r w:rsidR="007E00F7" w:rsidRPr="006C26E1">
        <w:rPr>
          <w:rFonts w:asciiTheme="minorHAnsi" w:hAnsiTheme="minorHAnsi" w:cstheme="minorHAnsi"/>
          <w:sz w:val="24"/>
          <w:szCs w:val="24"/>
          <w:lang w:val="pt-BR"/>
        </w:rPr>
        <w:t>và</w:t>
      </w:r>
      <w:r w:rsidR="00ED22D8" w:rsidRPr="006C26E1">
        <w:rPr>
          <w:rFonts w:asciiTheme="minorHAnsi" w:hAnsiTheme="minorHAnsi" w:cstheme="minorHAnsi"/>
          <w:sz w:val="24"/>
          <w:szCs w:val="24"/>
          <w:lang w:val="pt-BR"/>
        </w:rPr>
        <w:t xml:space="preserve"> </w:t>
      </w:r>
      <w:r w:rsidR="007E00F7" w:rsidRPr="006C26E1">
        <w:rPr>
          <w:rFonts w:asciiTheme="minorHAnsi" w:hAnsiTheme="minorHAnsi" w:cstheme="minorHAnsi"/>
          <w:sz w:val="24"/>
          <w:szCs w:val="24"/>
          <w:lang w:val="pt-BR"/>
        </w:rPr>
        <w:t xml:space="preserve">những </w:t>
      </w:r>
      <w:r w:rsidR="00ED22D8" w:rsidRPr="006C26E1">
        <w:rPr>
          <w:rFonts w:asciiTheme="minorHAnsi" w:hAnsiTheme="minorHAnsi" w:cstheme="minorHAnsi"/>
          <w:sz w:val="24"/>
          <w:szCs w:val="24"/>
          <w:lang w:val="pt-BR"/>
        </w:rPr>
        <w:t>sự kiện</w:t>
      </w:r>
      <w:r w:rsidR="007E00F7" w:rsidRPr="006C26E1">
        <w:rPr>
          <w:rFonts w:asciiTheme="minorHAnsi" w:hAnsiTheme="minorHAnsi" w:cstheme="minorHAnsi"/>
          <w:sz w:val="24"/>
          <w:szCs w:val="24"/>
          <w:lang w:val="pt-BR"/>
        </w:rPr>
        <w:t xml:space="preserve"> đã diễn ra</w:t>
      </w:r>
      <w:r w:rsidR="00AC07DF" w:rsidRPr="006C26E1">
        <w:rPr>
          <w:rFonts w:asciiTheme="minorHAnsi" w:hAnsiTheme="minorHAnsi" w:cstheme="minorHAnsi"/>
          <w:sz w:val="24"/>
          <w:szCs w:val="24"/>
          <w:lang w:val="pt-BR"/>
        </w:rPr>
        <w:t xml:space="preserve"> </w:t>
      </w:r>
      <w:r w:rsidR="006F71A3" w:rsidRPr="006C26E1">
        <w:rPr>
          <w:rFonts w:asciiTheme="minorHAnsi" w:hAnsiTheme="minorHAnsi" w:cstheme="minorHAnsi"/>
          <w:sz w:val="24"/>
          <w:szCs w:val="24"/>
          <w:lang w:val="pt-BR"/>
        </w:rPr>
        <w:t>(</w:t>
      </w:r>
      <w:r w:rsidR="00FC7E09" w:rsidRPr="006C26E1">
        <w:rPr>
          <w:rFonts w:asciiTheme="minorHAnsi" w:hAnsiTheme="minorHAnsi" w:cstheme="minorHAnsi"/>
          <w:sz w:val="24"/>
          <w:szCs w:val="24"/>
          <w:lang w:val="pt-BR"/>
        </w:rPr>
        <w:t>được back-end lưu lại</w:t>
      </w:r>
      <w:r w:rsidR="00AC07DF" w:rsidRPr="006C26E1">
        <w:rPr>
          <w:rFonts w:asciiTheme="minorHAnsi" w:hAnsiTheme="minorHAnsi" w:cstheme="minorHAnsi"/>
          <w:sz w:val="24"/>
          <w:szCs w:val="24"/>
          <w:lang w:val="pt-BR"/>
        </w:rPr>
        <w:t xml:space="preserve"> ở mục Giải trí</w:t>
      </w:r>
      <w:r w:rsidR="006F71A3" w:rsidRPr="006C26E1">
        <w:rPr>
          <w:rFonts w:asciiTheme="minorHAnsi" w:hAnsiTheme="minorHAnsi" w:cstheme="minorHAnsi"/>
          <w:sz w:val="24"/>
          <w:szCs w:val="24"/>
          <w:lang w:val="pt-BR"/>
        </w:rPr>
        <w:t>)</w:t>
      </w:r>
      <w:r w:rsidR="00AC07DF" w:rsidRPr="006C26E1">
        <w:rPr>
          <w:rFonts w:asciiTheme="minorHAnsi" w:hAnsiTheme="minorHAnsi" w:cstheme="minorHAnsi"/>
          <w:sz w:val="24"/>
          <w:szCs w:val="24"/>
          <w:lang w:val="pt-BR"/>
        </w:rPr>
        <w:t xml:space="preserve"> </w:t>
      </w:r>
      <w:r w:rsidR="00A21BA2" w:rsidRPr="006C26E1">
        <w:rPr>
          <w:rFonts w:asciiTheme="minorHAnsi" w:hAnsiTheme="minorHAnsi" w:cstheme="minorHAnsi"/>
          <w:sz w:val="24"/>
          <w:szCs w:val="24"/>
          <w:lang w:val="pt-BR"/>
        </w:rPr>
        <w:t>t</w:t>
      </w:r>
      <w:r w:rsidR="00B00E6B" w:rsidRPr="006C26E1">
        <w:rPr>
          <w:rFonts w:asciiTheme="minorHAnsi" w:hAnsiTheme="minorHAnsi" w:cstheme="minorHAnsi"/>
          <w:sz w:val="24"/>
          <w:szCs w:val="24"/>
          <w:lang w:val="pt-BR"/>
        </w:rPr>
        <w:t xml:space="preserve">rong </w:t>
      </w:r>
      <w:r w:rsidR="00AC07DF" w:rsidRPr="006C26E1">
        <w:rPr>
          <w:rFonts w:asciiTheme="minorHAnsi" w:hAnsiTheme="minorHAnsi" w:cstheme="minorHAnsi"/>
          <w:sz w:val="24"/>
          <w:szCs w:val="24"/>
          <w:lang w:val="pt-BR"/>
        </w:rPr>
        <w:t xml:space="preserve">khoảng thời gian </w:t>
      </w:r>
      <w:r w:rsidR="00F87003" w:rsidRPr="006C26E1">
        <w:rPr>
          <w:rFonts w:asciiTheme="minorHAnsi" w:hAnsiTheme="minorHAnsi" w:cstheme="minorHAnsi"/>
          <w:sz w:val="24"/>
          <w:szCs w:val="24"/>
          <w:lang w:val="pt-BR"/>
        </w:rPr>
        <w:t xml:space="preserve">7 </w:t>
      </w:r>
      <w:r w:rsidR="00B00E6B" w:rsidRPr="006C26E1">
        <w:rPr>
          <w:rFonts w:asciiTheme="minorHAnsi" w:hAnsiTheme="minorHAnsi" w:cstheme="minorHAnsi"/>
          <w:sz w:val="24"/>
          <w:szCs w:val="24"/>
          <w:lang w:val="pt-BR"/>
        </w:rPr>
        <w:t xml:space="preserve">ngày tính đến </w:t>
      </w:r>
      <w:r w:rsidR="005D08F3" w:rsidRPr="006C26E1">
        <w:rPr>
          <w:rFonts w:asciiTheme="minorHAnsi" w:hAnsiTheme="minorHAnsi" w:cstheme="minorHAnsi"/>
          <w:sz w:val="24"/>
          <w:szCs w:val="24"/>
          <w:lang w:val="pt-BR"/>
        </w:rPr>
        <w:t xml:space="preserve">ngày </w:t>
      </w:r>
      <w:r w:rsidR="0013482D" w:rsidRPr="006C26E1">
        <w:rPr>
          <w:rFonts w:asciiTheme="minorHAnsi" w:hAnsiTheme="minorHAnsi" w:cstheme="minorHAnsi"/>
          <w:sz w:val="24"/>
          <w:szCs w:val="24"/>
          <w:lang w:val="pt-BR"/>
        </w:rPr>
        <w:t>người dùng</w:t>
      </w:r>
      <w:r w:rsidR="007472D3" w:rsidRPr="006C26E1">
        <w:rPr>
          <w:rFonts w:asciiTheme="minorHAnsi" w:hAnsiTheme="minorHAnsi" w:cstheme="minorHAnsi"/>
          <w:sz w:val="24"/>
          <w:szCs w:val="24"/>
          <w:lang w:val="pt-BR"/>
        </w:rPr>
        <w:t xml:space="preserve"> đó</w:t>
      </w:r>
      <w:r w:rsidR="00275607" w:rsidRPr="006C26E1">
        <w:rPr>
          <w:rFonts w:asciiTheme="minorHAnsi" w:hAnsiTheme="minorHAnsi" w:cstheme="minorHAnsi"/>
          <w:sz w:val="24"/>
          <w:szCs w:val="24"/>
          <w:lang w:val="pt-BR"/>
        </w:rPr>
        <w:t xml:space="preserve"> truy cậ</w:t>
      </w:r>
      <w:r w:rsidRPr="006C26E1">
        <w:rPr>
          <w:rFonts w:asciiTheme="minorHAnsi" w:hAnsiTheme="minorHAnsi" w:cstheme="minorHAnsi"/>
          <w:sz w:val="24"/>
          <w:szCs w:val="24"/>
          <w:lang w:val="pt-BR"/>
        </w:rPr>
        <w:t>p vào mục này.</w:t>
      </w:r>
    </w:p>
    <w:p w14:paraId="57C0D796" w14:textId="77777777" w:rsidR="00F402CE" w:rsidRPr="006C26E1" w:rsidRDefault="00F402CE" w:rsidP="00F402CE">
      <w:pPr>
        <w:rPr>
          <w:rFonts w:asciiTheme="minorHAnsi" w:hAnsiTheme="minorHAnsi" w:cstheme="minorHAnsi"/>
          <w:sz w:val="24"/>
          <w:szCs w:val="24"/>
          <w:lang w:val="pt-BR"/>
        </w:rPr>
      </w:pPr>
    </w:p>
    <w:p w14:paraId="74877F1A" w14:textId="77777777" w:rsidR="00F402CE" w:rsidRPr="006C26E1" w:rsidRDefault="009F06D9" w:rsidP="00421A89">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 xml:space="preserve">Mô tả design </w:t>
      </w:r>
      <w:r w:rsidRPr="006C26E1">
        <w:rPr>
          <w:rFonts w:asciiTheme="minorHAnsi" w:hAnsiTheme="minorHAnsi" w:cstheme="minorHAnsi"/>
          <w:sz w:val="24"/>
          <w:szCs w:val="24"/>
          <w:lang w:val="pt-BR"/>
        </w:rPr>
        <w:t xml:space="preserve">tương tự </w:t>
      </w:r>
      <w:hyperlink w:anchor="_Mục_tuyển_chọn" w:history="1">
        <w:r w:rsidRPr="006C26E1">
          <w:rPr>
            <w:rStyle w:val="Hyperlink"/>
            <w:rFonts w:asciiTheme="minorHAnsi" w:hAnsiTheme="minorHAnsi" w:cstheme="minorHAnsi"/>
            <w:sz w:val="24"/>
            <w:szCs w:val="24"/>
            <w:lang w:val="pt-BR"/>
          </w:rPr>
          <w:t>mô tả design mục Tuyển chọn</w:t>
        </w:r>
      </w:hyperlink>
      <w:r w:rsidR="00F402CE" w:rsidRPr="006C26E1">
        <w:rPr>
          <w:rFonts w:asciiTheme="minorHAnsi" w:hAnsiTheme="minorHAnsi" w:cstheme="minorHAnsi"/>
          <w:sz w:val="24"/>
          <w:szCs w:val="24"/>
          <w:lang w:val="pt-BR"/>
        </w:rPr>
        <w:t>. Lưu ý: trong mục này, hiển thị designed poster 16:9 (nếu có) hoặc hiển thị video frame tỉ lệ 16:9.</w:t>
      </w:r>
    </w:p>
    <w:p w14:paraId="0D142F6F" w14:textId="77777777" w:rsidR="00994FB3" w:rsidRPr="006C26E1" w:rsidRDefault="00994FB3" w:rsidP="001513BE">
      <w:pPr>
        <w:jc w:val="both"/>
        <w:rPr>
          <w:rFonts w:asciiTheme="minorHAnsi" w:hAnsiTheme="minorHAnsi" w:cstheme="minorHAnsi"/>
          <w:sz w:val="24"/>
          <w:szCs w:val="24"/>
          <w:lang w:val="pt-BR"/>
        </w:rPr>
      </w:pPr>
    </w:p>
    <w:p w14:paraId="190E7149" w14:textId="69A6C60C" w:rsidR="001513BE" w:rsidRPr="006C26E1" w:rsidRDefault="006A3E7D" w:rsidP="001513BE">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 xml:space="preserve">Hiển thị của mục tại trang </w:t>
      </w:r>
      <w:r w:rsidR="00264383" w:rsidRPr="006C26E1">
        <w:rPr>
          <w:rFonts w:asciiTheme="minorHAnsi" w:hAnsiTheme="minorHAnsi" w:cstheme="minorHAnsi"/>
          <w:b/>
          <w:sz w:val="24"/>
          <w:szCs w:val="24"/>
          <w:lang w:val="pt-BR"/>
        </w:rPr>
        <w:t>Nổi bật</w:t>
      </w:r>
      <w:r w:rsidR="00282673" w:rsidRPr="006C26E1">
        <w:rPr>
          <w:rFonts w:asciiTheme="minorHAnsi" w:hAnsiTheme="minorHAnsi" w:cstheme="minorHAnsi"/>
          <w:sz w:val="24"/>
          <w:szCs w:val="24"/>
          <w:lang w:val="pt-BR"/>
        </w:rPr>
        <w:t xml:space="preserve"> </w:t>
      </w:r>
      <w:r w:rsidR="00893DB2" w:rsidRPr="006C26E1">
        <w:rPr>
          <w:rFonts w:asciiTheme="minorHAnsi" w:hAnsiTheme="minorHAnsi" w:cstheme="minorHAnsi"/>
          <w:sz w:val="24"/>
          <w:szCs w:val="24"/>
          <w:lang w:val="pt-BR"/>
        </w:rPr>
        <w:t xml:space="preserve">với </w:t>
      </w:r>
      <w:r w:rsidR="001513BE" w:rsidRPr="006C26E1">
        <w:rPr>
          <w:rFonts w:asciiTheme="minorHAnsi" w:hAnsiTheme="minorHAnsi" w:cstheme="minorHAnsi"/>
          <w:sz w:val="24"/>
          <w:szCs w:val="24"/>
          <w:lang w:val="pt-BR"/>
        </w:rPr>
        <w:t xml:space="preserve">nội dung xuất hiện ngẫu nhiên và không trùng với nội dung đã có </w:t>
      </w:r>
      <w:r w:rsidRPr="006C26E1">
        <w:rPr>
          <w:rFonts w:asciiTheme="minorHAnsi" w:hAnsiTheme="minorHAnsi" w:cstheme="minorHAnsi"/>
          <w:sz w:val="24"/>
          <w:szCs w:val="24"/>
          <w:lang w:val="pt-BR"/>
        </w:rPr>
        <w:t>trong mục tuyển chọn và header image slider.</w:t>
      </w:r>
    </w:p>
    <w:p w14:paraId="4475AD14" w14:textId="77777777" w:rsidR="008C37D3" w:rsidRPr="006C26E1" w:rsidRDefault="008C37D3" w:rsidP="001513BE">
      <w:pPr>
        <w:jc w:val="both"/>
        <w:rPr>
          <w:rFonts w:asciiTheme="minorHAnsi" w:hAnsiTheme="minorHAnsi" w:cstheme="minorHAnsi"/>
          <w:sz w:val="24"/>
          <w:szCs w:val="24"/>
          <w:lang w:val="pt-BR"/>
        </w:rPr>
      </w:pPr>
    </w:p>
    <w:p w14:paraId="1A3AA92B" w14:textId="77777777" w:rsidR="007A5D63" w:rsidRPr="006C26E1" w:rsidRDefault="007A5D63" w:rsidP="00BB7C04">
      <w:pPr>
        <w:rPr>
          <w:rFonts w:asciiTheme="minorHAnsi" w:hAnsiTheme="minorHAnsi" w:cstheme="minorHAnsi"/>
          <w:b/>
          <w:sz w:val="24"/>
          <w:szCs w:val="24"/>
          <w:lang w:val="pt-BR"/>
        </w:rPr>
      </w:pPr>
      <w:r w:rsidRPr="006C26E1">
        <w:rPr>
          <w:rFonts w:asciiTheme="minorHAnsi" w:hAnsiTheme="minorHAnsi" w:cstheme="minorHAnsi"/>
          <w:b/>
          <w:sz w:val="24"/>
          <w:szCs w:val="24"/>
          <w:lang w:val="pt-BR"/>
        </w:rPr>
        <w:t xml:space="preserve">Hiển thị đầy đủ của mục </w:t>
      </w:r>
      <w:r w:rsidR="00D32B56" w:rsidRPr="006C26E1">
        <w:rPr>
          <w:rFonts w:asciiTheme="minorHAnsi" w:hAnsiTheme="minorHAnsi" w:cstheme="minorHAnsi"/>
          <w:b/>
          <w:sz w:val="24"/>
          <w:szCs w:val="24"/>
          <w:lang w:val="pt-BR"/>
        </w:rPr>
        <w:t>phổ biến – Thể thao-Sự kiện</w:t>
      </w:r>
    </w:p>
    <w:p w14:paraId="7A9583E0" w14:textId="3E08A68E" w:rsidR="007A5D63" w:rsidRPr="006C26E1" w:rsidRDefault="007A5D63">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4E7DE5" w:rsidRPr="006C26E1">
        <w:rPr>
          <w:rFonts w:asciiTheme="minorHAnsi" w:hAnsiTheme="minorHAnsi" w:cstheme="minorHAnsi"/>
          <w:sz w:val="24"/>
          <w:szCs w:val="24"/>
          <w:lang w:val="pt-BR"/>
        </w:rPr>
        <w:t>8</w:t>
      </w:r>
      <w:r w:rsidRPr="006C26E1">
        <w:rPr>
          <w:rFonts w:asciiTheme="minorHAnsi" w:hAnsiTheme="minorHAnsi" w:cstheme="minorHAnsi"/>
          <w:sz w:val="24"/>
          <w:szCs w:val="24"/>
          <w:lang w:val="pt-BR"/>
        </w:rPr>
        <w:t>.1) Quay trở lại Homepage</w:t>
      </w:r>
      <w:r w:rsidR="00BC6862" w:rsidRPr="006C26E1">
        <w:rPr>
          <w:rFonts w:asciiTheme="minorHAnsi" w:hAnsiTheme="minorHAnsi" w:cstheme="minorHAnsi"/>
          <w:sz w:val="24"/>
          <w:szCs w:val="24"/>
          <w:lang w:val="pt-BR"/>
        </w:rPr>
        <w:t xml:space="preserve"> </w:t>
      </w:r>
    </w:p>
    <w:p w14:paraId="06BDFA2C" w14:textId="3B20E41D" w:rsidR="007A5D63" w:rsidRPr="006C26E1" w:rsidRDefault="007A5D63">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4E7DE5" w:rsidRPr="006C26E1">
        <w:rPr>
          <w:rFonts w:asciiTheme="minorHAnsi" w:hAnsiTheme="minorHAnsi" w:cstheme="minorHAnsi"/>
          <w:sz w:val="24"/>
          <w:szCs w:val="24"/>
          <w:lang w:val="pt-BR"/>
        </w:rPr>
        <w:t>8</w:t>
      </w:r>
      <w:r w:rsidRPr="006C26E1">
        <w:rPr>
          <w:rFonts w:asciiTheme="minorHAnsi" w:hAnsiTheme="minorHAnsi" w:cstheme="minorHAnsi"/>
          <w:sz w:val="24"/>
          <w:szCs w:val="24"/>
          <w:lang w:val="pt-BR"/>
        </w:rPr>
        <w:t>.</w:t>
      </w:r>
      <w:r w:rsidR="00FC7E09" w:rsidRPr="006C26E1">
        <w:rPr>
          <w:rFonts w:asciiTheme="minorHAnsi" w:hAnsiTheme="minorHAnsi" w:cstheme="minorHAnsi"/>
          <w:sz w:val="24"/>
          <w:szCs w:val="24"/>
          <w:lang w:val="pt-BR"/>
        </w:rPr>
        <w:t>2</w:t>
      </w:r>
      <w:r w:rsidRPr="006C26E1">
        <w:rPr>
          <w:rFonts w:asciiTheme="minorHAnsi" w:hAnsiTheme="minorHAnsi" w:cstheme="minorHAnsi"/>
          <w:sz w:val="24"/>
          <w:szCs w:val="24"/>
          <w:lang w:val="pt-BR"/>
        </w:rPr>
        <w:t>) Scroll up để hiển thị thêm (lazy loading)</w:t>
      </w:r>
      <w:r w:rsidR="008F022F" w:rsidRPr="006C26E1">
        <w:rPr>
          <w:rFonts w:asciiTheme="minorHAnsi" w:hAnsiTheme="minorHAnsi" w:cstheme="minorHAnsi"/>
          <w:sz w:val="24"/>
          <w:szCs w:val="24"/>
          <w:lang w:val="pt-BR"/>
        </w:rPr>
        <w:t xml:space="preserve"> theo thứ tự nội dung được cập nhật mới nhất</w:t>
      </w:r>
      <w:r w:rsidR="00815E4D" w:rsidRPr="006C26E1">
        <w:rPr>
          <w:rFonts w:asciiTheme="minorHAnsi" w:hAnsiTheme="minorHAnsi" w:cstheme="minorHAnsi"/>
          <w:sz w:val="24"/>
          <w:szCs w:val="24"/>
          <w:lang w:val="pt-BR"/>
        </w:rPr>
        <w:t>.</w:t>
      </w:r>
    </w:p>
    <w:p w14:paraId="6ACBA89F" w14:textId="4C2D6E66" w:rsidR="005F532A" w:rsidRPr="006C26E1" w:rsidRDefault="005F532A">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Trong đó,</w:t>
      </w:r>
      <w:r w:rsidR="00297600" w:rsidRPr="006C26E1">
        <w:rPr>
          <w:rFonts w:asciiTheme="minorHAnsi" w:hAnsiTheme="minorHAnsi" w:cstheme="minorHAnsi"/>
          <w:sz w:val="24"/>
          <w:szCs w:val="24"/>
          <w:lang w:val="pt-BR"/>
        </w:rPr>
        <w:t xml:space="preserve"> </w:t>
      </w:r>
      <w:r w:rsidR="000D55EC" w:rsidRPr="006C26E1">
        <w:rPr>
          <w:rFonts w:asciiTheme="minorHAnsi" w:hAnsiTheme="minorHAnsi" w:cstheme="minorHAnsi"/>
          <w:sz w:val="24"/>
          <w:szCs w:val="24"/>
          <w:lang w:val="pt-BR"/>
        </w:rPr>
        <w:t>hiển thị</w:t>
      </w:r>
      <w:r w:rsidR="00297600" w:rsidRPr="006C26E1">
        <w:rPr>
          <w:rFonts w:asciiTheme="minorHAnsi" w:hAnsiTheme="minorHAnsi" w:cstheme="minorHAnsi"/>
          <w:sz w:val="24"/>
          <w:szCs w:val="24"/>
          <w:lang w:val="pt-BR"/>
        </w:rPr>
        <w:t xml:space="preserve"> 20 nội dung</w:t>
      </w:r>
      <w:r w:rsidRPr="006C26E1">
        <w:rPr>
          <w:rFonts w:asciiTheme="minorHAnsi" w:hAnsiTheme="minorHAnsi" w:cstheme="minorHAnsi"/>
          <w:sz w:val="24"/>
          <w:szCs w:val="24"/>
          <w:lang w:val="pt-BR"/>
        </w:rPr>
        <w:t xml:space="preserve"> được</w:t>
      </w:r>
      <w:r w:rsidR="000D55EC"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 xml:space="preserve">chia đều cho 2 </w:t>
      </w:r>
      <w:r w:rsidR="00CF4B4B" w:rsidRPr="006C26E1">
        <w:rPr>
          <w:rFonts w:asciiTheme="minorHAnsi" w:hAnsiTheme="minorHAnsi" w:cstheme="minorHAnsi"/>
          <w:sz w:val="24"/>
          <w:szCs w:val="24"/>
          <w:lang w:val="pt-BR"/>
        </w:rPr>
        <w:t>loại nội dung Thể thao và sự kiện Giải trí</w:t>
      </w:r>
      <w:r w:rsidRPr="006C26E1">
        <w:rPr>
          <w:rFonts w:asciiTheme="minorHAnsi" w:hAnsiTheme="minorHAnsi" w:cstheme="minorHAnsi"/>
          <w:sz w:val="24"/>
          <w:szCs w:val="24"/>
          <w:lang w:val="pt-BR"/>
        </w:rPr>
        <w:t xml:space="preserve">. Trường hợp, </w:t>
      </w:r>
      <w:r w:rsidR="00CF4B4B" w:rsidRPr="006C26E1">
        <w:rPr>
          <w:rFonts w:asciiTheme="minorHAnsi" w:hAnsiTheme="minorHAnsi" w:cstheme="minorHAnsi"/>
          <w:sz w:val="24"/>
          <w:szCs w:val="24"/>
          <w:lang w:val="pt-BR"/>
        </w:rPr>
        <w:t>1 loại nội dung trên không đủ</w:t>
      </w:r>
      <w:r w:rsidRPr="006C26E1">
        <w:rPr>
          <w:rFonts w:asciiTheme="minorHAnsi" w:hAnsiTheme="minorHAnsi" w:cstheme="minorHAnsi"/>
          <w:sz w:val="24"/>
          <w:szCs w:val="24"/>
          <w:lang w:val="pt-BR"/>
        </w:rPr>
        <w:t xml:space="preserve"> </w:t>
      </w:r>
      <w:r w:rsidR="007139F6" w:rsidRPr="006C26E1">
        <w:rPr>
          <w:rFonts w:asciiTheme="minorHAnsi" w:hAnsiTheme="minorHAnsi" w:cstheme="minorHAnsi"/>
          <w:sz w:val="24"/>
          <w:szCs w:val="24"/>
          <w:lang w:val="pt-BR"/>
        </w:rPr>
        <w:t>10</w:t>
      </w:r>
      <w:r w:rsidRPr="006C26E1">
        <w:rPr>
          <w:rFonts w:asciiTheme="minorHAnsi" w:hAnsiTheme="minorHAnsi" w:cstheme="minorHAnsi"/>
          <w:sz w:val="24"/>
          <w:szCs w:val="24"/>
          <w:lang w:val="pt-BR"/>
        </w:rPr>
        <w:t xml:space="preserve"> nội dung cho phép, </w:t>
      </w:r>
      <w:r w:rsidR="00CF4B4B" w:rsidRPr="006C26E1">
        <w:rPr>
          <w:rFonts w:asciiTheme="minorHAnsi" w:hAnsiTheme="minorHAnsi" w:cstheme="minorHAnsi"/>
          <w:sz w:val="24"/>
          <w:szCs w:val="24"/>
          <w:lang w:val="pt-BR"/>
        </w:rPr>
        <w:t xml:space="preserve">loại </w:t>
      </w:r>
      <w:r w:rsidR="00005A0B" w:rsidRPr="006C26E1">
        <w:rPr>
          <w:rFonts w:asciiTheme="minorHAnsi" w:hAnsiTheme="minorHAnsi" w:cstheme="minorHAnsi"/>
          <w:sz w:val="24"/>
          <w:szCs w:val="24"/>
          <w:lang w:val="pt-BR"/>
        </w:rPr>
        <w:t>còn lại</w:t>
      </w:r>
      <w:r w:rsidRPr="006C26E1">
        <w:rPr>
          <w:rFonts w:asciiTheme="minorHAnsi" w:hAnsiTheme="minorHAnsi" w:cstheme="minorHAnsi"/>
          <w:sz w:val="24"/>
          <w:szCs w:val="24"/>
          <w:lang w:val="pt-BR"/>
        </w:rPr>
        <w:t xml:space="preserve"> được bổ sung thế chỗ.</w:t>
      </w:r>
    </w:p>
    <w:p w14:paraId="120C4E94" w14:textId="6E26C418" w:rsidR="007A5D63" w:rsidRPr="006C26E1" w:rsidRDefault="00AC07DF" w:rsidP="00A84EF4">
      <w:pPr>
        <w:pStyle w:val="ListParagraph"/>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Những vị trí</w:t>
      </w:r>
      <w:r w:rsidR="005F532A" w:rsidRPr="006C26E1">
        <w:rPr>
          <w:rFonts w:asciiTheme="minorHAnsi" w:hAnsiTheme="minorHAnsi" w:cstheme="minorHAnsi"/>
          <w:sz w:val="24"/>
          <w:szCs w:val="24"/>
          <w:lang w:val="pt-BR"/>
        </w:rPr>
        <w:t xml:space="preserve"> đầu tiên</w:t>
      </w:r>
      <w:r w:rsidR="00297600" w:rsidRPr="006C26E1">
        <w:rPr>
          <w:rFonts w:asciiTheme="minorHAnsi" w:hAnsiTheme="minorHAnsi" w:cstheme="minorHAnsi"/>
          <w:sz w:val="24"/>
          <w:szCs w:val="24"/>
          <w:lang w:val="pt-BR"/>
        </w:rPr>
        <w:t xml:space="preserve"> </w:t>
      </w:r>
      <w:r w:rsidR="00CF4B4B" w:rsidRPr="006C26E1">
        <w:rPr>
          <w:rFonts w:asciiTheme="minorHAnsi" w:hAnsiTheme="minorHAnsi" w:cstheme="minorHAnsi"/>
          <w:sz w:val="24"/>
          <w:szCs w:val="24"/>
          <w:lang w:val="pt-BR"/>
        </w:rPr>
        <w:t xml:space="preserve">liệt kê </w:t>
      </w:r>
      <w:r w:rsidRPr="006C26E1">
        <w:rPr>
          <w:rFonts w:asciiTheme="minorHAnsi" w:hAnsiTheme="minorHAnsi" w:cstheme="minorHAnsi"/>
          <w:sz w:val="24"/>
          <w:szCs w:val="24"/>
          <w:lang w:val="pt-BR"/>
        </w:rPr>
        <w:t xml:space="preserve">các sự kiện Giải trí (nếu có) </w:t>
      </w:r>
      <w:r w:rsidR="00A05CBE" w:rsidRPr="006C26E1">
        <w:rPr>
          <w:rFonts w:asciiTheme="minorHAnsi" w:hAnsiTheme="minorHAnsi" w:cstheme="minorHAnsi"/>
          <w:sz w:val="24"/>
          <w:szCs w:val="24"/>
          <w:lang w:val="pt-BR"/>
        </w:rPr>
        <w:t>và</w:t>
      </w:r>
      <w:r w:rsidRPr="006C26E1">
        <w:rPr>
          <w:rFonts w:asciiTheme="minorHAnsi" w:hAnsiTheme="minorHAnsi" w:cstheme="minorHAnsi"/>
          <w:sz w:val="24"/>
          <w:szCs w:val="24"/>
          <w:lang w:val="pt-BR"/>
        </w:rPr>
        <w:t xml:space="preserve"> </w:t>
      </w:r>
      <w:r w:rsidR="00F87003" w:rsidRPr="006C26E1">
        <w:rPr>
          <w:rFonts w:asciiTheme="minorHAnsi" w:hAnsiTheme="minorHAnsi" w:cstheme="minorHAnsi"/>
          <w:sz w:val="24"/>
          <w:szCs w:val="24"/>
          <w:lang w:val="pt-BR"/>
        </w:rPr>
        <w:t xml:space="preserve">những vị trí </w:t>
      </w:r>
      <w:r w:rsidR="000D55EC" w:rsidRPr="006C26E1">
        <w:rPr>
          <w:rFonts w:asciiTheme="minorHAnsi" w:hAnsiTheme="minorHAnsi" w:cstheme="minorHAnsi"/>
          <w:sz w:val="24"/>
          <w:szCs w:val="24"/>
          <w:lang w:val="pt-BR"/>
        </w:rPr>
        <w:t xml:space="preserve">tiếp theo thuộc mục </w:t>
      </w:r>
      <w:r w:rsidR="005F532A" w:rsidRPr="006C26E1">
        <w:rPr>
          <w:rFonts w:asciiTheme="minorHAnsi" w:hAnsiTheme="minorHAnsi" w:cstheme="minorHAnsi"/>
          <w:sz w:val="24"/>
          <w:szCs w:val="24"/>
          <w:lang w:val="pt-BR"/>
        </w:rPr>
        <w:t>Thể</w:t>
      </w:r>
      <w:r w:rsidR="00297600" w:rsidRPr="006C26E1">
        <w:rPr>
          <w:rFonts w:asciiTheme="minorHAnsi" w:hAnsiTheme="minorHAnsi" w:cstheme="minorHAnsi"/>
          <w:sz w:val="24"/>
          <w:szCs w:val="24"/>
          <w:lang w:val="pt-BR"/>
        </w:rPr>
        <w:t xml:space="preserve"> thao</w:t>
      </w:r>
      <w:r w:rsidR="00F87003" w:rsidRPr="006C26E1">
        <w:rPr>
          <w:rFonts w:asciiTheme="minorHAnsi" w:hAnsiTheme="minorHAnsi" w:cstheme="minorHAnsi"/>
          <w:sz w:val="24"/>
          <w:szCs w:val="24"/>
          <w:lang w:val="pt-BR"/>
        </w:rPr>
        <w:t>, và</w:t>
      </w:r>
      <w:r w:rsidR="005F532A" w:rsidRPr="00A84EF4">
        <w:rPr>
          <w:rFonts w:asciiTheme="minorHAnsi" w:hAnsiTheme="minorHAnsi" w:cstheme="minorHAnsi"/>
          <w:sz w:val="24"/>
          <w:szCs w:val="24"/>
          <w:lang w:val="pt-BR"/>
        </w:rPr>
        <w:t xml:space="preserve"> được sắp xếp theo thứ tự từ cập nhật mới nhất </w:t>
      </w:r>
      <w:r w:rsidR="00F87003" w:rsidRPr="006C26E1">
        <w:rPr>
          <w:rFonts w:asciiTheme="minorHAnsi" w:hAnsiTheme="minorHAnsi" w:cstheme="minorHAnsi"/>
          <w:sz w:val="24"/>
          <w:szCs w:val="24"/>
          <w:lang w:val="pt-BR"/>
        </w:rPr>
        <w:t>.</w:t>
      </w:r>
    </w:p>
    <w:p w14:paraId="1C2A757F" w14:textId="77777777" w:rsidR="00F87003" w:rsidRPr="006C26E1" w:rsidRDefault="00F87003" w:rsidP="00A84EF4">
      <w:pPr>
        <w:pStyle w:val="ListParagraph"/>
        <w:jc w:val="both"/>
        <w:rPr>
          <w:rFonts w:asciiTheme="minorHAnsi" w:hAnsiTheme="minorHAnsi" w:cstheme="minorHAnsi"/>
          <w:sz w:val="24"/>
          <w:szCs w:val="24"/>
          <w:lang w:val="pt-BR"/>
        </w:rPr>
      </w:pPr>
    </w:p>
    <w:p w14:paraId="42AFC42D" w14:textId="603DBCF6" w:rsidR="007A5D63" w:rsidRPr="006C26E1" w:rsidRDefault="004E7DE5" w:rsidP="007A5D63">
      <w:pPr>
        <w:pStyle w:val="ListParagraph"/>
        <w:jc w:val="center"/>
        <w:rPr>
          <w:rFonts w:asciiTheme="minorHAnsi" w:hAnsiTheme="minorHAnsi" w:cstheme="minorHAnsi"/>
          <w:sz w:val="24"/>
          <w:szCs w:val="24"/>
          <w:lang w:val="pt-BR"/>
        </w:rPr>
      </w:pPr>
      <w:r w:rsidRPr="00A84EF4">
        <w:rPr>
          <w:rFonts w:asciiTheme="minorHAnsi" w:eastAsia="Times New Roman" w:hAnsiTheme="minorHAnsi" w:cstheme="minorHAnsi"/>
          <w:snapToGrid w:val="0"/>
          <w:color w:val="000000"/>
          <w:w w:val="0"/>
          <w:sz w:val="24"/>
          <w:szCs w:val="24"/>
          <w:u w:color="000000"/>
          <w:bdr w:val="none" w:sz="0" w:space="0" w:color="000000"/>
          <w:shd w:val="clear" w:color="000000" w:fill="000000"/>
          <w:lang w:val="x-none" w:eastAsia="x-none" w:bidi="x-none"/>
        </w:rPr>
        <w:lastRenderedPageBreak/>
        <w:t xml:space="preserve"> </w:t>
      </w:r>
      <w:r w:rsidRPr="00CC35EC">
        <w:rPr>
          <w:rFonts w:asciiTheme="minorHAnsi" w:hAnsiTheme="minorHAnsi" w:cstheme="minorHAnsi"/>
          <w:noProof/>
          <w:sz w:val="24"/>
          <w:szCs w:val="24"/>
        </w:rPr>
        <w:drawing>
          <wp:inline distT="0" distB="0" distL="0" distR="0" wp14:anchorId="5FB293F6" wp14:editId="4AA5AD1B">
            <wp:extent cx="3438144" cy="4901184"/>
            <wp:effectExtent l="0" t="0" r="0" b="0"/>
            <wp:docPr id="177" name="Picture 177" descr="C:\Users\YenNH16\Downloads\SECOND SCREEN\Mockup\Home\Sub-Noi-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Home\Sub-Noi-Ba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8144" cy="4901184"/>
                    </a:xfrm>
                    <a:prstGeom prst="rect">
                      <a:avLst/>
                    </a:prstGeom>
                    <a:noFill/>
                    <a:ln>
                      <a:noFill/>
                    </a:ln>
                  </pic:spPr>
                </pic:pic>
              </a:graphicData>
            </a:graphic>
          </wp:inline>
        </w:drawing>
      </w:r>
    </w:p>
    <w:p w14:paraId="7C6D3E44" w14:textId="140CB4CE" w:rsidR="007A5D63" w:rsidRPr="006C26E1" w:rsidRDefault="007A5D63" w:rsidP="007A5D63">
      <w:pPr>
        <w:pStyle w:val="ListParagraph"/>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Chi tiết mục Phổ biến</w:t>
      </w:r>
      <w:r w:rsidR="008F022F" w:rsidRPr="006C26E1">
        <w:rPr>
          <w:rFonts w:asciiTheme="minorHAnsi" w:hAnsiTheme="minorHAnsi" w:cstheme="minorHAnsi"/>
          <w:i/>
          <w:sz w:val="24"/>
          <w:szCs w:val="24"/>
          <w:lang w:val="pt-BR"/>
        </w:rPr>
        <w:t xml:space="preserve"> thể thao – sự kiện</w:t>
      </w:r>
      <w:r w:rsidR="00CA7BF1" w:rsidRPr="006C26E1">
        <w:rPr>
          <w:rFonts w:asciiTheme="minorHAnsi" w:hAnsiTheme="minorHAnsi" w:cstheme="minorHAnsi"/>
          <w:i/>
          <w:sz w:val="24"/>
          <w:szCs w:val="24"/>
          <w:lang w:val="pt-BR"/>
        </w:rPr>
        <w:t xml:space="preserve"> (</w:t>
      </w:r>
      <w:r w:rsidR="004E7DE5" w:rsidRPr="006C26E1">
        <w:rPr>
          <w:rFonts w:asciiTheme="minorHAnsi" w:hAnsiTheme="minorHAnsi" w:cstheme="minorHAnsi"/>
          <w:i/>
          <w:sz w:val="24"/>
          <w:szCs w:val="24"/>
          <w:lang w:val="pt-BR"/>
        </w:rPr>
        <w:t>8</w:t>
      </w:r>
      <w:r w:rsidR="00CA7BF1" w:rsidRPr="006C26E1">
        <w:rPr>
          <w:rFonts w:asciiTheme="minorHAnsi" w:hAnsiTheme="minorHAnsi" w:cstheme="minorHAnsi"/>
          <w:i/>
          <w:sz w:val="24"/>
          <w:szCs w:val="24"/>
          <w:lang w:val="pt-BR"/>
        </w:rPr>
        <w:t>.1) (</w:t>
      </w:r>
      <w:r w:rsidR="004E7DE5" w:rsidRPr="006C26E1">
        <w:rPr>
          <w:rFonts w:asciiTheme="minorHAnsi" w:hAnsiTheme="minorHAnsi" w:cstheme="minorHAnsi"/>
          <w:i/>
          <w:sz w:val="24"/>
          <w:szCs w:val="24"/>
          <w:lang w:val="pt-BR"/>
        </w:rPr>
        <w:t>8</w:t>
      </w:r>
      <w:r w:rsidR="00CA7BF1" w:rsidRPr="006C26E1">
        <w:rPr>
          <w:rFonts w:asciiTheme="minorHAnsi" w:hAnsiTheme="minorHAnsi" w:cstheme="minorHAnsi"/>
          <w:i/>
          <w:sz w:val="24"/>
          <w:szCs w:val="24"/>
          <w:lang w:val="pt-BR"/>
        </w:rPr>
        <w:t xml:space="preserve">.2) </w:t>
      </w:r>
    </w:p>
    <w:p w14:paraId="54E83A25" w14:textId="77777777" w:rsidR="007A5D63" w:rsidRPr="006C26E1" w:rsidRDefault="007A5D63" w:rsidP="007A5D63">
      <w:pPr>
        <w:pStyle w:val="Heading3"/>
        <w:rPr>
          <w:rFonts w:asciiTheme="minorHAnsi" w:hAnsiTheme="minorHAnsi" w:cstheme="minorHAnsi"/>
          <w:sz w:val="24"/>
          <w:lang w:val="pt-BR"/>
        </w:rPr>
      </w:pPr>
      <w:bookmarkStart w:id="3424" w:name="_Mục_phổ_biến_1"/>
      <w:bookmarkStart w:id="3425" w:name="_Toc5382215"/>
      <w:bookmarkEnd w:id="3424"/>
      <w:r w:rsidRPr="006C26E1">
        <w:rPr>
          <w:rFonts w:asciiTheme="minorHAnsi" w:hAnsiTheme="minorHAnsi" w:cstheme="minorHAnsi"/>
          <w:sz w:val="24"/>
          <w:lang w:val="pt-BR"/>
        </w:rPr>
        <w:t>Mục phổ biến – tổng hợp</w:t>
      </w:r>
      <w:bookmarkEnd w:id="3425"/>
    </w:p>
    <w:p w14:paraId="7BF3B6ED" w14:textId="3E4A5E55" w:rsidR="007A5D63" w:rsidRPr="006C26E1" w:rsidRDefault="005C1DFA" w:rsidP="00C40B28">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Bao gồm những nội dung có most view và biggest rate of growth in views của mục Phim truyện, Thiếu nhi, Giải trí (không bao gồm những nội dung đã xuất hiện trong mục Phổ biến Thể thao-Sự kiện) trong khoảng thời gian 7 ngày tính đến ngày người dùng đó truy cập vào mục này.</w:t>
      </w:r>
    </w:p>
    <w:p w14:paraId="271CA723" w14:textId="77777777" w:rsidR="009F06D9" w:rsidRPr="006C26E1" w:rsidRDefault="009F06D9" w:rsidP="00C40B28">
      <w:pPr>
        <w:jc w:val="both"/>
        <w:rPr>
          <w:rFonts w:asciiTheme="minorHAnsi" w:hAnsiTheme="minorHAnsi" w:cstheme="minorHAnsi"/>
          <w:sz w:val="24"/>
          <w:szCs w:val="24"/>
          <w:lang w:val="pt-BR"/>
        </w:rPr>
      </w:pPr>
    </w:p>
    <w:p w14:paraId="3913C1B6" w14:textId="77777777" w:rsidR="007A5D63" w:rsidRPr="006C26E1" w:rsidRDefault="001665CF" w:rsidP="00F64E1A">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 xml:space="preserve">Mô tả design </w:t>
      </w:r>
      <w:r w:rsidRPr="006C26E1">
        <w:rPr>
          <w:rFonts w:asciiTheme="minorHAnsi" w:hAnsiTheme="minorHAnsi" w:cstheme="minorHAnsi"/>
          <w:sz w:val="24"/>
          <w:szCs w:val="24"/>
          <w:lang w:val="pt-BR"/>
        </w:rPr>
        <w:t xml:space="preserve">tương tự </w:t>
      </w:r>
      <w:hyperlink w:anchor="_Mục_tuyển_chọn" w:history="1">
        <w:r w:rsidRPr="006C26E1">
          <w:rPr>
            <w:rStyle w:val="Hyperlink"/>
            <w:rFonts w:asciiTheme="minorHAnsi" w:hAnsiTheme="minorHAnsi" w:cstheme="minorHAnsi"/>
            <w:sz w:val="24"/>
            <w:szCs w:val="24"/>
            <w:lang w:val="pt-BR"/>
          </w:rPr>
          <w:t>mô tả design mục Tuyển chọn</w:t>
        </w:r>
      </w:hyperlink>
      <w:r w:rsidR="007A5D63" w:rsidRPr="006C26E1">
        <w:rPr>
          <w:rFonts w:asciiTheme="minorHAnsi" w:hAnsiTheme="minorHAnsi" w:cstheme="minorHAnsi"/>
          <w:b/>
          <w:sz w:val="24"/>
          <w:szCs w:val="24"/>
          <w:lang w:val="pt-BR"/>
        </w:rPr>
        <w:t>.</w:t>
      </w:r>
      <w:r w:rsidR="00BB7C04" w:rsidRPr="006C26E1">
        <w:rPr>
          <w:rFonts w:asciiTheme="minorHAnsi" w:hAnsiTheme="minorHAnsi" w:cstheme="minorHAnsi"/>
          <w:b/>
          <w:sz w:val="24"/>
          <w:szCs w:val="24"/>
          <w:lang w:val="pt-BR"/>
        </w:rPr>
        <w:t xml:space="preserve"> </w:t>
      </w:r>
      <w:r w:rsidR="007A5D63" w:rsidRPr="006C26E1">
        <w:rPr>
          <w:rFonts w:asciiTheme="minorHAnsi" w:hAnsiTheme="minorHAnsi" w:cstheme="minorHAnsi"/>
          <w:sz w:val="24"/>
          <w:szCs w:val="24"/>
          <w:lang w:val="pt-BR"/>
        </w:rPr>
        <w:t xml:space="preserve">Lưu ý: trong mục này, </w:t>
      </w:r>
      <w:r w:rsidR="00F64E1A" w:rsidRPr="006C26E1">
        <w:rPr>
          <w:rFonts w:asciiTheme="minorHAnsi" w:hAnsiTheme="minorHAnsi" w:cstheme="minorHAnsi"/>
          <w:sz w:val="24"/>
          <w:szCs w:val="24"/>
          <w:lang w:val="pt-BR"/>
        </w:rPr>
        <w:t>hiển thị tại trang Nổi bật dạng grid, col default = 3, row default = 2 với</w:t>
      </w:r>
      <w:r w:rsidR="007A5D63" w:rsidRPr="006C26E1">
        <w:rPr>
          <w:rFonts w:asciiTheme="minorHAnsi" w:hAnsiTheme="minorHAnsi" w:cstheme="minorHAnsi"/>
          <w:sz w:val="24"/>
          <w:szCs w:val="24"/>
          <w:lang w:val="pt-BR"/>
        </w:rPr>
        <w:t xml:space="preserve"> designed poster 1.45 </w:t>
      </w:r>
    </w:p>
    <w:p w14:paraId="75FBE423" w14:textId="77777777" w:rsidR="008C37D3" w:rsidRPr="006C26E1" w:rsidRDefault="008C37D3" w:rsidP="008C37D3">
      <w:pPr>
        <w:jc w:val="both"/>
        <w:rPr>
          <w:rFonts w:asciiTheme="minorHAnsi" w:hAnsiTheme="minorHAnsi" w:cstheme="minorHAnsi"/>
          <w:b/>
          <w:sz w:val="24"/>
          <w:szCs w:val="24"/>
          <w:lang w:val="pt-BR"/>
        </w:rPr>
      </w:pPr>
    </w:p>
    <w:p w14:paraId="02F36F39" w14:textId="0C5E7787" w:rsidR="008C37D3" w:rsidRPr="006C26E1" w:rsidRDefault="008C37D3" w:rsidP="008C37D3">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Hiển thị của mục tại trang Nổi bật</w:t>
      </w:r>
      <w:r w:rsidR="005C1DFA" w:rsidRPr="006C26E1">
        <w:rPr>
          <w:rFonts w:asciiTheme="minorHAnsi" w:hAnsiTheme="minorHAnsi" w:cstheme="minorHAnsi"/>
          <w:b/>
          <w:sz w:val="24"/>
          <w:szCs w:val="24"/>
          <w:lang w:val="pt-BR"/>
        </w:rPr>
        <w:t xml:space="preserve"> </w:t>
      </w:r>
      <w:r w:rsidR="005C1DFA" w:rsidRPr="006C26E1">
        <w:rPr>
          <w:rFonts w:asciiTheme="minorHAnsi" w:hAnsiTheme="minorHAnsi" w:cstheme="minorHAnsi"/>
          <w:sz w:val="24"/>
          <w:szCs w:val="24"/>
          <w:lang w:val="pt-BR"/>
        </w:rPr>
        <w:t xml:space="preserve">với </w:t>
      </w:r>
      <w:r w:rsidRPr="006C26E1">
        <w:rPr>
          <w:rFonts w:asciiTheme="minorHAnsi" w:hAnsiTheme="minorHAnsi" w:cstheme="minorHAnsi"/>
          <w:sz w:val="24"/>
          <w:szCs w:val="24"/>
          <w:lang w:val="pt-BR"/>
        </w:rPr>
        <w:t>ít nhất 1 nội dung thuộc mỗi mục trên và không trùng với nội dung đã có trong mục tuyển chọn và header image slider.</w:t>
      </w:r>
    </w:p>
    <w:p w14:paraId="2D3F0BEC" w14:textId="77777777" w:rsidR="008C37D3" w:rsidRPr="006C26E1" w:rsidRDefault="008C37D3" w:rsidP="00BB7C04">
      <w:pPr>
        <w:rPr>
          <w:rFonts w:asciiTheme="minorHAnsi" w:hAnsiTheme="minorHAnsi" w:cstheme="minorHAnsi"/>
          <w:b/>
          <w:sz w:val="24"/>
          <w:szCs w:val="24"/>
          <w:lang w:val="pt-BR"/>
        </w:rPr>
      </w:pPr>
    </w:p>
    <w:p w14:paraId="79B5B297" w14:textId="77777777" w:rsidR="007A5D63" w:rsidRPr="006C26E1" w:rsidRDefault="007A5D63" w:rsidP="00BB7C04">
      <w:pPr>
        <w:rPr>
          <w:rFonts w:asciiTheme="minorHAnsi" w:hAnsiTheme="minorHAnsi" w:cstheme="minorHAnsi"/>
          <w:b/>
          <w:sz w:val="24"/>
          <w:szCs w:val="24"/>
          <w:lang w:val="pt-BR"/>
        </w:rPr>
      </w:pPr>
      <w:r w:rsidRPr="006C26E1">
        <w:rPr>
          <w:rFonts w:asciiTheme="minorHAnsi" w:hAnsiTheme="minorHAnsi" w:cstheme="minorHAnsi"/>
          <w:b/>
          <w:sz w:val="24"/>
          <w:szCs w:val="24"/>
          <w:lang w:val="pt-BR"/>
        </w:rPr>
        <w:lastRenderedPageBreak/>
        <w:t>Hiển thị đầy đủ của mục phổ biến</w:t>
      </w:r>
    </w:p>
    <w:p w14:paraId="3EDB6777" w14:textId="1F1C1CA2" w:rsidR="00C40B28" w:rsidRPr="006C26E1" w:rsidRDefault="00C40B28" w:rsidP="00BB7C04">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9660F2" w:rsidRPr="006C26E1">
        <w:rPr>
          <w:rFonts w:asciiTheme="minorHAnsi" w:hAnsiTheme="minorHAnsi" w:cstheme="minorHAnsi"/>
          <w:sz w:val="24"/>
          <w:szCs w:val="24"/>
          <w:lang w:val="pt-BR"/>
        </w:rPr>
        <w:t>9</w:t>
      </w:r>
      <w:r w:rsidRPr="006C26E1">
        <w:rPr>
          <w:rFonts w:asciiTheme="minorHAnsi" w:hAnsiTheme="minorHAnsi" w:cstheme="minorHAnsi"/>
          <w:sz w:val="24"/>
          <w:szCs w:val="24"/>
          <w:lang w:val="pt-BR"/>
        </w:rPr>
        <w:t>.1) Quay trở lại Homepage</w:t>
      </w:r>
    </w:p>
    <w:p w14:paraId="6D6CD0D1" w14:textId="6D9BB3D7" w:rsidR="00C40B28" w:rsidRPr="006C26E1" w:rsidRDefault="00C40B28" w:rsidP="00BB7C04">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9660F2" w:rsidRPr="006C26E1">
        <w:rPr>
          <w:rFonts w:asciiTheme="minorHAnsi" w:hAnsiTheme="minorHAnsi" w:cstheme="minorHAnsi"/>
          <w:sz w:val="24"/>
          <w:szCs w:val="24"/>
          <w:lang w:val="pt-BR"/>
        </w:rPr>
        <w:t>9</w:t>
      </w:r>
      <w:r w:rsidRPr="006C26E1">
        <w:rPr>
          <w:rFonts w:asciiTheme="minorHAnsi" w:hAnsiTheme="minorHAnsi" w:cstheme="minorHAnsi"/>
          <w:sz w:val="24"/>
          <w:szCs w:val="24"/>
          <w:lang w:val="pt-BR"/>
        </w:rPr>
        <w:t>.</w:t>
      </w:r>
      <w:r w:rsidR="009660F2" w:rsidRPr="006C26E1">
        <w:rPr>
          <w:rFonts w:asciiTheme="minorHAnsi" w:hAnsiTheme="minorHAnsi" w:cstheme="minorHAnsi"/>
          <w:sz w:val="24"/>
          <w:szCs w:val="24"/>
          <w:lang w:val="pt-BR"/>
        </w:rPr>
        <w:t>2</w:t>
      </w:r>
      <w:r w:rsidRPr="006C26E1">
        <w:rPr>
          <w:rFonts w:asciiTheme="minorHAnsi" w:hAnsiTheme="minorHAnsi" w:cstheme="minorHAnsi"/>
          <w:sz w:val="24"/>
          <w:szCs w:val="24"/>
          <w:lang w:val="pt-BR"/>
        </w:rPr>
        <w:t>) Scroll up để hiển thị thêm (lazy loading) theo thứ tự nội dung được cập nhật mới nhất.</w:t>
      </w:r>
    </w:p>
    <w:p w14:paraId="3868E9E6" w14:textId="094F30DA" w:rsidR="00146648" w:rsidRPr="00A84EF4" w:rsidRDefault="00146648">
      <w:pPr>
        <w:pStyle w:val="ListParagraph"/>
        <w:numPr>
          <w:ilvl w:val="0"/>
          <w:numId w:val="26"/>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Trong đó, mặc định hiển thị đủ 20 nội dung với tối thiểu 5 nội dung mỗi chuyên mục. </w:t>
      </w:r>
      <w:r w:rsidRPr="00A84EF4">
        <w:rPr>
          <w:rFonts w:asciiTheme="minorHAnsi" w:hAnsiTheme="minorHAnsi" w:cstheme="minorHAnsi"/>
          <w:sz w:val="24"/>
          <w:szCs w:val="24"/>
          <w:lang w:val="pt-BR"/>
        </w:rPr>
        <w:t>6 nội dung liệt kê đầu tiên cố định thuộc thứ tự các mục Phim truyện, Giải trí, Thiếu nhi. Các vị trí tiếp theo sẽ được sắp xếp theo thứ tự từ cập nhật mới nhất bất kể nội dung đó thuộc chuyên mục nào.</w:t>
      </w:r>
    </w:p>
    <w:p w14:paraId="75CF4315" w14:textId="3E11C47B" w:rsidR="007A5D63" w:rsidRPr="006C26E1" w:rsidRDefault="004D7521" w:rsidP="009167B5">
      <w:pPr>
        <w:pStyle w:val="ListParagraph"/>
        <w:jc w:val="center"/>
        <w:rPr>
          <w:rFonts w:asciiTheme="minorHAnsi" w:hAnsiTheme="minorHAnsi" w:cstheme="minorHAnsi"/>
          <w:sz w:val="24"/>
          <w:szCs w:val="24"/>
          <w:lang w:val="pt-BR"/>
        </w:rPr>
      </w:pPr>
      <w:r w:rsidRPr="00A84EF4">
        <w:rPr>
          <w:rFonts w:asciiTheme="minorHAnsi" w:eastAsia="Times New Roman" w:hAnsiTheme="minorHAnsi" w:cstheme="minorHAnsi"/>
          <w:snapToGrid w:val="0"/>
          <w:color w:val="000000"/>
          <w:w w:val="0"/>
          <w:sz w:val="24"/>
          <w:szCs w:val="24"/>
          <w:u w:color="000000"/>
          <w:bdr w:val="none" w:sz="0" w:space="0" w:color="000000"/>
          <w:shd w:val="clear" w:color="000000" w:fill="000000"/>
          <w:lang w:val="x-none" w:eastAsia="x-none" w:bidi="x-none"/>
        </w:rPr>
        <w:t xml:space="preserve"> </w:t>
      </w:r>
      <w:r w:rsidR="00275612" w:rsidRPr="00275612">
        <w:rPr>
          <w:rFonts w:asciiTheme="minorHAnsi" w:eastAsia="Times New Roman" w:hAnsiTheme="minorHAnsi" w:cstheme="minorHAnsi"/>
          <w:noProof/>
          <w:snapToGrid w:val="0"/>
          <w:color w:val="000000"/>
          <w:w w:val="0"/>
          <w:sz w:val="24"/>
          <w:szCs w:val="24"/>
          <w:u w:color="000000"/>
          <w:bdr w:val="none" w:sz="0" w:space="0" w:color="000000"/>
          <w:shd w:val="clear" w:color="000000" w:fill="000000"/>
        </w:rPr>
        <w:drawing>
          <wp:inline distT="0" distB="0" distL="0" distR="0" wp14:anchorId="13453F5B" wp14:editId="5F3D8194">
            <wp:extent cx="3438144" cy="4901184"/>
            <wp:effectExtent l="0" t="0" r="0" b="0"/>
            <wp:docPr id="271" name="Picture 271" descr="C:\Users\YenNH16\Downloads\SECOND SCREEN\Mockup\Home\Sub-Noi-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YenNH16\Downloads\SECOND SCREEN\Mockup\Home\Sub-Noi-Ba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144" cy="4901184"/>
                    </a:xfrm>
                    <a:prstGeom prst="rect">
                      <a:avLst/>
                    </a:prstGeom>
                    <a:noFill/>
                    <a:ln>
                      <a:noFill/>
                    </a:ln>
                  </pic:spPr>
                </pic:pic>
              </a:graphicData>
            </a:graphic>
          </wp:inline>
        </w:drawing>
      </w:r>
    </w:p>
    <w:p w14:paraId="62B390EA" w14:textId="77777777" w:rsidR="00C40B28" w:rsidRPr="006C26E1" w:rsidRDefault="00C40B28" w:rsidP="009167B5">
      <w:pPr>
        <w:pStyle w:val="ListParagraph"/>
        <w:jc w:val="center"/>
        <w:rPr>
          <w:rFonts w:asciiTheme="minorHAnsi" w:hAnsiTheme="minorHAnsi" w:cstheme="minorHAnsi"/>
          <w:sz w:val="24"/>
          <w:szCs w:val="24"/>
          <w:lang w:val="pt-BR"/>
        </w:rPr>
      </w:pPr>
      <w:r w:rsidRPr="006C26E1">
        <w:rPr>
          <w:rFonts w:asciiTheme="minorHAnsi" w:hAnsiTheme="minorHAnsi" w:cstheme="minorHAnsi"/>
          <w:i/>
          <w:sz w:val="24"/>
          <w:szCs w:val="24"/>
          <w:lang w:val="pt-BR"/>
        </w:rPr>
        <w:t>Chi tiết mục Phổ biến – tổng hợp</w:t>
      </w:r>
    </w:p>
    <w:p w14:paraId="2E7C0C39" w14:textId="77777777" w:rsidR="007A5D63" w:rsidRPr="006C26E1" w:rsidRDefault="007A5D63" w:rsidP="007A5D63">
      <w:pPr>
        <w:pStyle w:val="Heading3"/>
        <w:rPr>
          <w:rFonts w:asciiTheme="minorHAnsi" w:hAnsiTheme="minorHAnsi" w:cstheme="minorHAnsi"/>
          <w:sz w:val="24"/>
          <w:lang w:val="pt-BR"/>
        </w:rPr>
      </w:pPr>
      <w:bookmarkStart w:id="3426" w:name="_Toc1030570"/>
      <w:bookmarkStart w:id="3427" w:name="_Toc5382216"/>
      <w:r w:rsidRPr="006C26E1">
        <w:rPr>
          <w:rFonts w:asciiTheme="minorHAnsi" w:hAnsiTheme="minorHAnsi" w:cstheme="minorHAnsi"/>
          <w:sz w:val="24"/>
          <w:lang w:val="pt-BR"/>
        </w:rPr>
        <w:lastRenderedPageBreak/>
        <w:t>Mục đề xuất</w:t>
      </w:r>
      <w:bookmarkEnd w:id="3426"/>
      <w:r w:rsidRPr="006C26E1">
        <w:rPr>
          <w:rFonts w:asciiTheme="minorHAnsi" w:hAnsiTheme="minorHAnsi" w:cstheme="minorHAnsi"/>
          <w:sz w:val="24"/>
          <w:lang w:val="pt-BR"/>
        </w:rPr>
        <w:t xml:space="preserve"> – thể thao-sự kiện</w:t>
      </w:r>
      <w:bookmarkEnd w:id="3427"/>
    </w:p>
    <w:p w14:paraId="2B7D84C2" w14:textId="71D957F8" w:rsidR="009473C7" w:rsidRPr="006C26E1" w:rsidRDefault="00D0336B" w:rsidP="00A84EF4">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Bao gồm</w:t>
      </w:r>
      <w:r w:rsidR="007A5D63" w:rsidRPr="006C26E1">
        <w:rPr>
          <w:rFonts w:asciiTheme="minorHAnsi" w:hAnsiTheme="minorHAnsi" w:cstheme="minorHAnsi"/>
          <w:sz w:val="24"/>
          <w:szCs w:val="24"/>
          <w:lang w:val="pt-BR"/>
        </w:rPr>
        <w:t xml:space="preserve"> những nội dung được hệ thống đề xuất cho người dùng từ các mục Thể thao, Sự kiện</w:t>
      </w:r>
      <w:r w:rsidR="008E0654" w:rsidRPr="006C26E1">
        <w:rPr>
          <w:rFonts w:asciiTheme="minorHAnsi" w:hAnsiTheme="minorHAnsi" w:cstheme="minorHAnsi"/>
          <w:sz w:val="24"/>
          <w:szCs w:val="24"/>
          <w:lang w:val="pt-BR"/>
        </w:rPr>
        <w:t xml:space="preserve"> (nếu có)</w:t>
      </w:r>
      <w:r w:rsidR="007A5D63" w:rsidRPr="006C26E1">
        <w:rPr>
          <w:rFonts w:asciiTheme="minorHAnsi" w:hAnsiTheme="minorHAnsi" w:cstheme="minorHAnsi"/>
          <w:sz w:val="24"/>
          <w:szCs w:val="24"/>
          <w:lang w:val="pt-BR"/>
        </w:rPr>
        <w:t>.</w:t>
      </w:r>
      <w:r w:rsidR="009473C7" w:rsidRPr="006C26E1">
        <w:rPr>
          <w:rFonts w:asciiTheme="minorHAnsi" w:hAnsiTheme="minorHAnsi" w:cstheme="minorHAnsi"/>
          <w:sz w:val="24"/>
          <w:szCs w:val="24"/>
          <w:lang w:val="pt-BR"/>
        </w:rPr>
        <w:t xml:space="preserve"> </w:t>
      </w:r>
      <w:r w:rsidR="0096205C" w:rsidRPr="006C26E1">
        <w:rPr>
          <w:rFonts w:asciiTheme="minorHAnsi" w:hAnsiTheme="minorHAnsi" w:cstheme="minorHAnsi"/>
          <w:sz w:val="24"/>
          <w:szCs w:val="24"/>
          <w:lang w:val="pt-BR"/>
        </w:rPr>
        <w:t>Trong trường hợp, người dùng chưa login hoặc mới login lần đầ</w:t>
      </w:r>
      <w:r w:rsidR="00337195" w:rsidRPr="006C26E1">
        <w:rPr>
          <w:rFonts w:asciiTheme="minorHAnsi" w:hAnsiTheme="minorHAnsi" w:cstheme="minorHAnsi"/>
          <w:sz w:val="24"/>
          <w:szCs w:val="24"/>
          <w:lang w:val="pt-BR"/>
        </w:rPr>
        <w:t xml:space="preserve">u thì </w:t>
      </w:r>
      <w:r w:rsidR="0096205C" w:rsidRPr="006C26E1">
        <w:rPr>
          <w:rFonts w:asciiTheme="minorHAnsi" w:hAnsiTheme="minorHAnsi" w:cstheme="minorHAnsi"/>
          <w:sz w:val="24"/>
          <w:szCs w:val="24"/>
          <w:lang w:val="pt-BR"/>
        </w:rPr>
        <w:t>cần có mục đề xuất cho guest</w:t>
      </w:r>
      <w:r w:rsidRPr="006C26E1">
        <w:rPr>
          <w:rFonts w:asciiTheme="minorHAnsi" w:hAnsiTheme="minorHAnsi" w:cstheme="minorHAnsi"/>
          <w:sz w:val="24"/>
          <w:szCs w:val="24"/>
          <w:lang w:val="pt-BR"/>
        </w:rPr>
        <w:t>.</w:t>
      </w:r>
    </w:p>
    <w:p w14:paraId="10B45735" w14:textId="77777777" w:rsidR="00D0336B" w:rsidRPr="006C26E1" w:rsidRDefault="00D0336B" w:rsidP="00A84EF4">
      <w:pPr>
        <w:jc w:val="both"/>
        <w:rPr>
          <w:rFonts w:asciiTheme="minorHAnsi" w:hAnsiTheme="minorHAnsi" w:cstheme="minorHAnsi"/>
          <w:sz w:val="24"/>
          <w:szCs w:val="24"/>
          <w:lang w:val="pt-BR"/>
        </w:rPr>
      </w:pPr>
    </w:p>
    <w:p w14:paraId="2B618C8D" w14:textId="77777777" w:rsidR="004404E7" w:rsidRPr="006C26E1" w:rsidRDefault="001665CF" w:rsidP="004404E7">
      <w:pPr>
        <w:rPr>
          <w:rFonts w:asciiTheme="minorHAnsi" w:hAnsiTheme="minorHAnsi" w:cstheme="minorHAnsi"/>
          <w:sz w:val="24"/>
          <w:szCs w:val="24"/>
          <w:highlight w:val="yellow"/>
          <w:lang w:val="pt-BR"/>
        </w:rPr>
      </w:pPr>
      <w:r w:rsidRPr="006C26E1">
        <w:rPr>
          <w:rFonts w:asciiTheme="minorHAnsi" w:hAnsiTheme="minorHAnsi" w:cstheme="minorHAnsi"/>
          <w:b/>
          <w:sz w:val="24"/>
          <w:szCs w:val="24"/>
          <w:lang w:val="pt-BR"/>
        </w:rPr>
        <w:t xml:space="preserve">Mô tả design </w:t>
      </w:r>
      <w:r w:rsidRPr="006C26E1">
        <w:rPr>
          <w:rFonts w:asciiTheme="minorHAnsi" w:hAnsiTheme="minorHAnsi" w:cstheme="minorHAnsi"/>
          <w:sz w:val="24"/>
          <w:szCs w:val="24"/>
          <w:lang w:val="pt-BR"/>
        </w:rPr>
        <w:t xml:space="preserve">tương tự </w:t>
      </w:r>
      <w:hyperlink w:anchor="_Mục_tuyển_chọn" w:history="1">
        <w:r w:rsidRPr="006C26E1">
          <w:rPr>
            <w:rStyle w:val="Hyperlink"/>
            <w:rFonts w:asciiTheme="minorHAnsi" w:hAnsiTheme="minorHAnsi" w:cstheme="minorHAnsi"/>
            <w:sz w:val="24"/>
            <w:szCs w:val="24"/>
            <w:lang w:val="pt-BR"/>
          </w:rPr>
          <w:t>mô tả design mục Tuyển chọn</w:t>
        </w:r>
      </w:hyperlink>
      <w:r w:rsidR="007A5D63" w:rsidRPr="006C26E1">
        <w:rPr>
          <w:rFonts w:asciiTheme="minorHAnsi" w:hAnsiTheme="minorHAnsi" w:cstheme="minorHAnsi"/>
          <w:b/>
          <w:sz w:val="24"/>
          <w:szCs w:val="24"/>
          <w:lang w:val="pt-BR"/>
        </w:rPr>
        <w:t>.</w:t>
      </w:r>
      <w:r w:rsidR="00866788" w:rsidRPr="006C26E1">
        <w:rPr>
          <w:rFonts w:asciiTheme="minorHAnsi" w:hAnsiTheme="minorHAnsi" w:cstheme="minorHAnsi"/>
          <w:b/>
          <w:sz w:val="24"/>
          <w:szCs w:val="24"/>
          <w:lang w:val="pt-BR"/>
        </w:rPr>
        <w:t xml:space="preserve"> </w:t>
      </w:r>
      <w:r w:rsidR="007A5D63" w:rsidRPr="006C26E1">
        <w:rPr>
          <w:rFonts w:asciiTheme="minorHAnsi" w:hAnsiTheme="minorHAnsi" w:cstheme="minorHAnsi"/>
          <w:sz w:val="24"/>
          <w:szCs w:val="24"/>
          <w:lang w:val="pt-BR"/>
        </w:rPr>
        <w:t>Lưu ý: trong mục này, hiển thị designed poster 16:9 (nếu có) hoặc hiển thị video frame tỉ lệ 16:9.</w:t>
      </w:r>
      <w:r w:rsidR="004404E7" w:rsidRPr="006C26E1">
        <w:rPr>
          <w:rFonts w:asciiTheme="minorHAnsi" w:hAnsiTheme="minorHAnsi" w:cstheme="minorHAnsi"/>
          <w:sz w:val="24"/>
          <w:szCs w:val="24"/>
          <w:highlight w:val="yellow"/>
          <w:lang w:val="pt-BR"/>
        </w:rPr>
        <w:t xml:space="preserve"> </w:t>
      </w:r>
    </w:p>
    <w:p w14:paraId="3CB648E9" w14:textId="77777777" w:rsidR="00D40E09" w:rsidRPr="006C26E1" w:rsidRDefault="00D40E09" w:rsidP="00D40E09">
      <w:pPr>
        <w:jc w:val="both"/>
        <w:rPr>
          <w:rFonts w:asciiTheme="minorHAnsi" w:hAnsiTheme="minorHAnsi" w:cstheme="minorHAnsi"/>
          <w:b/>
          <w:sz w:val="24"/>
          <w:szCs w:val="24"/>
          <w:lang w:val="pt-BR"/>
        </w:rPr>
      </w:pPr>
    </w:p>
    <w:p w14:paraId="55E4A40E" w14:textId="4ACF4DFD" w:rsidR="00D40E09" w:rsidRPr="006C26E1" w:rsidRDefault="00D40E09" w:rsidP="00D40E09">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Hiển thị của mục tại trang Nổi bật</w:t>
      </w:r>
      <w:r w:rsidR="00D0336B" w:rsidRPr="006C26E1">
        <w:rPr>
          <w:rFonts w:asciiTheme="minorHAnsi" w:hAnsiTheme="minorHAnsi" w:cstheme="minorHAnsi"/>
          <w:sz w:val="24"/>
          <w:szCs w:val="24"/>
          <w:lang w:val="pt-BR"/>
        </w:rPr>
        <w:t xml:space="preserve"> bao gồm </w:t>
      </w:r>
      <w:r w:rsidRPr="006C26E1">
        <w:rPr>
          <w:rFonts w:asciiTheme="minorHAnsi" w:hAnsiTheme="minorHAnsi" w:cstheme="minorHAnsi"/>
          <w:sz w:val="24"/>
          <w:szCs w:val="24"/>
          <w:lang w:val="pt-BR"/>
        </w:rPr>
        <w:t>ít nhất 1 nội dung thuộc mỗi mục trên</w:t>
      </w:r>
      <w:r w:rsidR="00D0336B"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xuất hiện ngẫu nhiên và không trùng với nội dung đã có trong mục tuyển chọn, mục phổ biến – Thể thao-Sự kiện và header image slider.</w:t>
      </w:r>
    </w:p>
    <w:p w14:paraId="33F25F5E" w14:textId="77777777" w:rsidR="007A5D63" w:rsidRPr="006C26E1" w:rsidRDefault="007A5D63" w:rsidP="00D40E09">
      <w:pPr>
        <w:rPr>
          <w:rFonts w:asciiTheme="minorHAnsi" w:hAnsiTheme="minorHAnsi" w:cstheme="minorHAnsi"/>
          <w:b/>
          <w:sz w:val="24"/>
          <w:szCs w:val="24"/>
          <w:lang w:val="pt-BR"/>
        </w:rPr>
      </w:pPr>
      <w:r w:rsidRPr="006C26E1">
        <w:rPr>
          <w:rFonts w:asciiTheme="minorHAnsi" w:hAnsiTheme="minorHAnsi" w:cstheme="minorHAnsi"/>
          <w:b/>
          <w:sz w:val="24"/>
          <w:szCs w:val="24"/>
          <w:lang w:val="pt-BR"/>
        </w:rPr>
        <w:t xml:space="preserve">Hiển thị đầy đủ </w:t>
      </w:r>
      <w:r w:rsidR="001665CF" w:rsidRPr="006C26E1">
        <w:rPr>
          <w:rFonts w:asciiTheme="minorHAnsi" w:hAnsiTheme="minorHAnsi" w:cstheme="minorHAnsi"/>
          <w:sz w:val="24"/>
          <w:szCs w:val="24"/>
          <w:lang w:val="pt-BR"/>
        </w:rPr>
        <w:t xml:space="preserve">tương tự </w:t>
      </w:r>
      <w:hyperlink w:anchor="_Mục_phổ_biến" w:history="1">
        <w:r w:rsidR="001665CF" w:rsidRPr="006C26E1">
          <w:rPr>
            <w:rStyle w:val="Hyperlink"/>
            <w:rFonts w:asciiTheme="minorHAnsi" w:hAnsiTheme="minorHAnsi" w:cstheme="minorHAnsi"/>
            <w:sz w:val="24"/>
            <w:szCs w:val="24"/>
            <w:lang w:val="pt-BR"/>
          </w:rPr>
          <w:t>Hiển thị đầy đủ của mục phổ biến – Thể thao-Sự kiện</w:t>
        </w:r>
      </w:hyperlink>
    </w:p>
    <w:p w14:paraId="3306C37F" w14:textId="77777777" w:rsidR="007A5D63" w:rsidRPr="006C26E1" w:rsidRDefault="007A5D63" w:rsidP="007A5D63">
      <w:pPr>
        <w:pStyle w:val="Heading3"/>
        <w:rPr>
          <w:rFonts w:asciiTheme="minorHAnsi" w:hAnsiTheme="minorHAnsi" w:cstheme="minorHAnsi"/>
          <w:sz w:val="24"/>
          <w:lang w:val="pt-BR"/>
        </w:rPr>
      </w:pPr>
      <w:bookmarkStart w:id="3428" w:name="_Toc3792867"/>
      <w:bookmarkStart w:id="3429" w:name="_Toc3986414"/>
      <w:bookmarkStart w:id="3430" w:name="_Toc3989496"/>
      <w:bookmarkStart w:id="3431" w:name="_Toc4169060"/>
      <w:bookmarkStart w:id="3432" w:name="_Toc5382217"/>
      <w:bookmarkEnd w:id="3428"/>
      <w:bookmarkEnd w:id="3429"/>
      <w:bookmarkEnd w:id="3430"/>
      <w:bookmarkEnd w:id="3431"/>
      <w:r w:rsidRPr="006C26E1">
        <w:rPr>
          <w:rFonts w:asciiTheme="minorHAnsi" w:hAnsiTheme="minorHAnsi" w:cstheme="minorHAnsi"/>
          <w:sz w:val="24"/>
          <w:lang w:val="pt-BR"/>
        </w:rPr>
        <w:t>Mục đề xuất – tổng hợp</w:t>
      </w:r>
      <w:bookmarkEnd w:id="3432"/>
    </w:p>
    <w:p w14:paraId="798B6A3A" w14:textId="7ACCD659" w:rsidR="0096205C" w:rsidRPr="006C26E1" w:rsidRDefault="00D0336B" w:rsidP="00C84BD3">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Bao gồm</w:t>
      </w:r>
      <w:r w:rsidR="007A5D63" w:rsidRPr="006C26E1">
        <w:rPr>
          <w:rFonts w:asciiTheme="minorHAnsi" w:hAnsiTheme="minorHAnsi" w:cstheme="minorHAnsi"/>
          <w:sz w:val="24"/>
          <w:szCs w:val="24"/>
          <w:lang w:val="pt-BR"/>
        </w:rPr>
        <w:t xml:space="preserve"> những nội dung được hệ thống đề xuất cho người dùng từ các mục Phim truyện, Giải trí, Thiế</w:t>
      </w:r>
      <w:r w:rsidR="001F053D" w:rsidRPr="006C26E1">
        <w:rPr>
          <w:rFonts w:asciiTheme="minorHAnsi" w:hAnsiTheme="minorHAnsi" w:cstheme="minorHAnsi"/>
          <w:sz w:val="24"/>
          <w:szCs w:val="24"/>
          <w:lang w:val="pt-BR"/>
        </w:rPr>
        <w:t xml:space="preserve">u nhi. </w:t>
      </w:r>
      <w:r w:rsidR="0096205C" w:rsidRPr="006C26E1">
        <w:rPr>
          <w:rFonts w:asciiTheme="minorHAnsi" w:hAnsiTheme="minorHAnsi" w:cstheme="minorHAnsi"/>
          <w:sz w:val="24"/>
          <w:szCs w:val="24"/>
          <w:lang w:val="pt-BR"/>
        </w:rPr>
        <w:t>Trong trường hợp, người dùng chưa login hoặc mới login lần đầ</w:t>
      </w:r>
      <w:r w:rsidR="00337195" w:rsidRPr="006C26E1">
        <w:rPr>
          <w:rFonts w:asciiTheme="minorHAnsi" w:hAnsiTheme="minorHAnsi" w:cstheme="minorHAnsi"/>
          <w:sz w:val="24"/>
          <w:szCs w:val="24"/>
          <w:lang w:val="pt-BR"/>
        </w:rPr>
        <w:t xml:space="preserve">u thì </w:t>
      </w:r>
      <w:r w:rsidR="0096205C" w:rsidRPr="006C26E1">
        <w:rPr>
          <w:rFonts w:asciiTheme="minorHAnsi" w:hAnsiTheme="minorHAnsi" w:cstheme="minorHAnsi"/>
          <w:sz w:val="24"/>
          <w:szCs w:val="24"/>
          <w:lang w:val="pt-BR"/>
        </w:rPr>
        <w:t>cần có mục đề xuất cho guest</w:t>
      </w:r>
    </w:p>
    <w:p w14:paraId="3254BC2F" w14:textId="77777777" w:rsidR="009473C7" w:rsidRPr="006C26E1" w:rsidRDefault="009473C7" w:rsidP="0096205C">
      <w:pPr>
        <w:rPr>
          <w:rFonts w:asciiTheme="minorHAnsi" w:hAnsiTheme="minorHAnsi" w:cstheme="minorHAnsi"/>
          <w:sz w:val="24"/>
          <w:szCs w:val="24"/>
          <w:lang w:val="pt-BR"/>
        </w:rPr>
      </w:pPr>
    </w:p>
    <w:p w14:paraId="0A1233A7" w14:textId="77777777" w:rsidR="00F64E1A" w:rsidRPr="006C26E1" w:rsidRDefault="00F64E1A" w:rsidP="00F64E1A">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 xml:space="preserve">Mô tả design </w:t>
      </w:r>
      <w:r w:rsidRPr="006C26E1">
        <w:rPr>
          <w:rFonts w:asciiTheme="minorHAnsi" w:hAnsiTheme="minorHAnsi" w:cstheme="minorHAnsi"/>
          <w:sz w:val="24"/>
          <w:szCs w:val="24"/>
          <w:lang w:val="pt-BR"/>
        </w:rPr>
        <w:t xml:space="preserve">tương tự </w:t>
      </w:r>
      <w:hyperlink w:anchor="_Mục_tuyển_chọn" w:history="1">
        <w:r w:rsidRPr="006C26E1">
          <w:rPr>
            <w:rStyle w:val="Hyperlink"/>
            <w:rFonts w:asciiTheme="minorHAnsi" w:hAnsiTheme="minorHAnsi" w:cstheme="minorHAnsi"/>
            <w:sz w:val="24"/>
            <w:szCs w:val="24"/>
            <w:lang w:val="pt-BR"/>
          </w:rPr>
          <w:t>mô tả design mục Tuyển chọn</w:t>
        </w:r>
      </w:hyperlink>
      <w:r w:rsidRPr="006C26E1">
        <w:rPr>
          <w:rFonts w:asciiTheme="minorHAnsi" w:hAnsiTheme="minorHAnsi" w:cstheme="minorHAnsi"/>
          <w:b/>
          <w:sz w:val="24"/>
          <w:szCs w:val="24"/>
          <w:lang w:val="pt-BR"/>
        </w:rPr>
        <w:t xml:space="preserve">. </w:t>
      </w:r>
      <w:r w:rsidRPr="006C26E1">
        <w:rPr>
          <w:rFonts w:asciiTheme="minorHAnsi" w:hAnsiTheme="minorHAnsi" w:cstheme="minorHAnsi"/>
          <w:sz w:val="24"/>
          <w:szCs w:val="24"/>
          <w:lang w:val="pt-BR"/>
        </w:rPr>
        <w:t>Lưu ý: trong mục này, hiển thị tại trang Nổi bật dạng grid, col default = 3, row default = 2 với designed poster 1.45</w:t>
      </w:r>
      <w:r w:rsidR="00840E76" w:rsidRPr="006C26E1">
        <w:rPr>
          <w:rFonts w:asciiTheme="minorHAnsi" w:hAnsiTheme="minorHAnsi" w:cstheme="minorHAnsi"/>
          <w:sz w:val="24"/>
          <w:szCs w:val="24"/>
          <w:lang w:val="pt-BR"/>
        </w:rPr>
        <w:t>.</w:t>
      </w:r>
      <w:r w:rsidRPr="006C26E1">
        <w:rPr>
          <w:rFonts w:asciiTheme="minorHAnsi" w:hAnsiTheme="minorHAnsi" w:cstheme="minorHAnsi"/>
          <w:sz w:val="24"/>
          <w:szCs w:val="24"/>
          <w:lang w:val="pt-BR"/>
        </w:rPr>
        <w:t xml:space="preserve"> </w:t>
      </w:r>
    </w:p>
    <w:p w14:paraId="651E9592" w14:textId="77777777" w:rsidR="0012327D" w:rsidRPr="006C26E1" w:rsidRDefault="0012327D" w:rsidP="0012327D">
      <w:pPr>
        <w:jc w:val="both"/>
        <w:rPr>
          <w:rFonts w:asciiTheme="minorHAnsi" w:hAnsiTheme="minorHAnsi" w:cstheme="minorHAnsi"/>
          <w:b/>
          <w:sz w:val="24"/>
          <w:szCs w:val="24"/>
          <w:lang w:val="pt-BR"/>
        </w:rPr>
      </w:pPr>
    </w:p>
    <w:p w14:paraId="6EC8E25F" w14:textId="7A1D75B5" w:rsidR="0012327D" w:rsidRPr="006C26E1" w:rsidRDefault="0012327D" w:rsidP="0012327D">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Hiển thị của mục tại trang Nổi bật</w:t>
      </w:r>
      <w:r w:rsidR="00D0336B" w:rsidRPr="006C26E1">
        <w:rPr>
          <w:rFonts w:asciiTheme="minorHAnsi" w:hAnsiTheme="minorHAnsi" w:cstheme="minorHAnsi"/>
          <w:b/>
          <w:sz w:val="24"/>
          <w:szCs w:val="24"/>
          <w:lang w:val="pt-BR"/>
        </w:rPr>
        <w:t xml:space="preserve"> </w:t>
      </w:r>
      <w:r w:rsidR="00D0336B" w:rsidRPr="006C26E1">
        <w:rPr>
          <w:rFonts w:asciiTheme="minorHAnsi" w:hAnsiTheme="minorHAnsi" w:cstheme="minorHAnsi"/>
          <w:sz w:val="24"/>
          <w:szCs w:val="24"/>
          <w:lang w:val="pt-BR"/>
        </w:rPr>
        <w:t>bao gồm</w:t>
      </w:r>
      <w:r w:rsidRPr="006C26E1">
        <w:rPr>
          <w:rFonts w:asciiTheme="minorHAnsi" w:hAnsiTheme="minorHAnsi" w:cstheme="minorHAnsi"/>
          <w:sz w:val="24"/>
          <w:szCs w:val="24"/>
          <w:lang w:val="pt-BR"/>
        </w:rPr>
        <w:t xml:space="preserve"> ít nhất 1 nội dung thuộc mỗi mục trê</w:t>
      </w:r>
      <w:r w:rsidR="00D0336B" w:rsidRPr="006C26E1">
        <w:rPr>
          <w:rFonts w:asciiTheme="minorHAnsi" w:hAnsiTheme="minorHAnsi" w:cstheme="minorHAnsi"/>
          <w:sz w:val="24"/>
          <w:szCs w:val="24"/>
          <w:lang w:val="pt-BR"/>
        </w:rPr>
        <w:t xml:space="preserve">n, </w:t>
      </w:r>
      <w:r w:rsidRPr="006C26E1">
        <w:rPr>
          <w:rFonts w:asciiTheme="minorHAnsi" w:hAnsiTheme="minorHAnsi" w:cstheme="minorHAnsi"/>
          <w:sz w:val="24"/>
          <w:szCs w:val="24"/>
          <w:lang w:val="pt-BR"/>
        </w:rPr>
        <w:t>xuất hiện ngẫu nhiên và không trùng với nội dung đã có trong mục tuyển chọn, mục phổ biến – tổng hợp và header image slider.</w:t>
      </w:r>
    </w:p>
    <w:p w14:paraId="269E314A" w14:textId="77777777" w:rsidR="009473C7" w:rsidRPr="006C26E1" w:rsidRDefault="009473C7" w:rsidP="007A5D63">
      <w:pPr>
        <w:rPr>
          <w:rFonts w:asciiTheme="minorHAnsi" w:hAnsiTheme="minorHAnsi" w:cstheme="minorHAnsi"/>
          <w:sz w:val="24"/>
          <w:szCs w:val="24"/>
          <w:lang w:val="pt-BR"/>
        </w:rPr>
      </w:pPr>
    </w:p>
    <w:p w14:paraId="7981ABDD" w14:textId="5994A624" w:rsidR="001665CF" w:rsidRPr="006C26E1" w:rsidRDefault="001665CF" w:rsidP="001665CF">
      <w:pPr>
        <w:rPr>
          <w:rFonts w:asciiTheme="minorHAnsi" w:hAnsiTheme="minorHAnsi" w:cstheme="minorHAnsi"/>
          <w:b/>
          <w:sz w:val="24"/>
          <w:szCs w:val="24"/>
          <w:lang w:val="pt-BR"/>
        </w:rPr>
      </w:pPr>
      <w:r w:rsidRPr="006C26E1">
        <w:rPr>
          <w:rFonts w:asciiTheme="minorHAnsi" w:hAnsiTheme="minorHAnsi" w:cstheme="minorHAnsi"/>
          <w:b/>
          <w:sz w:val="24"/>
          <w:szCs w:val="24"/>
          <w:lang w:val="pt-BR"/>
        </w:rPr>
        <w:t xml:space="preserve">Hiển thị đầy đủ </w:t>
      </w:r>
      <w:r w:rsidRPr="006C26E1">
        <w:rPr>
          <w:rFonts w:asciiTheme="minorHAnsi" w:hAnsiTheme="minorHAnsi" w:cstheme="minorHAnsi"/>
          <w:sz w:val="24"/>
          <w:szCs w:val="24"/>
          <w:lang w:val="pt-BR"/>
        </w:rPr>
        <w:t xml:space="preserve">tương tự </w:t>
      </w:r>
      <w:hyperlink w:anchor="_Mục_phổ_biến_1" w:history="1">
        <w:r w:rsidRPr="006C26E1">
          <w:rPr>
            <w:rStyle w:val="Hyperlink"/>
            <w:rFonts w:asciiTheme="minorHAnsi" w:hAnsiTheme="minorHAnsi" w:cstheme="minorHAnsi"/>
            <w:sz w:val="24"/>
            <w:szCs w:val="24"/>
            <w:lang w:val="pt-BR"/>
          </w:rPr>
          <w:t>Hiển thị đầy đủ mục phổ biến – tổng hợp</w:t>
        </w:r>
      </w:hyperlink>
    </w:p>
    <w:p w14:paraId="168AEBCF" w14:textId="6B0DF75E" w:rsidR="00B41C9E" w:rsidRPr="006C26E1" w:rsidRDefault="00D717EA" w:rsidP="00A84EF4">
      <w:pPr>
        <w:pStyle w:val="Heading2"/>
      </w:pPr>
      <w:bookmarkStart w:id="3433" w:name="_Toc5382218"/>
      <w:r w:rsidRPr="006C26E1">
        <w:lastRenderedPageBreak/>
        <w:t>PLAYER</w:t>
      </w:r>
      <w:bookmarkEnd w:id="3433"/>
    </w:p>
    <w:p w14:paraId="114B1F67" w14:textId="77777777" w:rsidR="00BA6935" w:rsidRPr="006C26E1" w:rsidRDefault="00BA6935" w:rsidP="00BA6935">
      <w:pPr>
        <w:pStyle w:val="Heading3"/>
        <w:rPr>
          <w:rFonts w:asciiTheme="minorHAnsi" w:hAnsiTheme="minorHAnsi" w:cstheme="minorHAnsi"/>
          <w:i w:val="0"/>
          <w:sz w:val="24"/>
          <w:lang w:val="pt-BR"/>
        </w:rPr>
      </w:pPr>
      <w:bookmarkStart w:id="3434" w:name="_Player_in_portrait"/>
      <w:bookmarkStart w:id="3435" w:name="_Ref2865598"/>
      <w:bookmarkStart w:id="3436" w:name="_Ref2865602"/>
      <w:bookmarkStart w:id="3437" w:name="_Toc5382219"/>
      <w:bookmarkEnd w:id="3434"/>
      <w:r w:rsidRPr="006C26E1">
        <w:rPr>
          <w:rFonts w:asciiTheme="minorHAnsi" w:hAnsiTheme="minorHAnsi" w:cstheme="minorHAnsi"/>
          <w:sz w:val="24"/>
          <w:lang w:val="pt-BR"/>
        </w:rPr>
        <w:t>Player in portrait mode</w:t>
      </w:r>
      <w:bookmarkEnd w:id="3435"/>
      <w:bookmarkEnd w:id="3436"/>
      <w:bookmarkEnd w:id="3437"/>
    </w:p>
    <w:p w14:paraId="47341341" w14:textId="77777777" w:rsidR="0097358C" w:rsidRPr="006C26E1" w:rsidRDefault="0097358C" w:rsidP="0097358C">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01AA1E4A" wp14:editId="7658A99D">
            <wp:extent cx="3319272" cy="5257800"/>
            <wp:effectExtent l="0" t="0" r="0" b="0"/>
            <wp:docPr id="44" name="Picture 44" descr="C:\Users\YenNH16\Downloads\SECOND SCREEN\Mockup\Player\Video-player-po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Player\Video-player-potra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9272" cy="5257800"/>
                    </a:xfrm>
                    <a:prstGeom prst="rect">
                      <a:avLst/>
                    </a:prstGeom>
                    <a:noFill/>
                    <a:ln>
                      <a:noFill/>
                    </a:ln>
                  </pic:spPr>
                </pic:pic>
              </a:graphicData>
            </a:graphic>
          </wp:inline>
        </w:drawing>
      </w:r>
    </w:p>
    <w:p w14:paraId="2359FB62" w14:textId="77777777" w:rsidR="00575445" w:rsidRPr="006C26E1" w:rsidRDefault="00575445" w:rsidP="00575445">
      <w:pPr>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Player in portrait mode</w:t>
      </w:r>
    </w:p>
    <w:p w14:paraId="42EF2083" w14:textId="77777777" w:rsidR="00575445" w:rsidRPr="006C26E1" w:rsidRDefault="00575445" w:rsidP="0097358C">
      <w:pPr>
        <w:jc w:val="both"/>
        <w:rPr>
          <w:rFonts w:asciiTheme="minorHAnsi" w:hAnsiTheme="minorHAnsi" w:cstheme="minorHAnsi"/>
          <w:sz w:val="24"/>
          <w:szCs w:val="24"/>
          <w:lang w:val="pt-BR"/>
        </w:rPr>
      </w:pPr>
    </w:p>
    <w:p w14:paraId="4F14B579" w14:textId="561AA89E" w:rsidR="0097358C" w:rsidRPr="006C26E1" w:rsidRDefault="0097358C" w:rsidP="0097358C">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Player khi chưa ở chế độ fullscreen</w:t>
      </w:r>
      <w:r w:rsidR="004165A6">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bao gồ</w:t>
      </w:r>
      <w:r w:rsidR="00575445" w:rsidRPr="006C26E1">
        <w:rPr>
          <w:rFonts w:asciiTheme="minorHAnsi" w:hAnsiTheme="minorHAnsi" w:cstheme="minorHAnsi"/>
          <w:sz w:val="24"/>
          <w:szCs w:val="24"/>
          <w:lang w:val="pt-BR"/>
        </w:rPr>
        <w:t xml:space="preserve">m các tính </w:t>
      </w:r>
      <w:r w:rsidRPr="006C26E1">
        <w:rPr>
          <w:rFonts w:asciiTheme="minorHAnsi" w:hAnsiTheme="minorHAnsi" w:cstheme="minorHAnsi"/>
          <w:sz w:val="24"/>
          <w:szCs w:val="24"/>
          <w:lang w:val="pt-BR"/>
        </w:rPr>
        <w:t>năng</w:t>
      </w:r>
      <w:r w:rsidR="004165A6">
        <w:rPr>
          <w:rFonts w:asciiTheme="minorHAnsi" w:hAnsiTheme="minorHAnsi" w:cstheme="minorHAnsi"/>
          <w:sz w:val="24"/>
          <w:szCs w:val="24"/>
          <w:lang w:val="pt-BR"/>
        </w:rPr>
        <w:t xml:space="preserve"> (được hiển thị khi chạm vào khu vực player)</w:t>
      </w:r>
    </w:p>
    <w:p w14:paraId="201BE276" w14:textId="77777777" w:rsidR="002C2243" w:rsidRPr="006C26E1" w:rsidRDefault="0071710A" w:rsidP="002C2243">
      <w:pPr>
        <w:numPr>
          <w:ilvl w:val="0"/>
          <w:numId w:val="24"/>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w:t>
      </w:r>
      <w:r w:rsidR="00575445" w:rsidRPr="006C26E1">
        <w:rPr>
          <w:rFonts w:asciiTheme="minorHAnsi" w:hAnsiTheme="minorHAnsi" w:cstheme="minorHAnsi"/>
          <w:sz w:val="24"/>
          <w:szCs w:val="24"/>
          <w:lang w:val="pt-BR"/>
        </w:rPr>
        <w:t>Chuyển player về c</w:t>
      </w:r>
      <w:r w:rsidR="0097358C" w:rsidRPr="006C26E1">
        <w:rPr>
          <w:rFonts w:asciiTheme="minorHAnsi" w:hAnsiTheme="minorHAnsi" w:cstheme="minorHAnsi"/>
          <w:sz w:val="24"/>
          <w:szCs w:val="24"/>
          <w:lang w:val="pt-BR"/>
        </w:rPr>
        <w:t xml:space="preserve">hế độ PiP </w:t>
      </w:r>
      <w:r w:rsidR="00E87267">
        <w:rPr>
          <w:rFonts w:asciiTheme="minorHAnsi" w:hAnsiTheme="minorHAnsi" w:cstheme="minorHAnsi"/>
          <w:sz w:val="24"/>
          <w:szCs w:val="24"/>
          <w:lang w:val="pt-BR"/>
        </w:rPr>
        <w:t>(luôn</w:t>
      </w:r>
      <w:r w:rsidR="00A37B74">
        <w:rPr>
          <w:rFonts w:asciiTheme="minorHAnsi" w:hAnsiTheme="minorHAnsi" w:cstheme="minorHAnsi"/>
          <w:sz w:val="24"/>
          <w:szCs w:val="24"/>
          <w:lang w:val="pt-BR"/>
        </w:rPr>
        <w:t xml:space="preserve"> luôn</w:t>
      </w:r>
      <w:r w:rsidR="00E87267">
        <w:rPr>
          <w:rFonts w:asciiTheme="minorHAnsi" w:hAnsiTheme="minorHAnsi" w:cstheme="minorHAnsi"/>
          <w:sz w:val="24"/>
          <w:szCs w:val="24"/>
          <w:lang w:val="pt-BR"/>
        </w:rPr>
        <w:t xml:space="preserve"> hiển thị)</w:t>
      </w:r>
      <w:r w:rsidR="002C2243">
        <w:rPr>
          <w:rFonts w:asciiTheme="minorHAnsi" w:hAnsiTheme="minorHAnsi" w:cstheme="minorHAnsi"/>
          <w:sz w:val="24"/>
          <w:szCs w:val="24"/>
          <w:lang w:val="pt-BR"/>
        </w:rPr>
        <w:t xml:space="preserve"> và </w:t>
      </w:r>
      <w:r w:rsidR="002C2243" w:rsidRPr="006C26E1">
        <w:rPr>
          <w:rFonts w:asciiTheme="minorHAnsi" w:hAnsiTheme="minorHAnsi" w:cstheme="minorHAnsi"/>
          <w:sz w:val="24"/>
          <w:szCs w:val="24"/>
          <w:lang w:val="pt-BR"/>
        </w:rPr>
        <w:t xml:space="preserve">màn hình chính trở về mục trước đó. </w:t>
      </w:r>
      <w:r w:rsidR="00A37B74">
        <w:rPr>
          <w:rFonts w:asciiTheme="minorHAnsi" w:hAnsiTheme="minorHAnsi" w:cstheme="minorHAnsi"/>
          <w:sz w:val="24"/>
          <w:szCs w:val="24"/>
          <w:lang w:val="pt-BR"/>
        </w:rPr>
        <w:t xml:space="preserve"> Sau đó chạm lại vào khu vực PiP để trở về lại trạng thái player trước đó. </w:t>
      </w:r>
      <w:r w:rsidR="002C2243" w:rsidRPr="006C26E1">
        <w:rPr>
          <w:rFonts w:asciiTheme="minorHAnsi" w:hAnsiTheme="minorHAnsi" w:cstheme="minorHAnsi"/>
          <w:sz w:val="24"/>
          <w:szCs w:val="24"/>
          <w:lang w:val="pt-BR"/>
        </w:rPr>
        <w:t xml:space="preserve">Nếu người dùng nhấn phím “back” trên device, màn hình chính sẽ trở về mục trước đó và phim sẽ không chuyển về dạng pip. </w:t>
      </w:r>
    </w:p>
    <w:p w14:paraId="0A6959E7" w14:textId="77777777" w:rsidR="007454DE" w:rsidRPr="006C26E1" w:rsidRDefault="00272015" w:rsidP="007454DE">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426FD6BC" wp14:editId="578DC27D">
            <wp:extent cx="2404872" cy="4901184"/>
            <wp:effectExtent l="0" t="0" r="0" b="0"/>
            <wp:docPr id="17" name="Picture 17" descr="C:\Users\YenNH16\Downloads\SECOND SCREEN\Mockup\Player\Detail_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Player\Detail_Pi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r w:rsidRPr="006C26E1">
        <w:rPr>
          <w:rFonts w:asciiTheme="minorHAnsi" w:hAnsiTheme="minorHAnsi" w:cstheme="minorHAnsi"/>
          <w:sz w:val="24"/>
          <w:szCs w:val="24"/>
          <w:lang w:val="pt-BR"/>
        </w:rPr>
        <w:t xml:space="preserve"> </w:t>
      </w:r>
    </w:p>
    <w:p w14:paraId="432D650D" w14:textId="77777777" w:rsidR="00856714" w:rsidRPr="006C26E1" w:rsidRDefault="00272015" w:rsidP="00272015">
      <w:pPr>
        <w:pStyle w:val="ListParagraph"/>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Trong đó PiP có</w:t>
      </w:r>
    </w:p>
    <w:p w14:paraId="76CA7459" w14:textId="77777777" w:rsidR="00272015" w:rsidRPr="006C26E1" w:rsidRDefault="00272015" w:rsidP="003C1A48">
      <w:pPr>
        <w:pStyle w:val="ListParagraph"/>
        <w:numPr>
          <w:ilvl w:val="1"/>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Video player thể hiện progress bar</w:t>
      </w:r>
    </w:p>
    <w:p w14:paraId="279D3123" w14:textId="77777777" w:rsidR="00272015" w:rsidRPr="006C26E1" w:rsidRDefault="00272015" w:rsidP="003C1A48">
      <w:pPr>
        <w:pStyle w:val="ListParagraph"/>
        <w:numPr>
          <w:ilvl w:val="1"/>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Play/pause video</w:t>
      </w:r>
    </w:p>
    <w:p w14:paraId="02C8A749" w14:textId="084F1C75" w:rsidR="00921610" w:rsidRDefault="00272015" w:rsidP="00921610">
      <w:pPr>
        <w:pStyle w:val="ListParagraph"/>
        <w:numPr>
          <w:ilvl w:val="1"/>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Tắt PiP hoặc swipe sang phải để tắt</w:t>
      </w:r>
    </w:p>
    <w:p w14:paraId="5E0378FD" w14:textId="77777777" w:rsidR="002C2243" w:rsidRPr="00A84EF4" w:rsidRDefault="002C2243" w:rsidP="00A84EF4">
      <w:pPr>
        <w:jc w:val="both"/>
        <w:rPr>
          <w:rFonts w:asciiTheme="minorHAnsi" w:hAnsiTheme="minorHAnsi" w:cstheme="minorHAnsi"/>
          <w:sz w:val="24"/>
          <w:szCs w:val="24"/>
          <w:lang w:val="pt-BR"/>
        </w:rPr>
      </w:pPr>
    </w:p>
    <w:p w14:paraId="251534BB" w14:textId="77777777" w:rsidR="0097358C"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w:t>
      </w:r>
      <w:r w:rsidR="0097358C" w:rsidRPr="006C26E1">
        <w:rPr>
          <w:rFonts w:asciiTheme="minorHAnsi" w:hAnsiTheme="minorHAnsi" w:cstheme="minorHAnsi"/>
          <w:sz w:val="24"/>
          <w:szCs w:val="24"/>
          <w:lang w:val="pt-BR"/>
        </w:rPr>
        <w:t xml:space="preserve">Thanh thời gian </w:t>
      </w:r>
    </w:p>
    <w:p w14:paraId="0F0C4940" w14:textId="77777777" w:rsidR="00432D28" w:rsidRPr="006C26E1" w:rsidRDefault="007454DE" w:rsidP="003C1A48">
      <w:pPr>
        <w:pStyle w:val="ListParagraph"/>
        <w:numPr>
          <w:ilvl w:val="1"/>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Preview thumbnail</w:t>
      </w:r>
      <w:r w:rsidR="00450F2C" w:rsidRPr="006C26E1">
        <w:rPr>
          <w:rFonts w:asciiTheme="minorHAnsi" w:hAnsiTheme="minorHAnsi" w:cstheme="minorHAnsi"/>
          <w:sz w:val="24"/>
          <w:szCs w:val="24"/>
          <w:lang w:val="pt-BR"/>
        </w:rPr>
        <w:t xml:space="preserve"> </w:t>
      </w:r>
      <w:r w:rsidR="00713BB4" w:rsidRPr="006C26E1">
        <w:rPr>
          <w:rFonts w:asciiTheme="minorHAnsi" w:hAnsiTheme="minorHAnsi" w:cstheme="minorHAnsi"/>
          <w:sz w:val="24"/>
          <w:szCs w:val="24"/>
          <w:lang w:val="pt-BR"/>
        </w:rPr>
        <w:t>(</w:t>
      </w:r>
      <w:r w:rsidR="00450F2C" w:rsidRPr="006C26E1">
        <w:rPr>
          <w:rFonts w:asciiTheme="minorHAnsi" w:hAnsiTheme="minorHAnsi" w:cstheme="minorHAnsi"/>
          <w:sz w:val="24"/>
          <w:szCs w:val="24"/>
          <w:lang w:val="pt-BR"/>
        </w:rPr>
        <w:t xml:space="preserve">có </w:t>
      </w:r>
      <w:r w:rsidR="00593E1E" w:rsidRPr="006C26E1">
        <w:rPr>
          <w:rFonts w:asciiTheme="minorHAnsi" w:hAnsiTheme="minorHAnsi" w:cstheme="minorHAnsi"/>
          <w:sz w:val="24"/>
          <w:szCs w:val="24"/>
          <w:lang w:val="pt-BR"/>
        </w:rPr>
        <w:t xml:space="preserve">video </w:t>
      </w:r>
      <w:r w:rsidR="00450F2C" w:rsidRPr="006C26E1">
        <w:rPr>
          <w:rFonts w:asciiTheme="minorHAnsi" w:hAnsiTheme="minorHAnsi" w:cstheme="minorHAnsi"/>
          <w:sz w:val="24"/>
          <w:szCs w:val="24"/>
          <w:lang w:val="pt-BR"/>
        </w:rPr>
        <w:t>frame tỉ lệ 16:9</w:t>
      </w:r>
      <w:r w:rsidR="00713BB4" w:rsidRPr="006C26E1">
        <w:rPr>
          <w:rFonts w:asciiTheme="minorHAnsi" w:hAnsiTheme="minorHAnsi" w:cstheme="minorHAnsi"/>
          <w:sz w:val="24"/>
          <w:szCs w:val="24"/>
          <w:lang w:val="pt-BR"/>
        </w:rPr>
        <w:t>) c</w:t>
      </w:r>
      <w:r w:rsidR="00593E1E" w:rsidRPr="006C26E1">
        <w:rPr>
          <w:rFonts w:asciiTheme="minorHAnsi" w:hAnsiTheme="minorHAnsi" w:cstheme="minorHAnsi"/>
          <w:sz w:val="24"/>
          <w:szCs w:val="24"/>
          <w:lang w:val="pt-BR"/>
        </w:rPr>
        <w:t>ho</w:t>
      </w:r>
      <w:r w:rsidRPr="006C26E1">
        <w:rPr>
          <w:rFonts w:asciiTheme="minorHAnsi" w:hAnsiTheme="minorHAnsi" w:cstheme="minorHAnsi"/>
          <w:sz w:val="24"/>
          <w:szCs w:val="24"/>
          <w:lang w:val="pt-BR"/>
        </w:rPr>
        <w:t xml:space="preserve"> từ</w:t>
      </w:r>
      <w:r w:rsidR="00593E1E" w:rsidRPr="006C26E1">
        <w:rPr>
          <w:rFonts w:asciiTheme="minorHAnsi" w:hAnsiTheme="minorHAnsi" w:cstheme="minorHAnsi"/>
          <w:sz w:val="24"/>
          <w:szCs w:val="24"/>
          <w:lang w:val="pt-BR"/>
        </w:rPr>
        <w:t>ng scene</w:t>
      </w:r>
      <w:r w:rsidRPr="006C26E1">
        <w:rPr>
          <w:rFonts w:asciiTheme="minorHAnsi" w:hAnsiTheme="minorHAnsi" w:cstheme="minorHAnsi"/>
          <w:sz w:val="24"/>
          <w:szCs w:val="24"/>
          <w:lang w:val="pt-BR"/>
        </w:rPr>
        <w:t>/s của video khi trượt trên thanh thời gian</w:t>
      </w:r>
      <w:r w:rsidR="00747A87" w:rsidRPr="006C26E1">
        <w:rPr>
          <w:rFonts w:asciiTheme="minorHAnsi" w:hAnsiTheme="minorHAnsi" w:cstheme="minorHAnsi"/>
          <w:sz w:val="24"/>
          <w:szCs w:val="24"/>
          <w:lang w:val="pt-BR"/>
        </w:rPr>
        <w:t xml:space="preserve">, có hiển thị </w:t>
      </w:r>
      <w:r w:rsidR="00593E1E" w:rsidRPr="006C26E1">
        <w:rPr>
          <w:rFonts w:asciiTheme="minorHAnsi" w:hAnsiTheme="minorHAnsi" w:cstheme="minorHAnsi"/>
          <w:sz w:val="24"/>
          <w:szCs w:val="24"/>
          <w:lang w:val="pt-BR"/>
        </w:rPr>
        <w:t>thời điểm của scene đó.</w:t>
      </w:r>
    </w:p>
    <w:p w14:paraId="7B40C951" w14:textId="77777777" w:rsidR="00432D28" w:rsidRPr="006C26E1" w:rsidRDefault="00593E1E" w:rsidP="00FD0CC1">
      <w:pPr>
        <w:pStyle w:val="ListParagraph"/>
        <w:ind w:left="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746B073B" wp14:editId="490149C2">
            <wp:extent cx="2852928" cy="4892040"/>
            <wp:effectExtent l="0" t="0" r="5080" b="3810"/>
            <wp:docPr id="60" name="Picture 60" descr="C:\Users\YenNH16\Downloads\SECOND SCREEN\Mockup\Player\Video-player-potrait-frsee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nNH16\Downloads\SECOND SCREEN\Mockup\Player\Video-player-potrait-frseeki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2928" cy="4892040"/>
                    </a:xfrm>
                    <a:prstGeom prst="rect">
                      <a:avLst/>
                    </a:prstGeom>
                    <a:noFill/>
                    <a:ln>
                      <a:noFill/>
                    </a:ln>
                  </pic:spPr>
                </pic:pic>
              </a:graphicData>
            </a:graphic>
          </wp:inline>
        </w:drawing>
      </w:r>
    </w:p>
    <w:p w14:paraId="4B4D7232" w14:textId="77777777" w:rsidR="00856714" w:rsidRPr="006C26E1" w:rsidRDefault="00856714" w:rsidP="004605A7">
      <w:pPr>
        <w:pStyle w:val="ListParagraph"/>
        <w:ind w:left="1440"/>
        <w:jc w:val="center"/>
        <w:rPr>
          <w:rFonts w:asciiTheme="minorHAnsi" w:hAnsiTheme="minorHAnsi" w:cstheme="minorHAnsi"/>
          <w:sz w:val="24"/>
          <w:szCs w:val="24"/>
          <w:lang w:val="pt-BR"/>
        </w:rPr>
      </w:pPr>
    </w:p>
    <w:p w14:paraId="2D5AFADC" w14:textId="77777777" w:rsidR="0097358C"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w:t>
      </w:r>
      <w:r w:rsidR="0097358C" w:rsidRPr="006C26E1">
        <w:rPr>
          <w:rFonts w:asciiTheme="minorHAnsi" w:hAnsiTheme="minorHAnsi" w:cstheme="minorHAnsi"/>
          <w:sz w:val="24"/>
          <w:szCs w:val="24"/>
          <w:lang w:val="pt-BR"/>
        </w:rPr>
        <w:t xml:space="preserve">Chuyển </w:t>
      </w:r>
      <w:r w:rsidR="00677B5D" w:rsidRPr="006C26E1">
        <w:rPr>
          <w:rFonts w:asciiTheme="minorHAnsi" w:hAnsiTheme="minorHAnsi" w:cstheme="minorHAnsi"/>
          <w:sz w:val="24"/>
          <w:szCs w:val="24"/>
          <w:lang w:val="pt-BR"/>
        </w:rPr>
        <w:t xml:space="preserve">player về </w:t>
      </w:r>
      <w:r w:rsidR="0097358C" w:rsidRPr="006C26E1">
        <w:rPr>
          <w:rFonts w:asciiTheme="minorHAnsi" w:hAnsiTheme="minorHAnsi" w:cstheme="minorHAnsi"/>
          <w:sz w:val="24"/>
          <w:szCs w:val="24"/>
          <w:lang w:val="pt-BR"/>
        </w:rPr>
        <w:t xml:space="preserve">chế độ fullscreen </w:t>
      </w:r>
    </w:p>
    <w:p w14:paraId="6AF7AAE2" w14:textId="77777777" w:rsidR="0097358C"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(4) </w:t>
      </w:r>
      <w:r w:rsidR="0097358C" w:rsidRPr="006C26E1">
        <w:rPr>
          <w:rFonts w:asciiTheme="minorHAnsi" w:hAnsiTheme="minorHAnsi" w:cstheme="minorHAnsi"/>
          <w:sz w:val="24"/>
          <w:szCs w:val="24"/>
          <w:lang w:val="pt-BR"/>
        </w:rPr>
        <w:t>C</w:t>
      </w:r>
      <w:r w:rsidR="00677B5D" w:rsidRPr="006C26E1">
        <w:rPr>
          <w:rFonts w:asciiTheme="minorHAnsi" w:hAnsiTheme="minorHAnsi" w:cstheme="minorHAnsi"/>
          <w:sz w:val="24"/>
          <w:szCs w:val="24"/>
          <w:lang w:val="pt-BR"/>
        </w:rPr>
        <w:t>ài đặt</w:t>
      </w:r>
      <w:r w:rsidR="0097358C" w:rsidRPr="006C26E1">
        <w:rPr>
          <w:rFonts w:asciiTheme="minorHAnsi" w:hAnsiTheme="minorHAnsi" w:cstheme="minorHAnsi"/>
          <w:sz w:val="24"/>
          <w:szCs w:val="24"/>
          <w:lang w:val="pt-BR"/>
        </w:rPr>
        <w:t xml:space="preserve"> âm thanh &amp; phụ đề </w:t>
      </w:r>
      <w:r w:rsidR="003F76EE" w:rsidRPr="006C26E1">
        <w:rPr>
          <w:rFonts w:asciiTheme="minorHAnsi" w:hAnsiTheme="minorHAnsi" w:cstheme="minorHAnsi"/>
          <w:sz w:val="24"/>
          <w:szCs w:val="24"/>
          <w:lang w:val="pt-BR"/>
        </w:rPr>
        <w:t>và các</w:t>
      </w:r>
      <w:r w:rsidR="00C44BE3" w:rsidRPr="006C26E1">
        <w:rPr>
          <w:rFonts w:asciiTheme="minorHAnsi" w:hAnsiTheme="minorHAnsi" w:cstheme="minorHAnsi"/>
          <w:sz w:val="24"/>
          <w:szCs w:val="24"/>
          <w:lang w:val="pt-BR"/>
        </w:rPr>
        <w:t>h</w:t>
      </w:r>
      <w:r w:rsidR="003F76EE" w:rsidRPr="006C26E1">
        <w:rPr>
          <w:rFonts w:asciiTheme="minorHAnsi" w:hAnsiTheme="minorHAnsi" w:cstheme="minorHAnsi"/>
          <w:sz w:val="24"/>
          <w:szCs w:val="24"/>
          <w:lang w:val="pt-BR"/>
        </w:rPr>
        <w:t xml:space="preserve"> tắt hiển thị</w:t>
      </w:r>
    </w:p>
    <w:p w14:paraId="2093CA67" w14:textId="77777777" w:rsidR="007454DE" w:rsidRPr="006C26E1" w:rsidRDefault="00D50B4B" w:rsidP="00D50B4B">
      <w:pPr>
        <w:pStyle w:val="ListParagraph"/>
        <w:jc w:val="right"/>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517783E6" wp14:editId="710BE206">
            <wp:extent cx="4297680" cy="4882896"/>
            <wp:effectExtent l="0" t="0" r="7620" b="0"/>
            <wp:docPr id="68" name="Picture 68" descr="C:\Users\YenNH16\Downloads\SECOND SCREEN\Mockup\Player\Video-player-potrait-adv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enNH16\Downloads\SECOND SCREEN\Mockup\Player\Video-player-potrait-adv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7680" cy="4882896"/>
                    </a:xfrm>
                    <a:prstGeom prst="rect">
                      <a:avLst/>
                    </a:prstGeom>
                    <a:noFill/>
                    <a:ln>
                      <a:noFill/>
                    </a:ln>
                  </pic:spPr>
                </pic:pic>
              </a:graphicData>
            </a:graphic>
          </wp:inline>
        </w:drawing>
      </w:r>
    </w:p>
    <w:p w14:paraId="2503B197" w14:textId="77777777" w:rsidR="00C44BE3" w:rsidRPr="006C26E1" w:rsidRDefault="00C44BE3" w:rsidP="00F742E7">
      <w:pPr>
        <w:pStyle w:val="ListParagraph"/>
        <w:jc w:val="center"/>
        <w:rPr>
          <w:rFonts w:asciiTheme="minorHAnsi" w:hAnsiTheme="minorHAnsi" w:cstheme="minorHAnsi"/>
          <w:sz w:val="24"/>
          <w:szCs w:val="24"/>
          <w:lang w:val="pt-BR"/>
        </w:rPr>
      </w:pPr>
    </w:p>
    <w:p w14:paraId="64D9CEB2" w14:textId="77777777" w:rsidR="0097358C"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(5) </w:t>
      </w:r>
      <w:r w:rsidR="0097358C" w:rsidRPr="006C26E1">
        <w:rPr>
          <w:rFonts w:asciiTheme="minorHAnsi" w:hAnsiTheme="minorHAnsi" w:cstheme="minorHAnsi"/>
          <w:sz w:val="24"/>
          <w:szCs w:val="24"/>
          <w:lang w:val="pt-BR"/>
        </w:rPr>
        <w:t xml:space="preserve">Cài đặt nâng cao </w:t>
      </w:r>
      <w:r w:rsidR="00C44BE3" w:rsidRPr="006C26E1">
        <w:rPr>
          <w:rFonts w:asciiTheme="minorHAnsi" w:hAnsiTheme="minorHAnsi" w:cstheme="minorHAnsi"/>
          <w:sz w:val="24"/>
          <w:szCs w:val="24"/>
          <w:lang w:val="pt-BR"/>
        </w:rPr>
        <w:t>và cách tắt hiển thị</w:t>
      </w:r>
    </w:p>
    <w:p w14:paraId="38288749" w14:textId="77777777" w:rsidR="007454DE" w:rsidRPr="006C26E1" w:rsidRDefault="00D50B4B" w:rsidP="00D50B4B">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6FEAE75A" wp14:editId="21BA6C8C">
            <wp:extent cx="2752344" cy="4901184"/>
            <wp:effectExtent l="0" t="0" r="0" b="0"/>
            <wp:docPr id="45" name="Picture 45" descr="C:\Users\YenNH16\Downloads\SECOND SCREEN\Mockup\Player\Video-player-potrait-adv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Player\Video-player-potrait-advsetting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344" cy="4901184"/>
                    </a:xfrm>
                    <a:prstGeom prst="rect">
                      <a:avLst/>
                    </a:prstGeom>
                    <a:noFill/>
                    <a:ln>
                      <a:noFill/>
                    </a:ln>
                  </pic:spPr>
                </pic:pic>
              </a:graphicData>
            </a:graphic>
          </wp:inline>
        </w:drawing>
      </w:r>
    </w:p>
    <w:p w14:paraId="20BD9A1A" w14:textId="77777777" w:rsidR="00C44BE3" w:rsidRPr="006C26E1" w:rsidRDefault="00C44BE3" w:rsidP="004605A7">
      <w:pPr>
        <w:pStyle w:val="ListParagraph"/>
        <w:jc w:val="center"/>
        <w:rPr>
          <w:rFonts w:asciiTheme="minorHAnsi" w:hAnsiTheme="minorHAnsi" w:cstheme="minorHAnsi"/>
          <w:sz w:val="24"/>
          <w:szCs w:val="24"/>
          <w:lang w:val="pt-BR"/>
        </w:rPr>
      </w:pPr>
    </w:p>
    <w:p w14:paraId="395E262E" w14:textId="77777777" w:rsidR="0097358C"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(6) </w:t>
      </w:r>
      <w:r w:rsidR="0097358C" w:rsidRPr="006C26E1">
        <w:rPr>
          <w:rFonts w:asciiTheme="minorHAnsi" w:hAnsiTheme="minorHAnsi" w:cstheme="minorHAnsi"/>
          <w:sz w:val="24"/>
          <w:szCs w:val="24"/>
          <w:lang w:val="pt-BR"/>
        </w:rPr>
        <w:t xml:space="preserve">Cast to TV </w:t>
      </w:r>
      <w:r w:rsidR="00C44BE3" w:rsidRPr="006C26E1">
        <w:rPr>
          <w:rFonts w:asciiTheme="minorHAnsi" w:hAnsiTheme="minorHAnsi" w:cstheme="minorHAnsi"/>
          <w:sz w:val="24"/>
          <w:szCs w:val="24"/>
          <w:lang w:val="pt-BR"/>
        </w:rPr>
        <w:t>và cách tắt hiển thị</w:t>
      </w:r>
    </w:p>
    <w:p w14:paraId="0C136CF1" w14:textId="77777777" w:rsidR="004605A7" w:rsidRPr="006C26E1" w:rsidRDefault="00C44BE3" w:rsidP="004605A7">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07E2EC49" wp14:editId="278F738E">
            <wp:extent cx="2761488" cy="4901184"/>
            <wp:effectExtent l="0" t="0" r="1270" b="0"/>
            <wp:docPr id="69" name="Picture 69" descr="C:\Users\YenNH16\Downloads\SECOND SCREEN\Mockup\Player\Video-player-potrait-cast2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enNH16\Downloads\SECOND SCREEN\Mockup\Player\Video-player-potrait-cast2t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1488" cy="4901184"/>
                    </a:xfrm>
                    <a:prstGeom prst="rect">
                      <a:avLst/>
                    </a:prstGeom>
                    <a:noFill/>
                    <a:ln>
                      <a:noFill/>
                    </a:ln>
                  </pic:spPr>
                </pic:pic>
              </a:graphicData>
            </a:graphic>
          </wp:inline>
        </w:drawing>
      </w:r>
    </w:p>
    <w:p w14:paraId="0A392C6A" w14:textId="77777777" w:rsidR="00C44BE3" w:rsidRPr="006C26E1" w:rsidRDefault="00C44BE3" w:rsidP="004605A7">
      <w:pPr>
        <w:pStyle w:val="ListParagraph"/>
        <w:jc w:val="center"/>
        <w:rPr>
          <w:rFonts w:asciiTheme="minorHAnsi" w:hAnsiTheme="minorHAnsi" w:cstheme="minorHAnsi"/>
          <w:sz w:val="24"/>
          <w:szCs w:val="24"/>
          <w:lang w:val="pt-BR"/>
        </w:rPr>
      </w:pPr>
    </w:p>
    <w:p w14:paraId="662D3F62" w14:textId="77777777" w:rsidR="0071710A"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(7) Chuyển video liên quan tiếp theo </w:t>
      </w:r>
    </w:p>
    <w:p w14:paraId="6BB8EE7B" w14:textId="77777777" w:rsidR="0071710A" w:rsidRPr="006C26E1"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(8) Phát/dừng video </w:t>
      </w:r>
    </w:p>
    <w:p w14:paraId="7DDBDD2A" w14:textId="238E1085" w:rsidR="0071710A" w:rsidRDefault="0071710A"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(9) Chuyển video liên quan liền trước </w:t>
      </w:r>
    </w:p>
    <w:p w14:paraId="34198CE1" w14:textId="676AAD29" w:rsidR="00F95997" w:rsidRDefault="00F95997" w:rsidP="00F95997">
      <w:pPr>
        <w:pStyle w:val="ListParagraph"/>
        <w:numPr>
          <w:ilvl w:val="1"/>
          <w:numId w:val="24"/>
        </w:numPr>
        <w:jc w:val="both"/>
        <w:rPr>
          <w:rFonts w:asciiTheme="minorHAnsi" w:hAnsiTheme="minorHAnsi" w:cstheme="minorHAnsi"/>
          <w:sz w:val="24"/>
          <w:szCs w:val="24"/>
          <w:lang w:val="pt-BR"/>
        </w:rPr>
      </w:pPr>
      <w:r>
        <w:rPr>
          <w:rFonts w:asciiTheme="minorHAnsi" w:hAnsiTheme="minorHAnsi" w:cstheme="minorHAnsi"/>
          <w:sz w:val="24"/>
          <w:szCs w:val="24"/>
          <w:lang w:val="pt-BR"/>
        </w:rPr>
        <w:t>Lưu ý: nếu là nội dung bộ thì (7) và (9) để chuyển tập tiếp theo/liền trước.</w:t>
      </w:r>
    </w:p>
    <w:p w14:paraId="0281E4ED" w14:textId="5648E6AA" w:rsidR="00F95997" w:rsidRPr="00900692" w:rsidRDefault="00F95997" w:rsidP="00A84EF4">
      <w:pPr>
        <w:pStyle w:val="ListParagraph"/>
        <w:ind w:left="144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45C5F24E" wp14:editId="55ED7F6A">
            <wp:extent cx="3319272" cy="5257800"/>
            <wp:effectExtent l="0" t="0" r="0" b="0"/>
            <wp:docPr id="201" name="Picture 201" descr="C:\Users\YenNH16\Downloads\SECOND SCREEN\Mockup\Player\Video-player-po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Player\Video-player-potra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9272" cy="5257800"/>
                    </a:xfrm>
                    <a:prstGeom prst="rect">
                      <a:avLst/>
                    </a:prstGeom>
                    <a:noFill/>
                    <a:ln>
                      <a:noFill/>
                    </a:ln>
                  </pic:spPr>
                </pic:pic>
              </a:graphicData>
            </a:graphic>
          </wp:inline>
        </w:drawing>
      </w:r>
    </w:p>
    <w:p w14:paraId="1C1C8A85" w14:textId="77777777" w:rsidR="00F95997" w:rsidRPr="006C26E1" w:rsidRDefault="00F95997" w:rsidP="00A84EF4">
      <w:pPr>
        <w:pStyle w:val="ListParagraph"/>
        <w:ind w:left="1440"/>
        <w:jc w:val="both"/>
        <w:rPr>
          <w:rFonts w:asciiTheme="minorHAnsi" w:hAnsiTheme="minorHAnsi" w:cstheme="minorHAnsi"/>
          <w:sz w:val="24"/>
          <w:szCs w:val="24"/>
          <w:lang w:val="pt-BR"/>
        </w:rPr>
      </w:pPr>
    </w:p>
    <w:p w14:paraId="0C8792D7" w14:textId="77777777" w:rsidR="00BA6935" w:rsidRPr="006C26E1" w:rsidRDefault="00BA6935" w:rsidP="00BA6935">
      <w:pPr>
        <w:pStyle w:val="Heading3"/>
        <w:rPr>
          <w:rFonts w:asciiTheme="minorHAnsi" w:hAnsiTheme="minorHAnsi" w:cstheme="minorHAnsi"/>
          <w:sz w:val="24"/>
          <w:lang w:val="pt-BR"/>
        </w:rPr>
      </w:pPr>
      <w:bookmarkStart w:id="3438" w:name="_Toc5382220"/>
      <w:r w:rsidRPr="006C26E1">
        <w:rPr>
          <w:rFonts w:asciiTheme="minorHAnsi" w:hAnsiTheme="minorHAnsi" w:cstheme="minorHAnsi"/>
          <w:sz w:val="24"/>
          <w:lang w:val="pt-BR"/>
        </w:rPr>
        <w:lastRenderedPageBreak/>
        <w:t>Player in fullscreen mode</w:t>
      </w:r>
      <w:bookmarkEnd w:id="3438"/>
    </w:p>
    <w:p w14:paraId="290583F9" w14:textId="77777777" w:rsidR="00677B5D" w:rsidRPr="006C26E1" w:rsidRDefault="00EF454E" w:rsidP="00E20398">
      <w:pPr>
        <w:jc w:val="right"/>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4550C98E" wp14:editId="4751248D">
            <wp:extent cx="5769864" cy="4032504"/>
            <wp:effectExtent l="0" t="0" r="2540" b="6350"/>
            <wp:docPr id="48" name="Picture 48" descr="C:\Users\YenNH16\Downloads\SECOND SCREEN\Mockup\Player\Video-playe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nNH16\Downloads\SECOND SCREEN\Mockup\Player\Video-player-fullscre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9864" cy="4032504"/>
                    </a:xfrm>
                    <a:prstGeom prst="rect">
                      <a:avLst/>
                    </a:prstGeom>
                    <a:noFill/>
                    <a:ln>
                      <a:noFill/>
                    </a:ln>
                  </pic:spPr>
                </pic:pic>
              </a:graphicData>
            </a:graphic>
          </wp:inline>
        </w:drawing>
      </w:r>
    </w:p>
    <w:p w14:paraId="2B8E4D4B" w14:textId="77777777" w:rsidR="00677B5D" w:rsidRPr="006C26E1" w:rsidRDefault="00677B5D" w:rsidP="00677B5D">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Player ở chế độ fullscreen bao gồm các tính năng:</w:t>
      </w:r>
    </w:p>
    <w:p w14:paraId="08C51C24" w14:textId="30C555EE" w:rsidR="00BA6935"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(1) Quay</w:t>
      </w:r>
      <w:r w:rsidR="006D243E">
        <w:rPr>
          <w:rFonts w:asciiTheme="minorHAnsi" w:hAnsiTheme="minorHAnsi" w:cstheme="minorHAnsi"/>
          <w:sz w:val="24"/>
          <w:szCs w:val="24"/>
          <w:lang w:val="pt-BR"/>
        </w:rPr>
        <w:t xml:space="preserve"> về</w:t>
      </w:r>
      <w:r w:rsidR="00272015" w:rsidRPr="006C26E1">
        <w:rPr>
          <w:rFonts w:asciiTheme="minorHAnsi" w:hAnsiTheme="minorHAnsi" w:cstheme="minorHAnsi"/>
          <w:sz w:val="24"/>
          <w:szCs w:val="24"/>
          <w:lang w:val="pt-BR"/>
        </w:rPr>
        <w:t xml:space="preserve"> chế độ potrait mode</w:t>
      </w:r>
    </w:p>
    <w:p w14:paraId="68F21D90" w14:textId="77777777" w:rsidR="00272015" w:rsidRPr="006C26E1" w:rsidRDefault="00272015" w:rsidP="00272015">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0EF41882" wp14:editId="455CDA30">
            <wp:extent cx="2404872" cy="4901184"/>
            <wp:effectExtent l="0" t="0" r="0" b="0"/>
            <wp:docPr id="28" name="Picture 28" descr="C:\Users\YenNH16\Downloads\SECOND SCREEN\Mockup\Player\Detail_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Player\Detail_Pi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1CDB6FBC" w14:textId="77777777" w:rsidR="00272015" w:rsidRPr="006C26E1" w:rsidRDefault="00272015" w:rsidP="00272015">
      <w:pPr>
        <w:pStyle w:val="ListParagraph"/>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Chế độ PiP ở potrait </w:t>
      </w:r>
      <w:r w:rsidR="001D17EF" w:rsidRPr="006C26E1">
        <w:rPr>
          <w:rFonts w:asciiTheme="minorHAnsi" w:hAnsiTheme="minorHAnsi" w:cstheme="minorHAnsi"/>
          <w:i/>
          <w:sz w:val="24"/>
          <w:szCs w:val="24"/>
          <w:lang w:val="pt-BR"/>
        </w:rPr>
        <w:t xml:space="preserve">screen </w:t>
      </w:r>
      <w:r w:rsidRPr="006C26E1">
        <w:rPr>
          <w:rFonts w:asciiTheme="minorHAnsi" w:hAnsiTheme="minorHAnsi" w:cstheme="minorHAnsi"/>
          <w:i/>
          <w:sz w:val="24"/>
          <w:szCs w:val="24"/>
          <w:lang w:val="pt-BR"/>
        </w:rPr>
        <w:t xml:space="preserve">mode </w:t>
      </w:r>
    </w:p>
    <w:p w14:paraId="5E1C9A38" w14:textId="77777777" w:rsidR="00677B5D"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(2) Thanh thời gian</w:t>
      </w:r>
    </w:p>
    <w:p w14:paraId="1FF5C76D" w14:textId="77777777" w:rsidR="00432D28" w:rsidRPr="006C26E1" w:rsidRDefault="00F200AD" w:rsidP="003C1A48">
      <w:pPr>
        <w:pStyle w:val="ListParagraph"/>
        <w:numPr>
          <w:ilvl w:val="1"/>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(2.1) </w:t>
      </w:r>
      <w:r w:rsidR="003E0734" w:rsidRPr="006C26E1">
        <w:rPr>
          <w:rFonts w:asciiTheme="minorHAnsi" w:hAnsiTheme="minorHAnsi" w:cstheme="minorHAnsi"/>
          <w:sz w:val="24"/>
          <w:szCs w:val="24"/>
          <w:lang w:val="pt-BR"/>
        </w:rPr>
        <w:t>P</w:t>
      </w:r>
      <w:r w:rsidR="006D2A72" w:rsidRPr="006C26E1">
        <w:rPr>
          <w:rFonts w:asciiTheme="minorHAnsi" w:hAnsiTheme="minorHAnsi" w:cstheme="minorHAnsi"/>
          <w:sz w:val="24"/>
          <w:szCs w:val="24"/>
          <w:lang w:val="pt-BR"/>
        </w:rPr>
        <w:t>review thumbnail</w:t>
      </w:r>
      <w:r w:rsidR="003E0734" w:rsidRPr="006C26E1">
        <w:rPr>
          <w:rFonts w:asciiTheme="minorHAnsi" w:hAnsiTheme="minorHAnsi" w:cstheme="minorHAnsi"/>
          <w:sz w:val="24"/>
          <w:szCs w:val="24"/>
          <w:lang w:val="pt-BR"/>
        </w:rPr>
        <w:t xml:space="preserve"> từng cảnh/s của video</w:t>
      </w:r>
      <w:r w:rsidR="006D2A72" w:rsidRPr="006C26E1">
        <w:rPr>
          <w:rFonts w:asciiTheme="minorHAnsi" w:hAnsiTheme="minorHAnsi" w:cstheme="minorHAnsi"/>
          <w:sz w:val="24"/>
          <w:szCs w:val="24"/>
          <w:lang w:val="pt-BR"/>
        </w:rPr>
        <w:t xml:space="preserve"> </w:t>
      </w:r>
      <w:r w:rsidR="003E0734" w:rsidRPr="006C26E1">
        <w:rPr>
          <w:rFonts w:asciiTheme="minorHAnsi" w:hAnsiTheme="minorHAnsi" w:cstheme="minorHAnsi"/>
          <w:sz w:val="24"/>
          <w:szCs w:val="24"/>
          <w:lang w:val="pt-BR"/>
        </w:rPr>
        <w:t>khi trượt trên thanh thời gian</w:t>
      </w:r>
    </w:p>
    <w:p w14:paraId="13C326F3" w14:textId="77777777" w:rsidR="00F200AD" w:rsidRPr="006C26E1" w:rsidRDefault="00F200AD" w:rsidP="00FD0CC1">
      <w:pPr>
        <w:pStyle w:val="ListParagraph"/>
        <w:ind w:left="1440"/>
        <w:jc w:val="both"/>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162B4EAA" wp14:editId="16758077">
            <wp:extent cx="4123944" cy="2542032"/>
            <wp:effectExtent l="0" t="0" r="0" b="0"/>
            <wp:docPr id="46" name="Picture 46" descr="C:\Users\YenNH16\Downloads\SECOND SCREEN\Mockup\Player\Video-player-fullscreen-previewthumbn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NH16\Downloads\SECOND SCREEN\Mockup\Player\Video-player-fullscreen-previewthumbnai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23944" cy="2542032"/>
                    </a:xfrm>
                    <a:prstGeom prst="rect">
                      <a:avLst/>
                    </a:prstGeom>
                    <a:noFill/>
                    <a:ln>
                      <a:noFill/>
                    </a:ln>
                  </pic:spPr>
                </pic:pic>
              </a:graphicData>
            </a:graphic>
          </wp:inline>
        </w:drawing>
      </w:r>
    </w:p>
    <w:p w14:paraId="10E963D8" w14:textId="77777777" w:rsidR="001B1654"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(3) Video liên quan</w:t>
      </w:r>
      <w:r w:rsidR="005C1E5B" w:rsidRPr="006C26E1">
        <w:rPr>
          <w:rFonts w:asciiTheme="minorHAnsi" w:hAnsiTheme="minorHAnsi" w:cstheme="minorHAnsi"/>
          <w:sz w:val="24"/>
          <w:szCs w:val="24"/>
          <w:lang w:val="pt-BR"/>
        </w:rPr>
        <w:t xml:space="preserve"> bao gồm 2 dạng</w:t>
      </w:r>
    </w:p>
    <w:p w14:paraId="38B55614" w14:textId="77777777" w:rsidR="00722994" w:rsidRPr="006C26E1" w:rsidRDefault="00EF454E" w:rsidP="003C1A48">
      <w:pPr>
        <w:pStyle w:val="ListParagraph"/>
        <w:numPr>
          <w:ilvl w:val="1"/>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(3.1) Danh sách dạng </w:t>
      </w:r>
      <w:r w:rsidR="00E0200B" w:rsidRPr="006C26E1">
        <w:rPr>
          <w:rFonts w:asciiTheme="minorHAnsi" w:hAnsiTheme="minorHAnsi" w:cstheme="minorHAnsi"/>
          <w:sz w:val="24"/>
          <w:szCs w:val="24"/>
          <w:lang w:val="pt-BR"/>
        </w:rPr>
        <w:t xml:space="preserve">video frame tỉ lệ 16:9 </w:t>
      </w:r>
      <w:r w:rsidR="001D17EF" w:rsidRPr="006C26E1">
        <w:rPr>
          <w:rFonts w:asciiTheme="minorHAnsi" w:hAnsiTheme="minorHAnsi" w:cstheme="minorHAnsi"/>
          <w:sz w:val="24"/>
          <w:szCs w:val="24"/>
          <w:lang w:val="pt-BR"/>
        </w:rPr>
        <w:t>áp dụng với VOD không có poster dọc</w:t>
      </w:r>
      <w:r w:rsidR="00A10C26" w:rsidRPr="006C26E1">
        <w:rPr>
          <w:rFonts w:asciiTheme="minorHAnsi" w:hAnsiTheme="minorHAnsi" w:cstheme="minorHAnsi"/>
          <w:sz w:val="24"/>
          <w:szCs w:val="24"/>
          <w:lang w:val="pt-BR"/>
        </w:rPr>
        <w:t>.</w:t>
      </w:r>
    </w:p>
    <w:p w14:paraId="4853B841" w14:textId="77777777" w:rsidR="00EF454E" w:rsidRPr="006C26E1" w:rsidRDefault="004878D6" w:rsidP="00FD0CC1">
      <w:pPr>
        <w:ind w:left="1440"/>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34CE0B41" wp14:editId="5F929507">
            <wp:extent cx="4370832" cy="2075688"/>
            <wp:effectExtent l="0" t="0" r="0" b="1270"/>
            <wp:docPr id="58" name="Picture 58" descr="C:\Users\YenNH16\Downloads\SECOND SCREEN\Mockup\Player\Video-player-fullscreen-relatedvideofree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Player\Video-player-fullscreen-relatedvideofreef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0832" cy="2075688"/>
                    </a:xfrm>
                    <a:prstGeom prst="rect">
                      <a:avLst/>
                    </a:prstGeom>
                    <a:noFill/>
                    <a:ln>
                      <a:noFill/>
                    </a:ln>
                  </pic:spPr>
                </pic:pic>
              </a:graphicData>
            </a:graphic>
          </wp:inline>
        </w:drawing>
      </w:r>
    </w:p>
    <w:p w14:paraId="50125231" w14:textId="77777777" w:rsidR="00EF454E" w:rsidRPr="006C26E1" w:rsidRDefault="00EF454E" w:rsidP="003E0734">
      <w:pPr>
        <w:pStyle w:val="ListParagraph"/>
        <w:rPr>
          <w:rFonts w:asciiTheme="minorHAnsi" w:hAnsiTheme="minorHAnsi" w:cstheme="minorHAnsi"/>
          <w:sz w:val="24"/>
          <w:szCs w:val="24"/>
          <w:lang w:val="pt-BR"/>
        </w:rPr>
      </w:pPr>
    </w:p>
    <w:p w14:paraId="0FD71BDB" w14:textId="77777777" w:rsidR="007C1D42" w:rsidRPr="006C26E1" w:rsidRDefault="00EF454E" w:rsidP="003C1A48">
      <w:pPr>
        <w:pStyle w:val="ListParagraph"/>
        <w:numPr>
          <w:ilvl w:val="1"/>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(3.2) </w:t>
      </w:r>
      <w:r w:rsidR="007C1D42" w:rsidRPr="006C26E1">
        <w:rPr>
          <w:rFonts w:asciiTheme="minorHAnsi" w:hAnsiTheme="minorHAnsi" w:cstheme="minorHAnsi"/>
          <w:sz w:val="24"/>
          <w:szCs w:val="24"/>
          <w:lang w:val="pt-BR"/>
        </w:rPr>
        <w:t>D</w:t>
      </w:r>
      <w:r w:rsidRPr="006C26E1">
        <w:rPr>
          <w:rFonts w:asciiTheme="minorHAnsi" w:hAnsiTheme="minorHAnsi" w:cstheme="minorHAnsi"/>
          <w:sz w:val="24"/>
          <w:szCs w:val="24"/>
          <w:lang w:val="pt-BR"/>
        </w:rPr>
        <w:t>anh sách dạng poster</w:t>
      </w:r>
      <w:r w:rsidR="00A10C26" w:rsidRPr="006C26E1">
        <w:rPr>
          <w:rFonts w:asciiTheme="minorHAnsi" w:hAnsiTheme="minorHAnsi" w:cstheme="minorHAnsi"/>
          <w:sz w:val="24"/>
          <w:szCs w:val="24"/>
          <w:lang w:val="pt-BR"/>
        </w:rPr>
        <w:t xml:space="preserve"> dọc (tỉ lệ 1.45)</w:t>
      </w:r>
      <w:r w:rsidRPr="006C26E1">
        <w:rPr>
          <w:rFonts w:asciiTheme="minorHAnsi" w:hAnsiTheme="minorHAnsi" w:cstheme="minorHAnsi"/>
          <w:sz w:val="24"/>
          <w:szCs w:val="24"/>
          <w:lang w:val="pt-BR"/>
        </w:rPr>
        <w:t xml:space="preserve"> của vi</w:t>
      </w:r>
      <w:r w:rsidR="007C1D42" w:rsidRPr="006C26E1">
        <w:rPr>
          <w:rFonts w:asciiTheme="minorHAnsi" w:hAnsiTheme="minorHAnsi" w:cstheme="minorHAnsi"/>
          <w:sz w:val="24"/>
          <w:szCs w:val="24"/>
          <w:lang w:val="pt-BR"/>
        </w:rPr>
        <w:t>deo và cách tắt hiển thị</w:t>
      </w:r>
    </w:p>
    <w:p w14:paraId="5A25747A" w14:textId="77777777" w:rsidR="001B1654" w:rsidRPr="006C26E1" w:rsidRDefault="007C1D42" w:rsidP="00FD0CC1">
      <w:pPr>
        <w:pStyle w:val="ListParagraph"/>
        <w:ind w:left="1440"/>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156C1446" wp14:editId="6E527607">
            <wp:extent cx="4370832" cy="2057400"/>
            <wp:effectExtent l="0" t="0" r="0" b="0"/>
            <wp:docPr id="63" name="Picture 63" descr="C:\Users\YenNH16\Downloads\SECOND SCREEN\Mockup\Player\Video-player-fullscreen-related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enNH16\Downloads\SECOND SCREEN\Mockup\Player\Video-player-fullscreen-relatedpost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0832" cy="2057400"/>
                    </a:xfrm>
                    <a:prstGeom prst="rect">
                      <a:avLst/>
                    </a:prstGeom>
                    <a:noFill/>
                    <a:ln>
                      <a:noFill/>
                    </a:ln>
                  </pic:spPr>
                </pic:pic>
              </a:graphicData>
            </a:graphic>
          </wp:inline>
        </w:drawing>
      </w:r>
    </w:p>
    <w:p w14:paraId="066EAA13" w14:textId="45FDD5CE" w:rsidR="00677B5D"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(4) Số tập (</w:t>
      </w:r>
      <w:r w:rsidR="00F95997">
        <w:rPr>
          <w:rFonts w:asciiTheme="minorHAnsi" w:hAnsiTheme="minorHAnsi" w:cstheme="minorHAnsi"/>
          <w:sz w:val="24"/>
          <w:szCs w:val="24"/>
          <w:lang w:val="pt-BR"/>
        </w:rPr>
        <w:t xml:space="preserve">hiển thị tính năng </w:t>
      </w:r>
      <w:r w:rsidRPr="006C26E1">
        <w:rPr>
          <w:rFonts w:asciiTheme="minorHAnsi" w:hAnsiTheme="minorHAnsi" w:cstheme="minorHAnsi"/>
          <w:sz w:val="24"/>
          <w:szCs w:val="24"/>
          <w:lang w:val="pt-BR"/>
        </w:rPr>
        <w:t xml:space="preserve">đối với </w:t>
      </w:r>
      <w:r w:rsidR="00F95997">
        <w:rPr>
          <w:rFonts w:asciiTheme="minorHAnsi" w:hAnsiTheme="minorHAnsi" w:cstheme="minorHAnsi"/>
          <w:sz w:val="24"/>
          <w:szCs w:val="24"/>
          <w:lang w:val="pt-BR"/>
        </w:rPr>
        <w:t>nội dung</w:t>
      </w:r>
      <w:r w:rsidR="00F95997"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bộ</w:t>
      </w:r>
      <w:r w:rsidR="005C1E5B" w:rsidRPr="006C26E1">
        <w:rPr>
          <w:rFonts w:asciiTheme="minorHAnsi" w:hAnsiTheme="minorHAnsi" w:cstheme="minorHAnsi"/>
          <w:sz w:val="24"/>
          <w:szCs w:val="24"/>
          <w:lang w:val="pt-BR"/>
        </w:rPr>
        <w:t xml:space="preserve">, ẩn tính năng </w:t>
      </w:r>
      <w:r w:rsidR="00F95997">
        <w:rPr>
          <w:rFonts w:asciiTheme="minorHAnsi" w:hAnsiTheme="minorHAnsi" w:cstheme="minorHAnsi"/>
          <w:sz w:val="24"/>
          <w:szCs w:val="24"/>
          <w:lang w:val="pt-BR"/>
        </w:rPr>
        <w:t>đối với nội dung lẻ</w:t>
      </w:r>
      <w:r w:rsidR="005C1E5B" w:rsidRPr="006C26E1">
        <w:rPr>
          <w:rFonts w:asciiTheme="minorHAnsi" w:hAnsiTheme="minorHAnsi" w:cstheme="minorHAnsi"/>
          <w:sz w:val="24"/>
          <w:szCs w:val="24"/>
          <w:lang w:val="pt-BR"/>
        </w:rPr>
        <w:t>)</w:t>
      </w:r>
    </w:p>
    <w:p w14:paraId="648C30CF" w14:textId="6CF7B25D" w:rsidR="002263B9" w:rsidRPr="006C26E1" w:rsidRDefault="00713626" w:rsidP="00A84EF4">
      <w:pPr>
        <w:pStyle w:val="ListParagraph"/>
        <w:rPr>
          <w:rFonts w:asciiTheme="minorHAnsi" w:hAnsiTheme="minorHAnsi" w:cstheme="minorHAnsi"/>
          <w:sz w:val="24"/>
          <w:szCs w:val="24"/>
          <w:lang w:val="pt-BR"/>
        </w:rPr>
      </w:pPr>
      <w:r>
        <w:rPr>
          <w:rFonts w:asciiTheme="minorHAnsi" w:hAnsiTheme="minorHAnsi" w:cstheme="minorHAnsi"/>
          <w:sz w:val="24"/>
          <w:szCs w:val="24"/>
          <w:lang w:val="pt-BR"/>
        </w:rPr>
        <w:t>Lưu ý: khi mở</w:t>
      </w:r>
      <w:r w:rsidR="002263B9">
        <w:rPr>
          <w:rFonts w:asciiTheme="minorHAnsi" w:hAnsiTheme="minorHAnsi" w:cstheme="minorHAnsi"/>
          <w:sz w:val="24"/>
          <w:szCs w:val="24"/>
          <w:lang w:val="pt-BR"/>
        </w:rPr>
        <w:t xml:space="preserve"> tính năng này thì vẫn giữ nguyên trạng thái</w:t>
      </w:r>
      <w:r>
        <w:rPr>
          <w:rFonts w:asciiTheme="minorHAnsi" w:hAnsiTheme="minorHAnsi" w:cstheme="minorHAnsi"/>
          <w:sz w:val="24"/>
          <w:szCs w:val="24"/>
          <w:lang w:val="pt-BR"/>
        </w:rPr>
        <w:t xml:space="preserve"> trước đó</w:t>
      </w:r>
      <w:r w:rsidR="002263B9">
        <w:rPr>
          <w:rFonts w:asciiTheme="minorHAnsi" w:hAnsiTheme="minorHAnsi" w:cstheme="minorHAnsi"/>
          <w:sz w:val="24"/>
          <w:szCs w:val="24"/>
          <w:lang w:val="pt-BR"/>
        </w:rPr>
        <w:t xml:space="preserve"> của player</w:t>
      </w:r>
      <w:r>
        <w:rPr>
          <w:rFonts w:asciiTheme="minorHAnsi" w:hAnsiTheme="minorHAnsi" w:cstheme="minorHAnsi"/>
          <w:sz w:val="24"/>
          <w:szCs w:val="24"/>
          <w:lang w:val="pt-BR"/>
        </w:rPr>
        <w:t>. Sau khi chọn một tập khác thì tự động phát luôn tập đó.</w:t>
      </w:r>
    </w:p>
    <w:p w14:paraId="48810466" w14:textId="77777777" w:rsidR="001E55D6" w:rsidRPr="006C26E1" w:rsidRDefault="001E55D6" w:rsidP="001E55D6">
      <w:pPr>
        <w:pStyle w:val="ListParagraph"/>
        <w:rPr>
          <w:rFonts w:asciiTheme="minorHAnsi" w:hAnsiTheme="minorHAnsi" w:cstheme="minorHAnsi"/>
          <w:sz w:val="24"/>
          <w:szCs w:val="24"/>
          <w:lang w:val="pt-BR"/>
        </w:rPr>
      </w:pPr>
      <w:r w:rsidRPr="006C26E1">
        <w:rPr>
          <w:rFonts w:asciiTheme="minorHAnsi" w:hAnsiTheme="minorHAnsi" w:cstheme="minorHAnsi"/>
          <w:sz w:val="24"/>
          <w:szCs w:val="24"/>
          <w:lang w:val="pt-BR"/>
        </w:rPr>
        <w:t>Có 2 dạng hiển thị: tập có số</w:t>
      </w:r>
      <w:r w:rsidR="00803018" w:rsidRPr="006C26E1">
        <w:rPr>
          <w:rFonts w:asciiTheme="minorHAnsi" w:hAnsiTheme="minorHAnsi" w:cstheme="minorHAnsi"/>
          <w:sz w:val="24"/>
          <w:szCs w:val="24"/>
          <w:lang w:val="pt-BR"/>
        </w:rPr>
        <w:t xml:space="preserve"> (A)</w:t>
      </w:r>
      <w:r w:rsidRPr="006C26E1">
        <w:rPr>
          <w:rFonts w:asciiTheme="minorHAnsi" w:hAnsiTheme="minorHAnsi" w:cstheme="minorHAnsi"/>
          <w:sz w:val="24"/>
          <w:szCs w:val="24"/>
          <w:lang w:val="pt-BR"/>
        </w:rPr>
        <w:t xml:space="preserve"> và tậ</w:t>
      </w:r>
      <w:r w:rsidR="00494C1C" w:rsidRPr="006C26E1">
        <w:rPr>
          <w:rFonts w:asciiTheme="minorHAnsi" w:hAnsiTheme="minorHAnsi" w:cstheme="minorHAnsi"/>
          <w:sz w:val="24"/>
          <w:szCs w:val="24"/>
          <w:lang w:val="pt-BR"/>
        </w:rPr>
        <w:t xml:space="preserve">p theo chủ đề </w:t>
      </w:r>
      <w:r w:rsidR="00803018" w:rsidRPr="006C26E1">
        <w:rPr>
          <w:rFonts w:asciiTheme="minorHAnsi" w:hAnsiTheme="minorHAnsi" w:cstheme="minorHAnsi"/>
          <w:sz w:val="24"/>
          <w:szCs w:val="24"/>
          <w:lang w:val="pt-BR"/>
        </w:rPr>
        <w:t>(B)</w:t>
      </w:r>
    </w:p>
    <w:p w14:paraId="27A76422" w14:textId="77777777" w:rsidR="00494C1C" w:rsidRPr="006C26E1" w:rsidRDefault="00494C1C" w:rsidP="001E55D6">
      <w:pPr>
        <w:pStyle w:val="ListParagraph"/>
        <w:rPr>
          <w:rFonts w:asciiTheme="minorHAnsi" w:hAnsiTheme="minorHAnsi" w:cstheme="minorHAnsi"/>
          <w:sz w:val="24"/>
          <w:szCs w:val="24"/>
          <w:lang w:val="pt-BR"/>
        </w:rPr>
      </w:pPr>
    </w:p>
    <w:p w14:paraId="49206A88" w14:textId="77777777" w:rsidR="00403908" w:rsidRPr="006C26E1" w:rsidRDefault="00494C1C" w:rsidP="00FD0CC1">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6C86D803" wp14:editId="0C19D378">
            <wp:extent cx="4370832" cy="2066544"/>
            <wp:effectExtent l="0" t="0" r="0" b="0"/>
            <wp:docPr id="2" name="Picture 2" descr="C:\Users\YenNH16\Downloads\SECOND SCREEN\Mockup\Player\Video-player-fullscreen-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Player\Video-player-fullscreen-seri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0832" cy="2066544"/>
                    </a:xfrm>
                    <a:prstGeom prst="rect">
                      <a:avLst/>
                    </a:prstGeom>
                    <a:noFill/>
                    <a:ln>
                      <a:noFill/>
                    </a:ln>
                  </pic:spPr>
                </pic:pic>
              </a:graphicData>
            </a:graphic>
          </wp:inline>
        </w:drawing>
      </w:r>
    </w:p>
    <w:p w14:paraId="50CB053F" w14:textId="77777777" w:rsidR="001E55D6" w:rsidRPr="006C26E1" w:rsidRDefault="001E55D6" w:rsidP="004717E1">
      <w:pPr>
        <w:pStyle w:val="ListParagraph"/>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Tập có số</w:t>
      </w:r>
      <w:r w:rsidR="005C1E5B" w:rsidRPr="006C26E1">
        <w:rPr>
          <w:rFonts w:asciiTheme="minorHAnsi" w:hAnsiTheme="minorHAnsi" w:cstheme="minorHAnsi"/>
          <w:i/>
          <w:sz w:val="24"/>
          <w:szCs w:val="24"/>
          <w:lang w:val="pt-BR"/>
        </w:rPr>
        <w:t xml:space="preserve"> thứ tự</w:t>
      </w:r>
      <w:r w:rsidR="00803018" w:rsidRPr="006C26E1">
        <w:rPr>
          <w:rFonts w:asciiTheme="minorHAnsi" w:hAnsiTheme="minorHAnsi" w:cstheme="minorHAnsi"/>
          <w:i/>
          <w:sz w:val="24"/>
          <w:szCs w:val="24"/>
          <w:lang w:val="pt-BR"/>
        </w:rPr>
        <w:t xml:space="preserve"> (A)</w:t>
      </w:r>
    </w:p>
    <w:p w14:paraId="67B7A70C" w14:textId="77777777" w:rsidR="00494C1C" w:rsidRPr="006C26E1" w:rsidRDefault="00494C1C" w:rsidP="004717E1">
      <w:pPr>
        <w:pStyle w:val="ListParagraph"/>
        <w:jc w:val="center"/>
        <w:rPr>
          <w:rFonts w:asciiTheme="minorHAnsi" w:hAnsiTheme="minorHAnsi" w:cstheme="minorHAnsi"/>
          <w:i/>
          <w:sz w:val="24"/>
          <w:szCs w:val="24"/>
          <w:lang w:val="pt-BR"/>
        </w:rPr>
      </w:pPr>
    </w:p>
    <w:p w14:paraId="71887C79" w14:textId="77777777" w:rsidR="001E55D6" w:rsidRPr="006C26E1" w:rsidRDefault="00494C1C" w:rsidP="004717E1">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55D2571E" wp14:editId="01650068">
            <wp:extent cx="4370832" cy="2057400"/>
            <wp:effectExtent l="0" t="0" r="0" b="0"/>
            <wp:docPr id="47" name="Picture 47" descr="C:\Users\YenNH16\Downloads\SECOND SCREEN\Mockup\Player\Video-player-fullscreen-series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Player\Video-player-fullscreen-seriesnam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0832" cy="2057400"/>
                    </a:xfrm>
                    <a:prstGeom prst="rect">
                      <a:avLst/>
                    </a:prstGeom>
                    <a:noFill/>
                    <a:ln>
                      <a:noFill/>
                    </a:ln>
                  </pic:spPr>
                </pic:pic>
              </a:graphicData>
            </a:graphic>
          </wp:inline>
        </w:drawing>
      </w:r>
    </w:p>
    <w:p w14:paraId="2DEB8A68" w14:textId="77777777" w:rsidR="001E55D6" w:rsidRPr="006C26E1" w:rsidRDefault="001E55D6" w:rsidP="004717E1">
      <w:pPr>
        <w:pStyle w:val="ListParagraph"/>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Tập </w:t>
      </w:r>
      <w:r w:rsidR="00494C1C" w:rsidRPr="006C26E1">
        <w:rPr>
          <w:rFonts w:asciiTheme="minorHAnsi" w:hAnsiTheme="minorHAnsi" w:cstheme="minorHAnsi"/>
          <w:i/>
          <w:sz w:val="24"/>
          <w:szCs w:val="24"/>
          <w:lang w:val="pt-BR"/>
        </w:rPr>
        <w:t>theo chủ đề</w:t>
      </w:r>
      <w:r w:rsidR="00803018" w:rsidRPr="006C26E1">
        <w:rPr>
          <w:rFonts w:asciiTheme="minorHAnsi" w:hAnsiTheme="minorHAnsi" w:cstheme="minorHAnsi"/>
          <w:i/>
          <w:sz w:val="24"/>
          <w:szCs w:val="24"/>
          <w:lang w:val="pt-BR"/>
        </w:rPr>
        <w:t xml:space="preserve"> (B)</w:t>
      </w:r>
    </w:p>
    <w:p w14:paraId="2E4B2D70" w14:textId="77777777" w:rsidR="001E55D6" w:rsidRPr="006C26E1" w:rsidRDefault="001E55D6" w:rsidP="001E55D6">
      <w:pPr>
        <w:pStyle w:val="ListParagraph"/>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Trong đó bao gồm:</w:t>
      </w:r>
    </w:p>
    <w:p w14:paraId="50B9AC2B" w14:textId="3227FB2B" w:rsidR="00B062F6" w:rsidRPr="006C26E1" w:rsidRDefault="00B062F6"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 Tắt hiển thị tập</w:t>
      </w:r>
      <w:r w:rsidR="00072A30">
        <w:rPr>
          <w:rFonts w:asciiTheme="minorHAnsi" w:hAnsiTheme="minorHAnsi" w:cstheme="minorHAnsi"/>
          <w:sz w:val="24"/>
          <w:szCs w:val="24"/>
          <w:lang w:val="pt-BR"/>
        </w:rPr>
        <w:t xml:space="preserve"> </w:t>
      </w:r>
    </w:p>
    <w:p w14:paraId="45CCB2F8" w14:textId="77777777" w:rsidR="00B062F6" w:rsidRPr="006C26E1" w:rsidRDefault="00B062F6"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(4.1) Theo dõi để cập nhật tập mới với bộ đang chiếu</w:t>
      </w:r>
    </w:p>
    <w:p w14:paraId="1F4319FD" w14:textId="77777777" w:rsidR="00B062F6" w:rsidRPr="006C26E1" w:rsidRDefault="00B062F6"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(4.2) Tập đang phát</w:t>
      </w:r>
    </w:p>
    <w:p w14:paraId="345D977B" w14:textId="1F50EA0A" w:rsidR="00B062F6" w:rsidRDefault="00B062F6"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(4.3) Label đặc biệt với mỗi tập (</w:t>
      </w:r>
      <w:r w:rsidR="001522D3" w:rsidRPr="006C26E1">
        <w:rPr>
          <w:rFonts w:asciiTheme="minorHAnsi" w:hAnsiTheme="minorHAnsi" w:cstheme="minorHAnsi"/>
          <w:sz w:val="24"/>
          <w:szCs w:val="24"/>
          <w:lang w:val="pt-BR"/>
        </w:rPr>
        <w:t>nếu có)</w:t>
      </w:r>
    </w:p>
    <w:p w14:paraId="3B7FD67C" w14:textId="77777777" w:rsidR="00722994" w:rsidRPr="006C26E1" w:rsidRDefault="00722994" w:rsidP="00722994">
      <w:pPr>
        <w:pStyle w:val="ListParagraph"/>
        <w:ind w:left="1440"/>
        <w:jc w:val="both"/>
        <w:rPr>
          <w:rFonts w:asciiTheme="minorHAnsi" w:hAnsiTheme="minorHAnsi" w:cstheme="minorHAnsi"/>
          <w:sz w:val="24"/>
          <w:szCs w:val="24"/>
          <w:lang w:val="pt-BR"/>
        </w:rPr>
      </w:pPr>
    </w:p>
    <w:p w14:paraId="776424BF" w14:textId="77777777" w:rsidR="00677B5D"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(5) Cài đặt phụ đề &amp; âm thanh</w:t>
      </w:r>
    </w:p>
    <w:p w14:paraId="38D6B9B6" w14:textId="77777777" w:rsidR="00E20398" w:rsidRPr="006C26E1" w:rsidRDefault="00E20398" w:rsidP="00FD0CC1">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1ACD357B" wp14:editId="4D895CCB">
            <wp:extent cx="4645152" cy="2066544"/>
            <wp:effectExtent l="0" t="0" r="3175" b="0"/>
            <wp:docPr id="52" name="Picture 52" descr="C:\Users\YenNH16\Downloads\SECOND SCREEN\Mockup\Player\Video-player-fullscreen-Am-thanh-ph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enNH16\Downloads\SECOND SCREEN\Mockup\Player\Video-player-fullscreen-Am-thanh-phu-d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5152" cy="2066544"/>
                    </a:xfrm>
                    <a:prstGeom prst="rect">
                      <a:avLst/>
                    </a:prstGeom>
                    <a:noFill/>
                    <a:ln>
                      <a:noFill/>
                    </a:ln>
                  </pic:spPr>
                </pic:pic>
              </a:graphicData>
            </a:graphic>
          </wp:inline>
        </w:drawing>
      </w:r>
    </w:p>
    <w:p w14:paraId="2EBD440F" w14:textId="77777777" w:rsidR="00E20398" w:rsidRPr="006C26E1" w:rsidRDefault="00E20398" w:rsidP="00E20398">
      <w:pPr>
        <w:pStyle w:val="ListParagraph"/>
        <w:rPr>
          <w:rFonts w:asciiTheme="minorHAnsi" w:hAnsiTheme="minorHAnsi" w:cstheme="minorHAnsi"/>
          <w:sz w:val="24"/>
          <w:szCs w:val="24"/>
          <w:lang w:val="pt-BR"/>
        </w:rPr>
      </w:pPr>
      <w:r w:rsidRPr="006C26E1">
        <w:rPr>
          <w:rFonts w:asciiTheme="minorHAnsi" w:hAnsiTheme="minorHAnsi" w:cstheme="minorHAnsi"/>
          <w:sz w:val="24"/>
          <w:szCs w:val="24"/>
          <w:lang w:val="pt-BR"/>
        </w:rPr>
        <w:t>Trong đó bao gồm:</w:t>
      </w:r>
    </w:p>
    <w:p w14:paraId="066F377E" w14:textId="77777777" w:rsidR="00E20398" w:rsidRPr="006C26E1" w:rsidRDefault="00E20398" w:rsidP="003C1A48">
      <w:pPr>
        <w:pStyle w:val="ListParagraph"/>
        <w:numPr>
          <w:ilvl w:val="1"/>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(5) Tắt hiển thị cài đặt</w:t>
      </w:r>
    </w:p>
    <w:p w14:paraId="1D5684B9" w14:textId="77777777" w:rsidR="00E20398" w:rsidRPr="006C26E1" w:rsidRDefault="00E20398" w:rsidP="003C1A48">
      <w:pPr>
        <w:pStyle w:val="ListParagraph"/>
        <w:numPr>
          <w:ilvl w:val="1"/>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(5.1) Chọn các lựa chọn có sẵn</w:t>
      </w:r>
      <w:r w:rsidR="005C1E5B"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(thay đổi tùy theo từng nội dung), chỉ có thể chọn 1 loại âm thanh &amp; 1 loại phụ đề cùng lúc hoặc 1 trong 2.</w:t>
      </w:r>
    </w:p>
    <w:p w14:paraId="22F860BB" w14:textId="77777777" w:rsidR="00722994" w:rsidRPr="006C26E1" w:rsidRDefault="00722994" w:rsidP="00722994">
      <w:pPr>
        <w:pStyle w:val="ListParagraph"/>
        <w:ind w:left="1440"/>
        <w:rPr>
          <w:rFonts w:asciiTheme="minorHAnsi" w:hAnsiTheme="minorHAnsi" w:cstheme="minorHAnsi"/>
          <w:sz w:val="24"/>
          <w:szCs w:val="24"/>
          <w:lang w:val="pt-BR"/>
        </w:rPr>
      </w:pPr>
    </w:p>
    <w:p w14:paraId="2B1297CD" w14:textId="77777777" w:rsidR="00677B5D"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(6) Chuyển player về chế độ portrait</w:t>
      </w:r>
    </w:p>
    <w:p w14:paraId="5C7987A7" w14:textId="77777777" w:rsidR="00677B5D"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(7) Cài đặt nâng cao</w:t>
      </w:r>
    </w:p>
    <w:p w14:paraId="698536F5" w14:textId="77777777" w:rsidR="00E20398" w:rsidRPr="006C26E1" w:rsidRDefault="00E20398" w:rsidP="00FD0CC1">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29B9A410" wp14:editId="51D7C08B">
            <wp:extent cx="4498848" cy="2075688"/>
            <wp:effectExtent l="0" t="0" r="0" b="1270"/>
            <wp:docPr id="53" name="Picture 53" descr="C:\Users\YenNH16\Downloads\SECOND SCREEN\Mockup\Player\Video-player-fullscreen-advance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enNH16\Downloads\SECOND SCREEN\Mockup\Player\Video-player-fullscreen-advancesetting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8848" cy="2075688"/>
                    </a:xfrm>
                    <a:prstGeom prst="rect">
                      <a:avLst/>
                    </a:prstGeom>
                    <a:noFill/>
                    <a:ln>
                      <a:noFill/>
                    </a:ln>
                  </pic:spPr>
                </pic:pic>
              </a:graphicData>
            </a:graphic>
          </wp:inline>
        </w:drawing>
      </w:r>
    </w:p>
    <w:p w14:paraId="4DB13953" w14:textId="77777777" w:rsidR="00E20398" w:rsidRPr="006C26E1" w:rsidRDefault="00E20398" w:rsidP="00E20398">
      <w:pPr>
        <w:pStyle w:val="ListParagraph"/>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Trong đó </w:t>
      </w:r>
      <w:r w:rsidR="00B563F2" w:rsidRPr="006C26E1">
        <w:rPr>
          <w:rFonts w:asciiTheme="minorHAnsi" w:hAnsiTheme="minorHAnsi" w:cstheme="minorHAnsi"/>
          <w:sz w:val="24"/>
          <w:szCs w:val="24"/>
          <w:lang w:val="pt-BR"/>
        </w:rPr>
        <w:t>bao gồm:</w:t>
      </w:r>
    </w:p>
    <w:p w14:paraId="3476C0F9" w14:textId="77777777" w:rsidR="005C1E5B" w:rsidRPr="006C26E1" w:rsidRDefault="00B563F2"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 Tắt hiển thị cài đặt</w:t>
      </w:r>
    </w:p>
    <w:p w14:paraId="58CD9936" w14:textId="77777777" w:rsidR="005C1E5B" w:rsidRPr="006C26E1" w:rsidRDefault="00B563F2"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(7.1) Chọn độ phân giải</w:t>
      </w:r>
      <w:r w:rsidR="005C1E5B" w:rsidRPr="006C26E1">
        <w:rPr>
          <w:rFonts w:asciiTheme="minorHAnsi" w:hAnsiTheme="minorHAnsi" w:cstheme="minorHAnsi"/>
          <w:sz w:val="24"/>
          <w:szCs w:val="24"/>
          <w:lang w:val="pt-BR"/>
        </w:rPr>
        <w:t xml:space="preserve"> (tùy thuộc độ phân giải sẵn có của từng nội dung) </w:t>
      </w:r>
    </w:p>
    <w:p w14:paraId="69BC0EC0" w14:textId="01103926" w:rsidR="00B563F2" w:rsidRPr="006C26E1" w:rsidRDefault="00B563F2"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(7.2) Chọn tốc độ phát</w:t>
      </w:r>
      <w:r w:rsidR="005C1E5B" w:rsidRPr="006C26E1">
        <w:rPr>
          <w:rFonts w:asciiTheme="minorHAnsi" w:hAnsiTheme="minorHAnsi" w:cstheme="minorHAnsi"/>
          <w:sz w:val="24"/>
          <w:szCs w:val="24"/>
          <w:lang w:val="pt-BR"/>
        </w:rPr>
        <w:t xml:space="preserve"> bao gồm</w:t>
      </w:r>
      <w:r w:rsidR="001522D3" w:rsidRPr="006C26E1">
        <w:rPr>
          <w:rFonts w:asciiTheme="minorHAnsi" w:hAnsiTheme="minorHAnsi" w:cstheme="minorHAnsi"/>
          <w:sz w:val="24"/>
          <w:szCs w:val="24"/>
          <w:lang w:val="pt-BR"/>
        </w:rPr>
        <w:t xml:space="preserve"> </w:t>
      </w:r>
      <w:r w:rsidR="00C1703C" w:rsidRPr="006C26E1">
        <w:rPr>
          <w:rFonts w:asciiTheme="minorHAnsi" w:hAnsiTheme="minorHAnsi" w:cstheme="minorHAnsi"/>
          <w:sz w:val="24"/>
          <w:szCs w:val="24"/>
          <w:lang w:val="pt-BR"/>
        </w:rPr>
        <w:t xml:space="preserve">0.25, </w:t>
      </w:r>
      <w:r w:rsidR="001522D3" w:rsidRPr="006C26E1">
        <w:rPr>
          <w:rFonts w:asciiTheme="minorHAnsi" w:hAnsiTheme="minorHAnsi" w:cstheme="minorHAnsi"/>
          <w:sz w:val="24"/>
          <w:szCs w:val="24"/>
          <w:lang w:val="pt-BR"/>
        </w:rPr>
        <w:t xml:space="preserve">0.5x, </w:t>
      </w:r>
      <w:r w:rsidR="00C1703C" w:rsidRPr="006C26E1">
        <w:rPr>
          <w:rFonts w:asciiTheme="minorHAnsi" w:hAnsiTheme="minorHAnsi" w:cstheme="minorHAnsi"/>
          <w:sz w:val="24"/>
          <w:szCs w:val="24"/>
          <w:lang w:val="pt-BR"/>
        </w:rPr>
        <w:t xml:space="preserve">0.75, </w:t>
      </w:r>
      <w:r w:rsidR="005C1E5B" w:rsidRPr="006C26E1">
        <w:rPr>
          <w:rFonts w:asciiTheme="minorHAnsi" w:hAnsiTheme="minorHAnsi" w:cstheme="minorHAnsi"/>
          <w:sz w:val="24"/>
          <w:szCs w:val="24"/>
          <w:lang w:val="pt-BR"/>
        </w:rPr>
        <w:t>bình thườ</w:t>
      </w:r>
      <w:r w:rsidR="001522D3" w:rsidRPr="006C26E1">
        <w:rPr>
          <w:rFonts w:asciiTheme="minorHAnsi" w:hAnsiTheme="minorHAnsi" w:cstheme="minorHAnsi"/>
          <w:sz w:val="24"/>
          <w:szCs w:val="24"/>
          <w:lang w:val="pt-BR"/>
        </w:rPr>
        <w:t>ng,</w:t>
      </w:r>
      <w:r w:rsidR="00C1703C" w:rsidRPr="006C26E1">
        <w:rPr>
          <w:rFonts w:asciiTheme="minorHAnsi" w:hAnsiTheme="minorHAnsi" w:cstheme="minorHAnsi"/>
          <w:sz w:val="24"/>
          <w:szCs w:val="24"/>
          <w:lang w:val="pt-BR"/>
        </w:rPr>
        <w:t xml:space="preserve"> 1.25, </w:t>
      </w:r>
      <w:r w:rsidR="005C1E5B" w:rsidRPr="006C26E1">
        <w:rPr>
          <w:rFonts w:asciiTheme="minorHAnsi" w:hAnsiTheme="minorHAnsi" w:cstheme="minorHAnsi"/>
          <w:sz w:val="24"/>
          <w:szCs w:val="24"/>
          <w:lang w:val="pt-BR"/>
        </w:rPr>
        <w:t xml:space="preserve">1.5x, </w:t>
      </w:r>
      <w:r w:rsidR="00C1703C" w:rsidRPr="006C26E1">
        <w:rPr>
          <w:rFonts w:asciiTheme="minorHAnsi" w:hAnsiTheme="minorHAnsi" w:cstheme="minorHAnsi"/>
          <w:sz w:val="24"/>
          <w:szCs w:val="24"/>
          <w:lang w:val="pt-BR"/>
        </w:rPr>
        <w:t xml:space="preserve">1.75, </w:t>
      </w:r>
      <w:r w:rsidR="005C1E5B" w:rsidRPr="006C26E1">
        <w:rPr>
          <w:rFonts w:asciiTheme="minorHAnsi" w:hAnsiTheme="minorHAnsi" w:cstheme="minorHAnsi"/>
          <w:sz w:val="24"/>
          <w:szCs w:val="24"/>
          <w:lang w:val="pt-BR"/>
        </w:rPr>
        <w:t>2x</w:t>
      </w:r>
    </w:p>
    <w:p w14:paraId="68208D6E" w14:textId="77777777" w:rsidR="00B563F2" w:rsidRPr="006C26E1" w:rsidRDefault="00B563F2"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(7.3) Chỉnh ánh sáng màn hình</w:t>
      </w:r>
    </w:p>
    <w:p w14:paraId="7C088F73" w14:textId="77777777" w:rsidR="00B563F2" w:rsidRPr="006C26E1" w:rsidRDefault="00B563F2"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(7.4) Chỉnh âm lượng</w:t>
      </w:r>
    </w:p>
    <w:p w14:paraId="3E2EFF4C" w14:textId="77777777" w:rsidR="00B563F2" w:rsidRPr="006C26E1" w:rsidRDefault="00B563F2" w:rsidP="003C1A4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(7.5) Tính năng xem VR (nếu có)</w:t>
      </w:r>
    </w:p>
    <w:p w14:paraId="7BC1BAF2" w14:textId="77777777" w:rsidR="00722994" w:rsidRPr="006C26E1" w:rsidRDefault="00722994" w:rsidP="00722994">
      <w:pPr>
        <w:pStyle w:val="ListParagraph"/>
        <w:ind w:left="1440"/>
        <w:jc w:val="both"/>
        <w:rPr>
          <w:rFonts w:asciiTheme="minorHAnsi" w:hAnsiTheme="minorHAnsi" w:cstheme="minorHAnsi"/>
          <w:sz w:val="24"/>
          <w:szCs w:val="24"/>
          <w:lang w:val="pt-BR"/>
        </w:rPr>
      </w:pPr>
    </w:p>
    <w:p w14:paraId="7B147D55" w14:textId="77777777" w:rsidR="00677B5D"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(8) Chia sẻ video</w:t>
      </w:r>
      <w:r w:rsidR="001B335C" w:rsidRPr="006C26E1">
        <w:rPr>
          <w:rFonts w:asciiTheme="minorHAnsi" w:hAnsiTheme="minorHAnsi" w:cstheme="minorHAnsi"/>
          <w:sz w:val="24"/>
          <w:szCs w:val="24"/>
          <w:lang w:val="pt-BR"/>
        </w:rPr>
        <w:t xml:space="preserve"> và các tắt hiển thị</w:t>
      </w:r>
    </w:p>
    <w:p w14:paraId="61C988F9" w14:textId="77777777" w:rsidR="001B335C" w:rsidRPr="006C26E1" w:rsidRDefault="001B335C" w:rsidP="001B335C">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5D028051" wp14:editId="44018BE0">
            <wp:extent cx="4123944" cy="2066544"/>
            <wp:effectExtent l="0" t="0" r="0" b="0"/>
            <wp:docPr id="54" name="Picture 54" descr="C:\Users\YenNH16\Downloads\SECOND SCREEN\Mockup\Player\Video-player-fullscreen-share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nNH16\Downloads\SECOND SCREEN\Mockup\Player\Video-player-fullscreen-sharelink.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3944" cy="2066544"/>
                    </a:xfrm>
                    <a:prstGeom prst="rect">
                      <a:avLst/>
                    </a:prstGeom>
                    <a:noFill/>
                    <a:ln>
                      <a:noFill/>
                    </a:ln>
                  </pic:spPr>
                </pic:pic>
              </a:graphicData>
            </a:graphic>
          </wp:inline>
        </w:drawing>
      </w:r>
    </w:p>
    <w:p w14:paraId="3B22BB7D" w14:textId="77777777" w:rsidR="001B335C" w:rsidRPr="006C26E1" w:rsidRDefault="001B335C" w:rsidP="001B335C">
      <w:pPr>
        <w:pStyle w:val="ListParagraph"/>
        <w:jc w:val="center"/>
        <w:rPr>
          <w:rFonts w:asciiTheme="minorHAnsi" w:hAnsiTheme="minorHAnsi" w:cstheme="minorHAnsi"/>
          <w:sz w:val="24"/>
          <w:szCs w:val="24"/>
          <w:lang w:val="pt-BR"/>
        </w:rPr>
      </w:pPr>
    </w:p>
    <w:p w14:paraId="7EC44612" w14:textId="77777777" w:rsidR="00677B5D" w:rsidRPr="006C26E1" w:rsidRDefault="00677B5D" w:rsidP="003C1A4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(9) Cast to TV</w:t>
      </w:r>
      <w:r w:rsidR="001B335C" w:rsidRPr="006C26E1">
        <w:rPr>
          <w:rFonts w:asciiTheme="minorHAnsi" w:hAnsiTheme="minorHAnsi" w:cstheme="minorHAnsi"/>
          <w:sz w:val="24"/>
          <w:szCs w:val="24"/>
          <w:lang w:val="pt-BR"/>
        </w:rPr>
        <w:t xml:space="preserve"> và cách tắt hiển thị</w:t>
      </w:r>
    </w:p>
    <w:p w14:paraId="17B246DD" w14:textId="77777777" w:rsidR="001B335C" w:rsidRPr="006C26E1" w:rsidRDefault="001B335C" w:rsidP="001B335C">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0A5FF229" wp14:editId="1DD9C3F2">
            <wp:extent cx="4123944" cy="2066544"/>
            <wp:effectExtent l="0" t="0" r="0" b="0"/>
            <wp:docPr id="51" name="Picture 51" descr="C:\Users\YenNH16\Downloads\SECOND SCREEN\Mockup\Player\Video-player-fullscreen-cast2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NH16\Downloads\SECOND SCREEN\Mockup\Player\Video-player-fullscreen-cast2tv.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3944" cy="2066544"/>
                    </a:xfrm>
                    <a:prstGeom prst="rect">
                      <a:avLst/>
                    </a:prstGeom>
                    <a:noFill/>
                    <a:ln>
                      <a:noFill/>
                    </a:ln>
                  </pic:spPr>
                </pic:pic>
              </a:graphicData>
            </a:graphic>
          </wp:inline>
        </w:drawing>
      </w:r>
    </w:p>
    <w:p w14:paraId="6BF89DA3" w14:textId="77777777" w:rsidR="001B335C" w:rsidRPr="006C26E1" w:rsidRDefault="001B335C" w:rsidP="001B335C">
      <w:pPr>
        <w:pStyle w:val="ListParagraph"/>
        <w:jc w:val="center"/>
        <w:rPr>
          <w:rFonts w:asciiTheme="minorHAnsi" w:hAnsiTheme="minorHAnsi" w:cstheme="minorHAnsi"/>
          <w:sz w:val="24"/>
          <w:szCs w:val="24"/>
          <w:lang w:val="pt-BR"/>
        </w:rPr>
      </w:pPr>
    </w:p>
    <w:p w14:paraId="5AF1FF2E" w14:textId="77777777" w:rsidR="00677B5D" w:rsidRPr="006C26E1" w:rsidRDefault="00677B5D"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(10) Chuyển video liên quan tiếp theo </w:t>
      </w:r>
    </w:p>
    <w:p w14:paraId="4D6782C2" w14:textId="77777777" w:rsidR="00677B5D" w:rsidRPr="006C26E1" w:rsidRDefault="00677B5D" w:rsidP="003C1A4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(11) Phát/dừng video </w:t>
      </w:r>
    </w:p>
    <w:p w14:paraId="09926B58" w14:textId="60204A05" w:rsidR="00F95997" w:rsidRDefault="00677B5D">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(12) Chuyển video liên quan liền trước </w:t>
      </w:r>
    </w:p>
    <w:p w14:paraId="51C48C24" w14:textId="1B1BFF69" w:rsidR="00F95997" w:rsidRPr="00A84EF4" w:rsidRDefault="00F95997" w:rsidP="00A84EF4">
      <w:pPr>
        <w:pStyle w:val="ListParagraph"/>
        <w:numPr>
          <w:ilvl w:val="1"/>
          <w:numId w:val="24"/>
        </w:numPr>
        <w:jc w:val="both"/>
        <w:rPr>
          <w:rFonts w:asciiTheme="minorHAnsi" w:hAnsiTheme="minorHAnsi" w:cstheme="minorHAnsi"/>
          <w:sz w:val="24"/>
          <w:szCs w:val="24"/>
          <w:lang w:val="pt-BR"/>
        </w:rPr>
      </w:pPr>
      <w:r>
        <w:rPr>
          <w:rFonts w:asciiTheme="minorHAnsi" w:hAnsiTheme="minorHAnsi" w:cstheme="minorHAnsi"/>
          <w:sz w:val="24"/>
          <w:szCs w:val="24"/>
          <w:lang w:val="pt-BR"/>
        </w:rPr>
        <w:t>Lưu ý: nếu là nội dung bộ thì (10) và (12) để chuyển tập tiếp theo/liền trước.</w:t>
      </w:r>
    </w:p>
    <w:p w14:paraId="41984AE4" w14:textId="791D90F5" w:rsidR="00260C15" w:rsidRPr="006C26E1" w:rsidRDefault="00260C15" w:rsidP="00A84EF4">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7E4EFF69" wp14:editId="37A95B74">
            <wp:extent cx="5769864" cy="4032504"/>
            <wp:effectExtent l="0" t="0" r="2540" b="6350"/>
            <wp:docPr id="197" name="Picture 197" descr="C:\Users\YenNH16\Downloads\SECOND SCREEN\Mockup\Player\Video-playe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nNH16\Downloads\SECOND SCREEN\Mockup\Player\Video-player-fullscre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9864" cy="4032504"/>
                    </a:xfrm>
                    <a:prstGeom prst="rect">
                      <a:avLst/>
                    </a:prstGeom>
                    <a:noFill/>
                    <a:ln>
                      <a:noFill/>
                    </a:ln>
                  </pic:spPr>
                </pic:pic>
              </a:graphicData>
            </a:graphic>
          </wp:inline>
        </w:drawing>
      </w:r>
    </w:p>
    <w:p w14:paraId="5C3E0E74" w14:textId="77777777" w:rsidR="003436F2" w:rsidRPr="006C26E1" w:rsidRDefault="003436F2" w:rsidP="003436F2">
      <w:pPr>
        <w:jc w:val="both"/>
        <w:rPr>
          <w:rFonts w:asciiTheme="minorHAnsi" w:hAnsiTheme="minorHAnsi" w:cstheme="minorHAnsi"/>
          <w:sz w:val="24"/>
          <w:szCs w:val="24"/>
          <w:lang w:val="pt-BR"/>
        </w:rPr>
      </w:pPr>
    </w:p>
    <w:p w14:paraId="1FF2DC67" w14:textId="77777777" w:rsidR="00D30E9D" w:rsidRPr="006C26E1" w:rsidRDefault="00D30E9D">
      <w:pPr>
        <w:pStyle w:val="Heading2"/>
      </w:pPr>
      <w:bookmarkStart w:id="3439" w:name="_Toc1030574"/>
      <w:bookmarkStart w:id="3440" w:name="_Toc5382221"/>
      <w:r w:rsidRPr="006C26E1">
        <w:lastRenderedPageBreak/>
        <w:t>PHIM TRUYỆN</w:t>
      </w:r>
      <w:bookmarkEnd w:id="3440"/>
    </w:p>
    <w:p w14:paraId="65EA3E8F" w14:textId="256CC115" w:rsidR="00D30E9D" w:rsidRPr="006C26E1" w:rsidRDefault="00D30E9D" w:rsidP="00D30E9D">
      <w:pPr>
        <w:pStyle w:val="Heading3"/>
        <w:rPr>
          <w:rFonts w:asciiTheme="minorHAnsi" w:hAnsiTheme="minorHAnsi" w:cstheme="minorHAnsi"/>
          <w:sz w:val="24"/>
          <w:lang w:val="pt-BR"/>
        </w:rPr>
      </w:pPr>
      <w:bookmarkStart w:id="3441" w:name="_Chi_tiết_Phim_1"/>
      <w:bookmarkStart w:id="3442" w:name="_Toc535932672"/>
      <w:bookmarkStart w:id="3443" w:name="_Toc536629224"/>
      <w:bookmarkStart w:id="3444" w:name="_Toc535932673"/>
      <w:bookmarkStart w:id="3445" w:name="_Toc536629225"/>
      <w:bookmarkStart w:id="3446" w:name="_Toc1030576"/>
      <w:bookmarkStart w:id="3447" w:name="_Toc5382222"/>
      <w:bookmarkEnd w:id="3441"/>
      <w:r w:rsidRPr="00CC35EC">
        <w:rPr>
          <w:rFonts w:asciiTheme="minorHAnsi" w:hAnsiTheme="minorHAnsi" w:cstheme="minorHAnsi"/>
          <w:noProof/>
          <w:sz w:val="24"/>
        </w:rPr>
        <w:drawing>
          <wp:anchor distT="0" distB="0" distL="114300" distR="114300" simplePos="0" relativeHeight="251675648" behindDoc="0" locked="0" layoutInCell="1" allowOverlap="1" wp14:anchorId="463EE578" wp14:editId="778CE899">
            <wp:simplePos x="0" y="0"/>
            <wp:positionH relativeFrom="margin">
              <wp:align>left</wp:align>
            </wp:positionH>
            <wp:positionV relativeFrom="paragraph">
              <wp:posOffset>274320</wp:posOffset>
            </wp:positionV>
            <wp:extent cx="2414016" cy="4946904"/>
            <wp:effectExtent l="0" t="0" r="571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im-Home.png"/>
                    <pic:cNvPicPr/>
                  </pic:nvPicPr>
                  <pic:blipFill>
                    <a:blip r:embed="rId80">
                      <a:extLst>
                        <a:ext uri="{28A0092B-C50C-407E-A947-70E740481C1C}">
                          <a14:useLocalDpi xmlns:a14="http://schemas.microsoft.com/office/drawing/2010/main" val="0"/>
                        </a:ext>
                      </a:extLst>
                    </a:blip>
                    <a:stretch>
                      <a:fillRect/>
                    </a:stretch>
                  </pic:blipFill>
                  <pic:spPr>
                    <a:xfrm>
                      <a:off x="0" y="0"/>
                      <a:ext cx="2414016" cy="4946904"/>
                    </a:xfrm>
                    <a:prstGeom prst="rect">
                      <a:avLst/>
                    </a:prstGeom>
                  </pic:spPr>
                </pic:pic>
              </a:graphicData>
            </a:graphic>
            <wp14:sizeRelH relativeFrom="margin">
              <wp14:pctWidth>0</wp14:pctWidth>
            </wp14:sizeRelH>
            <wp14:sizeRelV relativeFrom="margin">
              <wp14:pctHeight>0</wp14:pctHeight>
            </wp14:sizeRelV>
          </wp:anchor>
        </w:drawing>
      </w:r>
      <w:r w:rsidRPr="006C26E1">
        <w:rPr>
          <w:rFonts w:asciiTheme="minorHAnsi" w:hAnsiTheme="minorHAnsi" w:cstheme="minorHAnsi"/>
          <w:sz w:val="24"/>
          <w:lang w:val="pt-BR"/>
        </w:rPr>
        <w:t>Main</w:t>
      </w:r>
      <w:bookmarkEnd w:id="3442"/>
      <w:bookmarkEnd w:id="3443"/>
      <w:r w:rsidR="002350D7" w:rsidRPr="006C26E1">
        <w:rPr>
          <w:rFonts w:asciiTheme="minorHAnsi" w:hAnsiTheme="minorHAnsi" w:cstheme="minorHAnsi"/>
          <w:sz w:val="24"/>
          <w:lang w:val="pt-BR"/>
        </w:rPr>
        <w:t>page</w:t>
      </w:r>
      <w:bookmarkEnd w:id="3447"/>
    </w:p>
    <w:p w14:paraId="3677FDB6" w14:textId="567DF473" w:rsidR="00D30E9D" w:rsidRPr="006C26E1" w:rsidRDefault="004140DA" w:rsidP="00D30E9D">
      <w:pPr>
        <w:rPr>
          <w:rFonts w:asciiTheme="minorHAnsi" w:hAnsiTheme="minorHAnsi" w:cstheme="minorHAnsi"/>
          <w:sz w:val="24"/>
          <w:szCs w:val="24"/>
          <w:lang w:val="pt-BR"/>
        </w:rPr>
      </w:pPr>
      <w:r w:rsidRPr="00CC35EC">
        <w:rPr>
          <w:rFonts w:asciiTheme="minorHAnsi" w:hAnsiTheme="minorHAnsi" w:cstheme="minorHAnsi"/>
          <w:noProof/>
          <w:sz w:val="24"/>
          <w:szCs w:val="24"/>
        </w:rPr>
        <mc:AlternateContent>
          <mc:Choice Requires="wps">
            <w:drawing>
              <wp:anchor distT="0" distB="0" distL="114300" distR="114300" simplePos="0" relativeHeight="251676672" behindDoc="0" locked="0" layoutInCell="1" allowOverlap="1" wp14:anchorId="78D7D3B6" wp14:editId="001EB7AD">
                <wp:simplePos x="0" y="0"/>
                <wp:positionH relativeFrom="margin">
                  <wp:posOffset>0</wp:posOffset>
                </wp:positionH>
                <wp:positionV relativeFrom="paragraph">
                  <wp:posOffset>4981575</wp:posOffset>
                </wp:positionV>
                <wp:extent cx="2105025" cy="258445"/>
                <wp:effectExtent l="0" t="0" r="9525" b="0"/>
                <wp:wrapSquare wrapText="bothSides"/>
                <wp:docPr id="1" name="Text Box 1"/>
                <wp:cNvGraphicFramePr/>
                <a:graphic xmlns:a="http://schemas.openxmlformats.org/drawingml/2006/main">
                  <a:graphicData uri="http://schemas.microsoft.com/office/word/2010/wordprocessingShape">
                    <wps:wsp>
                      <wps:cNvSpPr txBox="1"/>
                      <wps:spPr>
                        <a:xfrm>
                          <a:off x="0" y="0"/>
                          <a:ext cx="2105025" cy="258445"/>
                        </a:xfrm>
                        <a:prstGeom prst="rect">
                          <a:avLst/>
                        </a:prstGeom>
                        <a:solidFill>
                          <a:prstClr val="white"/>
                        </a:solidFill>
                        <a:ln>
                          <a:noFill/>
                        </a:ln>
                      </wps:spPr>
                      <wps:txbx>
                        <w:txbxContent>
                          <w:p w14:paraId="3782F81A" w14:textId="3935DA95" w:rsidR="00B74DB6" w:rsidRPr="009B3C71" w:rsidRDefault="00B74DB6" w:rsidP="00D30E9D">
                            <w:pPr>
                              <w:pStyle w:val="Caption"/>
                              <w:rPr>
                                <w:noProof/>
                                <w:sz w:val="26"/>
                                <w:szCs w:val="26"/>
                              </w:rPr>
                            </w:pPr>
                            <w:r>
                              <w:t xml:space="preserve"> Figure </w:t>
                            </w:r>
                            <w:r>
                              <w:fldChar w:fldCharType="begin"/>
                            </w:r>
                            <w:r>
                              <w:instrText xml:space="preserve"> SEQ Figure \* ARABIC </w:instrText>
                            </w:r>
                            <w:r>
                              <w:fldChar w:fldCharType="separate"/>
                            </w:r>
                            <w:r>
                              <w:rPr>
                                <w:noProof/>
                              </w:rPr>
                              <w:t>1</w:t>
                            </w:r>
                            <w:r>
                              <w:rPr>
                                <w:noProof/>
                              </w:rPr>
                              <w:fldChar w:fldCharType="end"/>
                            </w:r>
                            <w:r>
                              <w:t xml:space="preserve"> - Trang chính của Phim truyện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D7D3B6" id="_x0000_t202" coordsize="21600,21600" o:spt="202" path="m,l,21600r21600,l21600,xe">
                <v:stroke joinstyle="miter"/>
                <v:path gradientshapeok="t" o:connecttype="rect"/>
              </v:shapetype>
              <v:shape id="Text Box 1" o:spid="_x0000_s1026" type="#_x0000_t202" style="position:absolute;margin-left:0;margin-top:392.25pt;width:165.75pt;height:20.3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" stroked="f">
                <v:textbox style="mso-fit-shape-to-text:t" inset="0,0,0,0">
                  <w:txbxContent>
                    <w:p w14:paraId="3782F81A" w14:textId="3935DA95" w:rsidR="00B74DB6" w:rsidRPr="009B3C71" w:rsidRDefault="00B74DB6" w:rsidP="00D30E9D">
                      <w:pPr>
                        <w:pStyle w:val="Caption"/>
                        <w:rPr>
                          <w:noProof/>
                          <w:sz w:val="26"/>
                          <w:szCs w:val="26"/>
                        </w:rPr>
                      </w:pPr>
                      <w:r>
                        <w:t xml:space="preserve"> Figure </w:t>
                      </w:r>
                      <w:r>
                        <w:fldChar w:fldCharType="begin"/>
                      </w:r>
                      <w:r>
                        <w:instrText xml:space="preserve"> SEQ Figure \* ARABIC </w:instrText>
                      </w:r>
                      <w:r>
                        <w:fldChar w:fldCharType="separate"/>
                      </w:r>
                      <w:r>
                        <w:rPr>
                          <w:noProof/>
                        </w:rPr>
                        <w:t>1</w:t>
                      </w:r>
                      <w:r>
                        <w:rPr>
                          <w:noProof/>
                        </w:rPr>
                        <w:fldChar w:fldCharType="end"/>
                      </w:r>
                      <w:r>
                        <w:t xml:space="preserve"> - Trang chính của Phim truyện</w:t>
                      </w:r>
                    </w:p>
                  </w:txbxContent>
                </v:textbox>
                <w10:wrap type="square" anchorx="margin"/>
              </v:shape>
            </w:pict>
          </mc:Fallback>
        </mc:AlternateContent>
      </w:r>
    </w:p>
    <w:p w14:paraId="66A1FAB9" w14:textId="27006DB8" w:rsidR="00D30E9D" w:rsidRPr="006C26E1" w:rsidRDefault="00D30E9D" w:rsidP="00D30E9D">
      <w:pPr>
        <w:rPr>
          <w:rFonts w:asciiTheme="minorHAnsi" w:hAnsiTheme="minorHAnsi" w:cstheme="minorHAnsi"/>
          <w:sz w:val="24"/>
          <w:szCs w:val="24"/>
          <w:lang w:val="pt-BR"/>
        </w:rPr>
      </w:pPr>
    </w:p>
    <w:p w14:paraId="501028F2" w14:textId="1A0625C8"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Trang chính của Phim Truyện bao gồm</w:t>
      </w:r>
    </w:p>
    <w:p w14:paraId="44F644C4"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Search bar: xem chi tiết tại mục </w:t>
      </w:r>
      <w:hyperlink w:anchor="_GLOBAL_SEARCH" w:history="1">
        <w:r w:rsidRPr="006C26E1">
          <w:rPr>
            <w:rStyle w:val="Hyperlink"/>
            <w:rFonts w:asciiTheme="minorHAnsi" w:hAnsiTheme="minorHAnsi" w:cstheme="minorHAnsi"/>
            <w:sz w:val="24"/>
            <w:szCs w:val="24"/>
            <w:lang w:val="pt-BR"/>
          </w:rPr>
          <w:t xml:space="preserve">Global search </w:t>
        </w:r>
      </w:hyperlink>
      <w:r w:rsidRPr="006C26E1">
        <w:rPr>
          <w:rFonts w:asciiTheme="minorHAnsi" w:hAnsiTheme="minorHAnsi" w:cstheme="minorHAnsi"/>
          <w:sz w:val="24"/>
          <w:szCs w:val="24"/>
          <w:lang w:val="pt-BR"/>
        </w:rPr>
        <w:br/>
        <w:t xml:space="preserve">Chọn lọc: xem chi tiết tại mục </w:t>
      </w:r>
      <w:hyperlink w:anchor="_Faceted_search_Phim" w:history="1">
        <w:r w:rsidRPr="006C26E1">
          <w:rPr>
            <w:rStyle w:val="Hyperlink"/>
            <w:rFonts w:asciiTheme="minorHAnsi" w:hAnsiTheme="minorHAnsi" w:cstheme="minorHAnsi"/>
            <w:sz w:val="24"/>
            <w:szCs w:val="24"/>
            <w:lang w:val="pt-BR"/>
          </w:rPr>
          <w:t>Faceted search Phim truyện</w:t>
        </w:r>
      </w:hyperlink>
    </w:p>
    <w:p w14:paraId="592FA50C"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Header image slider là khu vực để giới thiệu các phim đặc sắ</w:t>
      </w:r>
      <w:r w:rsidR="000B3FED" w:rsidRPr="006C26E1">
        <w:rPr>
          <w:rFonts w:asciiTheme="minorHAnsi" w:hAnsiTheme="minorHAnsi" w:cstheme="minorHAnsi"/>
          <w:sz w:val="24"/>
          <w:szCs w:val="24"/>
          <w:lang w:val="pt-BR"/>
        </w:rPr>
        <w:t>c (c</w:t>
      </w:r>
      <w:r w:rsidRPr="006C26E1">
        <w:rPr>
          <w:rFonts w:asciiTheme="minorHAnsi" w:hAnsiTheme="minorHAnsi" w:cstheme="minorHAnsi"/>
          <w:sz w:val="24"/>
          <w:szCs w:val="24"/>
          <w:lang w:val="pt-BR"/>
        </w:rPr>
        <w:t xml:space="preserve">hi tiết </w:t>
      </w:r>
      <w:r w:rsidR="000B3FED" w:rsidRPr="006C26E1">
        <w:rPr>
          <w:rFonts w:asciiTheme="minorHAnsi" w:hAnsiTheme="minorHAnsi" w:cstheme="minorHAnsi"/>
          <w:sz w:val="24"/>
          <w:szCs w:val="24"/>
          <w:lang w:val="pt-BR"/>
        </w:rPr>
        <w:t xml:space="preserve">xem thêm </w:t>
      </w:r>
      <w:hyperlink w:anchor="_Header_image_slider" w:history="1">
        <w:r w:rsidR="000B3FED" w:rsidRPr="006C26E1">
          <w:rPr>
            <w:rStyle w:val="Hyperlink"/>
            <w:rFonts w:asciiTheme="minorHAnsi" w:hAnsiTheme="minorHAnsi" w:cstheme="minorHAnsi"/>
            <w:sz w:val="24"/>
            <w:szCs w:val="24"/>
            <w:lang w:val="pt-BR"/>
          </w:rPr>
          <w:t>2.5.2 Header image slider</w:t>
        </w:r>
      </w:hyperlink>
      <w:r w:rsidR="000B3FED" w:rsidRPr="006C26E1">
        <w:rPr>
          <w:rFonts w:asciiTheme="minorHAnsi" w:hAnsiTheme="minorHAnsi" w:cstheme="minorHAnsi"/>
          <w:sz w:val="24"/>
          <w:szCs w:val="24"/>
          <w:lang w:val="pt-BR"/>
        </w:rPr>
        <w:t>)</w:t>
      </w:r>
    </w:p>
    <w:p w14:paraId="4FF6141D" w14:textId="77777777" w:rsidR="002350D7" w:rsidRPr="006C26E1" w:rsidRDefault="002350D7" w:rsidP="002350D7">
      <w:pPr>
        <w:tabs>
          <w:tab w:val="left" w:pos="1080"/>
        </w:tabs>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Tất cả nội dung hiển thị tại các phần (header image slider, phim chiếu rạp, phim mới, phim lẻ, phim bộ) trên mainpage phim truyện được thay đổi ngẫu nhiên sau mỗi lần truy cập ứng dụng và </w:t>
      </w:r>
      <w:r w:rsidR="00221EB0" w:rsidRPr="006C26E1">
        <w:rPr>
          <w:rFonts w:asciiTheme="minorHAnsi" w:hAnsiTheme="minorHAnsi" w:cstheme="minorHAnsi"/>
          <w:sz w:val="24"/>
          <w:szCs w:val="24"/>
          <w:lang w:val="pt-BR"/>
        </w:rPr>
        <w:t xml:space="preserve">được </w:t>
      </w:r>
      <w:r w:rsidRPr="006C26E1">
        <w:rPr>
          <w:rFonts w:asciiTheme="minorHAnsi" w:hAnsiTheme="minorHAnsi" w:cstheme="minorHAnsi"/>
          <w:sz w:val="24"/>
          <w:szCs w:val="24"/>
          <w:lang w:val="pt-BR"/>
        </w:rPr>
        <w:t>không trùng nhau</w:t>
      </w:r>
      <w:r w:rsidR="00221EB0" w:rsidRPr="006C26E1">
        <w:rPr>
          <w:rFonts w:asciiTheme="minorHAnsi" w:hAnsiTheme="minorHAnsi" w:cstheme="minorHAnsi"/>
          <w:sz w:val="24"/>
          <w:szCs w:val="24"/>
          <w:lang w:val="pt-BR"/>
        </w:rPr>
        <w:t>.</w:t>
      </w:r>
    </w:p>
    <w:p w14:paraId="18A37CDF" w14:textId="77777777" w:rsidR="00D30E9D" w:rsidRPr="006C26E1" w:rsidRDefault="00D30E9D" w:rsidP="00374DA4">
      <w:pPr>
        <w:pStyle w:val="ListParagraph"/>
        <w:numPr>
          <w:ilvl w:val="0"/>
          <w:numId w:val="18"/>
        </w:num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lastRenderedPageBreak/>
        <w:t>Phim chiếu rạp</w:t>
      </w:r>
      <w:r w:rsidRPr="006C26E1">
        <w:rPr>
          <w:rFonts w:asciiTheme="minorHAnsi" w:hAnsiTheme="minorHAnsi" w:cstheme="minorHAnsi"/>
          <w:sz w:val="24"/>
          <w:szCs w:val="24"/>
          <w:lang w:val="pt-BR"/>
        </w:rPr>
        <w:t>: là mục thể hiện những phim chiếu rạp (hiện tại ở phase này sẽ ẩn mục phim chiếu rạp)</w:t>
      </w:r>
    </w:p>
    <w:p w14:paraId="2140AC77" w14:textId="77777777" w:rsidR="00D30E9D" w:rsidRPr="006C26E1" w:rsidRDefault="00D30E9D" w:rsidP="00374DA4">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poster dọc, tỉ lệ 1.45</w:t>
      </w:r>
    </w:p>
    <w:p w14:paraId="789E4DF7" w14:textId="08DA77DE" w:rsidR="00D30E9D" w:rsidRPr="006C26E1" w:rsidRDefault="00D30E9D" w:rsidP="00374DA4">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Sub title: thể loại, </w:t>
      </w:r>
      <w:r w:rsidR="00A12689">
        <w:rPr>
          <w:rFonts w:asciiTheme="minorHAnsi" w:hAnsiTheme="minorHAnsi" w:cstheme="minorHAnsi"/>
          <w:sz w:val="24"/>
          <w:szCs w:val="24"/>
          <w:lang w:val="pt-BR"/>
        </w:rPr>
        <w:t>quốc gia</w:t>
      </w:r>
      <w:r w:rsidRPr="006C26E1">
        <w:rPr>
          <w:rFonts w:asciiTheme="minorHAnsi" w:hAnsiTheme="minorHAnsi" w:cstheme="minorHAnsi"/>
          <w:sz w:val="24"/>
          <w:szCs w:val="24"/>
          <w:lang w:val="pt-BR"/>
        </w:rPr>
        <w:t xml:space="preserve"> </w:t>
      </w:r>
    </w:p>
    <w:p w14:paraId="1E2B103C" w14:textId="77777777" w:rsidR="00D30E9D" w:rsidRPr="006C26E1" w:rsidRDefault="00D30E9D" w:rsidP="00374DA4">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dạng</w:t>
      </w:r>
      <w:r w:rsidR="001D259C" w:rsidRPr="006C26E1">
        <w:rPr>
          <w:rFonts w:asciiTheme="minorHAnsi" w:hAnsiTheme="minorHAnsi" w:cstheme="minorHAnsi"/>
          <w:sz w:val="24"/>
          <w:szCs w:val="24"/>
          <w:lang w:val="pt-BR"/>
        </w:rPr>
        <w:t xml:space="preserve"> grid, col = 3, row default = 1.</w:t>
      </w:r>
    </w:p>
    <w:p w14:paraId="60F6EFE1" w14:textId="77777777" w:rsidR="001D259C" w:rsidRPr="006C26E1" w:rsidRDefault="001D259C" w:rsidP="00374DA4">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Sắp xếp phim theo thứ tự </w:t>
      </w:r>
      <w:r w:rsidR="00A26E64" w:rsidRPr="006C26E1">
        <w:rPr>
          <w:rFonts w:asciiTheme="minorHAnsi" w:hAnsiTheme="minorHAnsi" w:cstheme="minorHAnsi"/>
          <w:sz w:val="24"/>
          <w:szCs w:val="24"/>
          <w:lang w:val="pt-BR"/>
        </w:rPr>
        <w:t xml:space="preserve">do </w:t>
      </w:r>
      <w:r w:rsidRPr="006C26E1">
        <w:rPr>
          <w:rFonts w:asciiTheme="minorHAnsi" w:hAnsiTheme="minorHAnsi" w:cstheme="minorHAnsi"/>
          <w:sz w:val="24"/>
          <w:szCs w:val="24"/>
          <w:lang w:val="pt-BR"/>
        </w:rPr>
        <w:t>back-end trả về</w:t>
      </w:r>
    </w:p>
    <w:p w14:paraId="7ED50420" w14:textId="77777777" w:rsidR="00D30E9D" w:rsidRPr="006C26E1" w:rsidRDefault="00D30E9D">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16AB07F0" wp14:editId="3A5C4087">
            <wp:extent cx="190500" cy="19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w:t>
      </w:r>
      <w:r w:rsidR="007E3507" w:rsidRPr="006C26E1">
        <w:rPr>
          <w:rFonts w:asciiTheme="minorHAnsi" w:hAnsiTheme="minorHAnsi" w:cstheme="minorHAnsi"/>
          <w:sz w:val="24"/>
          <w:szCs w:val="24"/>
          <w:lang w:val="pt-BR"/>
        </w:rPr>
        <w:t>xem danh sách đầy đủ mục</w:t>
      </w:r>
      <w:r w:rsidRPr="006C26E1">
        <w:rPr>
          <w:rFonts w:asciiTheme="minorHAnsi" w:hAnsiTheme="minorHAnsi" w:cstheme="minorHAnsi"/>
          <w:sz w:val="24"/>
          <w:szCs w:val="24"/>
          <w:lang w:val="pt-BR"/>
        </w:rPr>
        <w:t xml:space="preserve"> </w:t>
      </w:r>
      <w:hyperlink w:anchor="_Chi_tiết_Phim" w:history="1">
        <w:r w:rsidRPr="006C26E1">
          <w:rPr>
            <w:rStyle w:val="Hyperlink"/>
            <w:rFonts w:asciiTheme="minorHAnsi" w:hAnsiTheme="minorHAnsi" w:cstheme="minorHAnsi"/>
            <w:sz w:val="24"/>
            <w:szCs w:val="24"/>
            <w:lang w:val="pt-BR"/>
          </w:rPr>
          <w:t>Phim chiếu rạp</w:t>
        </w:r>
      </w:hyperlink>
    </w:p>
    <w:p w14:paraId="0A75F147" w14:textId="77777777" w:rsidR="00D30E9D" w:rsidRPr="006C26E1" w:rsidRDefault="00D30E9D" w:rsidP="00374DA4">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0DC776E9" w14:textId="77777777" w:rsidR="00D30E9D" w:rsidRPr="006C26E1" w:rsidRDefault="00D30E9D" w:rsidP="00374DA4">
      <w:pPr>
        <w:pStyle w:val="ListParagraph"/>
        <w:numPr>
          <w:ilvl w:val="0"/>
          <w:numId w:val="17"/>
        </w:numPr>
        <w:ind w:left="153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2 label gắ</w:t>
      </w:r>
      <w:r w:rsidR="00221EB0" w:rsidRPr="006C26E1">
        <w:rPr>
          <w:rFonts w:asciiTheme="minorHAnsi" w:hAnsiTheme="minorHAnsi" w:cstheme="minorHAnsi"/>
          <w:sz w:val="24"/>
          <w:szCs w:val="24"/>
          <w:lang w:val="pt-BR"/>
        </w:rPr>
        <w:t>n góc phải trên và góc phải dưới của</w:t>
      </w:r>
      <w:r w:rsidRPr="006C26E1">
        <w:rPr>
          <w:rFonts w:asciiTheme="minorHAnsi" w:hAnsiTheme="minorHAnsi" w:cstheme="minorHAnsi"/>
          <w:sz w:val="24"/>
          <w:szCs w:val="24"/>
          <w:lang w:val="pt-BR"/>
        </w:rPr>
        <w:t xml:space="preserve"> poster </w:t>
      </w:r>
      <w:r w:rsidR="007E3507" w:rsidRPr="006C26E1">
        <w:rPr>
          <w:rFonts w:asciiTheme="minorHAnsi" w:hAnsiTheme="minorHAnsi" w:cstheme="minorHAnsi"/>
          <w:sz w:val="24"/>
          <w:szCs w:val="24"/>
          <w:lang w:val="pt-BR"/>
        </w:rPr>
        <w:t xml:space="preserve">(xem chi tiết tại </w:t>
      </w:r>
      <w:hyperlink w:anchor="_Mục_tuyển_chọn" w:history="1">
        <w:r w:rsidR="007E3507" w:rsidRPr="006C26E1">
          <w:rPr>
            <w:rStyle w:val="Hyperlink"/>
            <w:rFonts w:asciiTheme="minorHAnsi" w:hAnsiTheme="minorHAnsi" w:cstheme="minorHAnsi"/>
            <w:sz w:val="24"/>
            <w:szCs w:val="24"/>
            <w:lang w:val="pt-BR"/>
          </w:rPr>
          <w:t>mục Tuyển chọn</w:t>
        </w:r>
      </w:hyperlink>
      <w:r w:rsidR="007E3507" w:rsidRPr="006C26E1">
        <w:rPr>
          <w:rFonts w:asciiTheme="minorHAnsi" w:hAnsiTheme="minorHAnsi" w:cstheme="minorHAnsi"/>
          <w:sz w:val="24"/>
          <w:szCs w:val="24"/>
          <w:lang w:val="pt-BR"/>
        </w:rPr>
        <w:t>)</w:t>
      </w:r>
    </w:p>
    <w:p w14:paraId="513DA1E0" w14:textId="77777777" w:rsidR="00D30E9D" w:rsidRPr="006C26E1" w:rsidRDefault="00D30E9D" w:rsidP="00D30E9D">
      <w:pPr>
        <w:pStyle w:val="ListParagraph"/>
        <w:ind w:left="1170"/>
        <w:rPr>
          <w:rFonts w:asciiTheme="minorHAnsi" w:hAnsiTheme="minorHAnsi" w:cstheme="minorHAnsi"/>
          <w:sz w:val="24"/>
          <w:szCs w:val="24"/>
          <w:lang w:val="pt-BR"/>
        </w:rPr>
      </w:pPr>
    </w:p>
    <w:p w14:paraId="75CAC6F5" w14:textId="77777777" w:rsidR="00D30E9D" w:rsidRPr="006C26E1" w:rsidRDefault="00D30E9D" w:rsidP="00A84EF4">
      <w:pPr>
        <w:pStyle w:val="ListParagraph"/>
        <w:keepNext/>
        <w:ind w:left="1170" w:hanging="450"/>
        <w:jc w:val="center"/>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002459AE" wp14:editId="0D912B80">
            <wp:extent cx="3063289" cy="190531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im-rap.png"/>
                    <pic:cNvPicPr/>
                  </pic:nvPicPr>
                  <pic:blipFill>
                    <a:blip r:embed="rId82">
                      <a:extLst>
                        <a:ext uri="{28A0092B-C50C-407E-A947-70E740481C1C}">
                          <a14:useLocalDpi xmlns:a14="http://schemas.microsoft.com/office/drawing/2010/main" val="0"/>
                        </a:ext>
                      </a:extLst>
                    </a:blip>
                    <a:stretch>
                      <a:fillRect/>
                    </a:stretch>
                  </pic:blipFill>
                  <pic:spPr>
                    <a:xfrm>
                      <a:off x="0" y="0"/>
                      <a:ext cx="3063289" cy="1905316"/>
                    </a:xfrm>
                    <a:prstGeom prst="rect">
                      <a:avLst/>
                    </a:prstGeom>
                  </pic:spPr>
                </pic:pic>
              </a:graphicData>
            </a:graphic>
          </wp:inline>
        </w:drawing>
      </w:r>
    </w:p>
    <w:p w14:paraId="4E845563" w14:textId="121DD0AD" w:rsidR="00D30E9D" w:rsidRPr="006C26E1" w:rsidRDefault="00D30E9D" w:rsidP="00A84EF4">
      <w:pPr>
        <w:pStyle w:val="Caption"/>
        <w:jc w:val="center"/>
        <w:rPr>
          <w:rFonts w:asciiTheme="minorHAnsi" w:hAnsiTheme="minorHAnsi" w:cstheme="minorHAnsi"/>
          <w:sz w:val="24"/>
          <w:szCs w:val="24"/>
        </w:rPr>
      </w:pPr>
      <w:r w:rsidRPr="006C26E1">
        <w:rPr>
          <w:rFonts w:asciiTheme="minorHAnsi" w:hAnsiTheme="minorHAnsi" w:cstheme="minorHAnsi"/>
          <w:sz w:val="24"/>
          <w:szCs w:val="24"/>
        </w:rPr>
        <w:t xml:space="preserve">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2</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Phim chiếu rạp ở trang chính Phim truyện</w:t>
      </w:r>
    </w:p>
    <w:p w14:paraId="66060428" w14:textId="77777777" w:rsidR="00D30E9D" w:rsidRPr="006C26E1" w:rsidRDefault="00D30E9D" w:rsidP="00D30E9D">
      <w:pPr>
        <w:rPr>
          <w:rFonts w:asciiTheme="minorHAnsi" w:hAnsiTheme="minorHAnsi" w:cstheme="minorHAnsi"/>
          <w:sz w:val="24"/>
          <w:szCs w:val="24"/>
        </w:rPr>
      </w:pPr>
    </w:p>
    <w:p w14:paraId="23574709" w14:textId="36355E50" w:rsidR="00D30E9D" w:rsidRPr="006C26E1" w:rsidRDefault="00D30E9D" w:rsidP="00D30E9D">
      <w:pPr>
        <w:pStyle w:val="ListParagraph"/>
        <w:numPr>
          <w:ilvl w:val="0"/>
          <w:numId w:val="18"/>
        </w:numPr>
        <w:rPr>
          <w:rFonts w:asciiTheme="minorHAnsi" w:hAnsiTheme="minorHAnsi" w:cstheme="minorHAnsi"/>
          <w:sz w:val="24"/>
          <w:szCs w:val="24"/>
          <w:lang w:val="pt-BR"/>
        </w:rPr>
      </w:pPr>
      <w:r w:rsidRPr="006C26E1">
        <w:rPr>
          <w:rFonts w:asciiTheme="minorHAnsi" w:hAnsiTheme="minorHAnsi" w:cstheme="minorHAnsi"/>
          <w:b/>
          <w:sz w:val="24"/>
          <w:szCs w:val="24"/>
          <w:lang w:val="pt-BR"/>
        </w:rPr>
        <w:t xml:space="preserve">Phim mới : </w:t>
      </w:r>
      <w:r w:rsidRPr="006C26E1">
        <w:rPr>
          <w:rFonts w:asciiTheme="minorHAnsi" w:hAnsiTheme="minorHAnsi" w:cstheme="minorHAnsi"/>
          <w:sz w:val="24"/>
          <w:szCs w:val="24"/>
          <w:lang w:val="pt-BR"/>
        </w:rPr>
        <w:t xml:space="preserve">là mục thể hiện những phim lẻ và phim bộ </w:t>
      </w:r>
      <w:r w:rsidR="004140DA">
        <w:rPr>
          <w:rFonts w:asciiTheme="minorHAnsi" w:hAnsiTheme="minorHAnsi" w:cstheme="minorHAnsi"/>
          <w:sz w:val="24"/>
          <w:szCs w:val="24"/>
          <w:lang w:val="pt-BR"/>
        </w:rPr>
        <w:t>thuộc mục này do back-end trả về</w:t>
      </w:r>
    </w:p>
    <w:p w14:paraId="413A090F" w14:textId="71E373EF" w:rsidR="00D30E9D" w:rsidRPr="006C26E1" w:rsidRDefault="00D30E9D" w:rsidP="00D30E9D">
      <w:pPr>
        <w:pStyle w:val="ListParagraph"/>
        <w:numPr>
          <w:ilvl w:val="0"/>
          <w:numId w:val="17"/>
        </w:numPr>
        <w:ind w:left="1440" w:hanging="270"/>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dạng grid, col = 3, row default = 2.</w:t>
      </w:r>
    </w:p>
    <w:p w14:paraId="165F5FFE" w14:textId="77777777" w:rsidR="00D30E9D" w:rsidRPr="006C26E1" w:rsidRDefault="00D30E9D" w:rsidP="00D30E9D">
      <w:pPr>
        <w:pStyle w:val="ListParagraph"/>
        <w:numPr>
          <w:ilvl w:val="0"/>
          <w:numId w:val="22"/>
        </w:numPr>
        <w:ind w:firstLine="45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poster dọc tỉ lệ 1.45</w:t>
      </w:r>
    </w:p>
    <w:p w14:paraId="7D770E4D" w14:textId="7FC7B121" w:rsidR="00D30E9D" w:rsidRPr="006C26E1" w:rsidRDefault="00D30E9D" w:rsidP="00D30E9D">
      <w:pPr>
        <w:pStyle w:val="ListParagraph"/>
        <w:numPr>
          <w:ilvl w:val="0"/>
          <w:numId w:val="22"/>
        </w:numPr>
        <w:ind w:firstLine="450"/>
        <w:rPr>
          <w:rFonts w:asciiTheme="minorHAnsi" w:hAnsiTheme="minorHAnsi" w:cstheme="minorHAnsi"/>
          <w:sz w:val="24"/>
          <w:szCs w:val="24"/>
          <w:lang w:val="pt-BR"/>
        </w:rPr>
      </w:pPr>
      <w:r w:rsidRPr="006C26E1">
        <w:rPr>
          <w:rFonts w:asciiTheme="minorHAnsi" w:hAnsiTheme="minorHAnsi" w:cstheme="minorHAnsi"/>
          <w:sz w:val="24"/>
          <w:szCs w:val="24"/>
          <w:lang w:val="pt-BR"/>
        </w:rPr>
        <w:t>Title: tên phim. Sub title: thể loại, năm sx</w:t>
      </w:r>
      <w:r w:rsidR="00817013">
        <w:rPr>
          <w:rFonts w:asciiTheme="minorHAnsi" w:hAnsiTheme="minorHAnsi" w:cstheme="minorHAnsi"/>
          <w:sz w:val="24"/>
          <w:szCs w:val="24"/>
          <w:lang w:val="pt-BR"/>
        </w:rPr>
        <w:t xml:space="preserve"> (phim bộ)/quốc gia (phim lẻ)</w:t>
      </w:r>
      <w:r w:rsidRPr="006C26E1">
        <w:rPr>
          <w:rFonts w:asciiTheme="minorHAnsi" w:hAnsiTheme="minorHAnsi" w:cstheme="minorHAnsi"/>
          <w:sz w:val="24"/>
          <w:szCs w:val="24"/>
          <w:lang w:val="pt-BR"/>
        </w:rPr>
        <w:t>.</w:t>
      </w:r>
    </w:p>
    <w:p w14:paraId="55305FD8" w14:textId="77777777" w:rsidR="00D30E9D" w:rsidRPr="006C26E1" w:rsidRDefault="00D30E9D">
      <w:pPr>
        <w:pStyle w:val="ListParagraph"/>
        <w:numPr>
          <w:ilvl w:val="0"/>
          <w:numId w:val="22"/>
        </w:numPr>
        <w:ind w:firstLine="45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153E8553" wp14:editId="1A8D8F5D">
            <wp:extent cx="19050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Phim mới.</w:t>
      </w:r>
    </w:p>
    <w:p w14:paraId="529F6448" w14:textId="77777777" w:rsidR="00221EB0" w:rsidRPr="006C26E1" w:rsidRDefault="00D30E9D" w:rsidP="00221EB0">
      <w:pPr>
        <w:pStyle w:val="ListParagraph"/>
        <w:numPr>
          <w:ilvl w:val="0"/>
          <w:numId w:val="22"/>
        </w:numPr>
        <w:ind w:firstLine="45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7840F7B4" w14:textId="77777777" w:rsidR="00221EB0" w:rsidRPr="006C26E1" w:rsidRDefault="00221EB0" w:rsidP="00221EB0">
      <w:pPr>
        <w:pStyle w:val="ListParagraph"/>
        <w:numPr>
          <w:ilvl w:val="1"/>
          <w:numId w:val="22"/>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1D0656FE" w14:textId="77777777" w:rsidR="00D30E9D" w:rsidRPr="006C26E1" w:rsidRDefault="00D30E9D" w:rsidP="00D30E9D">
      <w:pPr>
        <w:rPr>
          <w:rFonts w:asciiTheme="minorHAnsi" w:hAnsiTheme="minorHAnsi" w:cstheme="minorHAnsi"/>
          <w:sz w:val="24"/>
          <w:szCs w:val="24"/>
          <w:lang w:val="pt-BR"/>
        </w:rPr>
      </w:pPr>
    </w:p>
    <w:p w14:paraId="7B37605A" w14:textId="77777777" w:rsidR="00D30E9D" w:rsidRPr="006C26E1" w:rsidRDefault="00D30E9D" w:rsidP="00D30E9D">
      <w:pPr>
        <w:pStyle w:val="ListParagraph"/>
        <w:keepNext/>
        <w:ind w:left="1170"/>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43C19006" wp14:editId="73BF0CC6">
            <wp:extent cx="3552825" cy="4238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ục-phim-moi.png"/>
                    <pic:cNvPicPr/>
                  </pic:nvPicPr>
                  <pic:blipFill>
                    <a:blip r:embed="rId83">
                      <a:extLst>
                        <a:ext uri="{28A0092B-C50C-407E-A947-70E740481C1C}">
                          <a14:useLocalDpi xmlns:a14="http://schemas.microsoft.com/office/drawing/2010/main" val="0"/>
                        </a:ext>
                      </a:extLst>
                    </a:blip>
                    <a:stretch>
                      <a:fillRect/>
                    </a:stretch>
                  </pic:blipFill>
                  <pic:spPr>
                    <a:xfrm>
                      <a:off x="0" y="0"/>
                      <a:ext cx="3552825" cy="4238625"/>
                    </a:xfrm>
                    <a:prstGeom prst="rect">
                      <a:avLst/>
                    </a:prstGeom>
                  </pic:spPr>
                </pic:pic>
              </a:graphicData>
            </a:graphic>
          </wp:inline>
        </w:drawing>
      </w:r>
    </w:p>
    <w:p w14:paraId="289C24C8" w14:textId="71CD675D" w:rsidR="00D30E9D" w:rsidRPr="006C26E1" w:rsidRDefault="00D30E9D" w:rsidP="00D30E9D">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Phim mới ở trang chính Phim truyện</w:t>
      </w:r>
    </w:p>
    <w:p w14:paraId="394798F2" w14:textId="77777777" w:rsidR="00D30E9D" w:rsidRPr="006C26E1" w:rsidRDefault="00D30E9D" w:rsidP="00D30E9D">
      <w:pPr>
        <w:pStyle w:val="ListParagraph"/>
        <w:rPr>
          <w:rFonts w:asciiTheme="minorHAnsi" w:hAnsiTheme="minorHAnsi" w:cstheme="minorHAnsi"/>
          <w:sz w:val="24"/>
          <w:szCs w:val="24"/>
          <w:lang w:val="pt-BR"/>
        </w:rPr>
      </w:pPr>
    </w:p>
    <w:p w14:paraId="2898BF01" w14:textId="0DE3A798" w:rsidR="00D30E9D" w:rsidRPr="006C26E1" w:rsidRDefault="00D30E9D" w:rsidP="00D30E9D">
      <w:pPr>
        <w:pStyle w:val="ListParagraph"/>
        <w:numPr>
          <w:ilvl w:val="0"/>
          <w:numId w:val="18"/>
        </w:numPr>
        <w:rPr>
          <w:rFonts w:asciiTheme="minorHAnsi" w:hAnsiTheme="minorHAnsi" w:cstheme="minorHAnsi"/>
          <w:sz w:val="24"/>
          <w:szCs w:val="24"/>
          <w:lang w:val="pt-BR"/>
        </w:rPr>
      </w:pPr>
      <w:r w:rsidRPr="006C26E1">
        <w:rPr>
          <w:rFonts w:asciiTheme="minorHAnsi" w:hAnsiTheme="minorHAnsi" w:cstheme="minorHAnsi"/>
          <w:b/>
          <w:sz w:val="24"/>
          <w:szCs w:val="24"/>
          <w:lang w:val="pt-BR"/>
        </w:rPr>
        <w:t xml:space="preserve"> Phim lẻ: </w:t>
      </w:r>
      <w:r w:rsidRPr="006C26E1">
        <w:rPr>
          <w:rFonts w:asciiTheme="minorHAnsi" w:hAnsiTheme="minorHAnsi" w:cstheme="minorHAnsi"/>
          <w:sz w:val="24"/>
          <w:szCs w:val="24"/>
          <w:lang w:val="pt-BR"/>
        </w:rPr>
        <w:t xml:space="preserve">là mục thể hiện những phim </w:t>
      </w:r>
      <w:r w:rsidR="004140DA">
        <w:rPr>
          <w:rFonts w:asciiTheme="minorHAnsi" w:hAnsiTheme="minorHAnsi" w:cstheme="minorHAnsi"/>
          <w:sz w:val="24"/>
          <w:szCs w:val="24"/>
          <w:lang w:val="pt-BR"/>
        </w:rPr>
        <w:t>lẻ do back-end trả về</w:t>
      </w:r>
    </w:p>
    <w:p w14:paraId="5D21FEA7" w14:textId="71A1326E" w:rsidR="005E25C6" w:rsidRPr="006C26E1" w:rsidRDefault="00C90B7A" w:rsidP="005E25C6">
      <w:pPr>
        <w:pStyle w:val="ListParagraph"/>
        <w:numPr>
          <w:ilvl w:val="0"/>
          <w:numId w:val="16"/>
        </w:numPr>
        <w:tabs>
          <w:tab w:val="left" w:pos="0"/>
          <w:tab w:val="left" w:pos="1170"/>
          <w:tab w:val="left" w:pos="1440"/>
        </w:tabs>
        <w:ind w:left="1440"/>
        <w:rPr>
          <w:rFonts w:asciiTheme="minorHAnsi" w:hAnsiTheme="minorHAnsi" w:cstheme="minorHAnsi"/>
          <w:sz w:val="24"/>
          <w:szCs w:val="24"/>
          <w:lang w:val="pt-BR"/>
        </w:rPr>
      </w:pPr>
      <w:r>
        <w:rPr>
          <w:rFonts w:asciiTheme="minorHAnsi" w:hAnsiTheme="minorHAnsi" w:cstheme="minorHAnsi"/>
          <w:sz w:val="24"/>
          <w:szCs w:val="24"/>
          <w:lang w:val="pt-BR"/>
        </w:rPr>
        <w:t>Banner</w:t>
      </w:r>
      <w:r w:rsidRPr="006C26E1">
        <w:rPr>
          <w:rFonts w:asciiTheme="minorHAnsi" w:hAnsiTheme="minorHAnsi" w:cstheme="minorHAnsi"/>
          <w:sz w:val="24"/>
          <w:szCs w:val="24"/>
          <w:lang w:val="pt-BR"/>
        </w:rPr>
        <w:t xml:space="preserve"> </w:t>
      </w:r>
      <w:r w:rsidR="00D30E9D" w:rsidRPr="006C26E1">
        <w:rPr>
          <w:rFonts w:asciiTheme="minorHAnsi" w:hAnsiTheme="minorHAnsi" w:cstheme="minorHAnsi"/>
          <w:sz w:val="24"/>
          <w:szCs w:val="24"/>
          <w:lang w:val="pt-BR"/>
        </w:rPr>
        <w:t>slider: là khu vực để những hình ảnh phim lẻ nổi bật, tỷ lệ 16:9, thời gian cập nhật tùy thuộc vào team Nội dung</w:t>
      </w:r>
      <w:r w:rsidR="005E25C6" w:rsidRPr="006C26E1">
        <w:rPr>
          <w:rFonts w:asciiTheme="minorHAnsi" w:hAnsiTheme="minorHAnsi" w:cstheme="minorHAnsi"/>
          <w:sz w:val="24"/>
          <w:szCs w:val="24"/>
          <w:lang w:val="pt-BR"/>
        </w:rPr>
        <w:t xml:space="preserve"> (chi tiết xem thêm </w:t>
      </w:r>
      <w:hyperlink w:anchor="_Header_image_slider" w:history="1">
        <w:r w:rsidR="005E25C6" w:rsidRPr="006C26E1">
          <w:rPr>
            <w:rStyle w:val="Hyperlink"/>
            <w:rFonts w:asciiTheme="minorHAnsi" w:hAnsiTheme="minorHAnsi" w:cstheme="minorHAnsi"/>
            <w:sz w:val="24"/>
            <w:szCs w:val="24"/>
            <w:lang w:val="pt-BR"/>
          </w:rPr>
          <w:t>2.5.2 Header image slider</w:t>
        </w:r>
      </w:hyperlink>
      <w:r w:rsidR="005E25C6" w:rsidRPr="006C26E1">
        <w:rPr>
          <w:rFonts w:asciiTheme="minorHAnsi" w:hAnsiTheme="minorHAnsi" w:cstheme="minorHAnsi"/>
          <w:sz w:val="24"/>
          <w:szCs w:val="24"/>
          <w:lang w:val="pt-BR"/>
        </w:rPr>
        <w:t>)</w:t>
      </w:r>
    </w:p>
    <w:p w14:paraId="6C9B92B0" w14:textId="77777777" w:rsidR="00D30E9D" w:rsidRPr="006C26E1" w:rsidRDefault="00D30E9D" w:rsidP="00811103">
      <w:pPr>
        <w:pStyle w:val="ListParagraph"/>
        <w:numPr>
          <w:ilvl w:val="0"/>
          <w:numId w:val="16"/>
        </w:numPr>
        <w:tabs>
          <w:tab w:val="left" w:pos="0"/>
          <w:tab w:val="left" w:pos="1170"/>
          <w:tab w:val="left" w:pos="1440"/>
        </w:tabs>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dạng grid, col = 3, row default = 3</w:t>
      </w:r>
    </w:p>
    <w:p w14:paraId="5259022E" w14:textId="77777777" w:rsidR="00D30E9D" w:rsidRPr="006C26E1" w:rsidRDefault="00D30E9D" w:rsidP="00D30E9D">
      <w:pPr>
        <w:pStyle w:val="ListParagraph"/>
        <w:numPr>
          <w:ilvl w:val="3"/>
          <w:numId w:val="16"/>
        </w:numPr>
        <w:ind w:left="1080" w:firstLine="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tỷ lệ 1.45.</w:t>
      </w:r>
    </w:p>
    <w:p w14:paraId="3FC4D773" w14:textId="63FBA7D7" w:rsidR="00D30E9D" w:rsidRPr="006C26E1" w:rsidRDefault="00D30E9D" w:rsidP="00D30E9D">
      <w:pPr>
        <w:pStyle w:val="ListParagraph"/>
        <w:numPr>
          <w:ilvl w:val="0"/>
          <w:numId w:val="16"/>
        </w:numPr>
        <w:ind w:firstLine="36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Sub title: </w:t>
      </w:r>
      <w:r w:rsidR="001D211B" w:rsidRPr="006C26E1">
        <w:rPr>
          <w:rFonts w:asciiTheme="minorHAnsi" w:hAnsiTheme="minorHAnsi" w:cstheme="minorHAnsi"/>
          <w:sz w:val="24"/>
          <w:szCs w:val="24"/>
          <w:lang w:val="pt-BR"/>
        </w:rPr>
        <w:t>thể loại,</w:t>
      </w:r>
      <w:r w:rsidR="001D211B">
        <w:rPr>
          <w:rFonts w:asciiTheme="minorHAnsi" w:hAnsiTheme="minorHAnsi" w:cstheme="minorHAnsi"/>
          <w:sz w:val="24"/>
          <w:szCs w:val="24"/>
          <w:lang w:val="pt-BR"/>
        </w:rPr>
        <w:t xml:space="preserve"> quốc gia </w:t>
      </w:r>
    </w:p>
    <w:p w14:paraId="254C97C8" w14:textId="77777777" w:rsidR="00D30E9D" w:rsidRPr="006C26E1" w:rsidRDefault="00D30E9D">
      <w:pPr>
        <w:pStyle w:val="ListParagraph"/>
        <w:numPr>
          <w:ilvl w:val="0"/>
          <w:numId w:val="16"/>
        </w:numPr>
        <w:ind w:left="1080" w:firstLine="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035A0F1B" wp14:editId="310225FF">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w:t>
      </w:r>
      <w:hyperlink w:anchor="_Chi_tiết_Phim_1" w:history="1">
        <w:r w:rsidRPr="006C26E1">
          <w:rPr>
            <w:rStyle w:val="Hyperlink"/>
            <w:rFonts w:asciiTheme="minorHAnsi" w:hAnsiTheme="minorHAnsi" w:cstheme="minorHAnsi"/>
            <w:sz w:val="24"/>
            <w:szCs w:val="24"/>
            <w:lang w:val="pt-BR"/>
          </w:rPr>
          <w:t>Phim lẻ</w:t>
        </w:r>
      </w:hyperlink>
    </w:p>
    <w:p w14:paraId="09F9194D" w14:textId="77777777" w:rsidR="00D30E9D" w:rsidRPr="006C26E1" w:rsidRDefault="00D30E9D" w:rsidP="00D30E9D">
      <w:pPr>
        <w:pStyle w:val="ListParagraph"/>
        <w:numPr>
          <w:ilvl w:val="0"/>
          <w:numId w:val="16"/>
        </w:numPr>
        <w:ind w:left="1080" w:firstLine="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6ED9C853" w14:textId="77777777" w:rsidR="005E25C6" w:rsidRPr="006C26E1" w:rsidRDefault="005E25C6" w:rsidP="005E25C6">
      <w:pPr>
        <w:pStyle w:val="ListParagraph"/>
        <w:numPr>
          <w:ilvl w:val="1"/>
          <w:numId w:val="22"/>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3889A505" w14:textId="77777777" w:rsidR="00D30E9D" w:rsidRPr="006C26E1" w:rsidRDefault="00D30E9D" w:rsidP="00D30E9D">
      <w:pPr>
        <w:pStyle w:val="ListParagraph"/>
        <w:ind w:left="1080"/>
        <w:rPr>
          <w:rFonts w:asciiTheme="minorHAnsi" w:hAnsiTheme="minorHAnsi" w:cstheme="minorHAnsi"/>
          <w:sz w:val="24"/>
          <w:szCs w:val="24"/>
          <w:lang w:val="pt-BR"/>
        </w:rPr>
      </w:pPr>
    </w:p>
    <w:p w14:paraId="29079D35" w14:textId="77777777" w:rsidR="00D30E9D" w:rsidRPr="006C26E1" w:rsidRDefault="00D30E9D" w:rsidP="00A84EF4">
      <w:pPr>
        <w:pStyle w:val="ListParagraph"/>
        <w:keepNext/>
        <w:ind w:left="1080"/>
        <w:jc w:val="center"/>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3A788167" wp14:editId="3C09171F">
            <wp:extent cx="2638425" cy="628129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c-phim-le.png"/>
                    <pic:cNvPicPr/>
                  </pic:nvPicPr>
                  <pic:blipFill>
                    <a:blip r:embed="rId84">
                      <a:extLst>
                        <a:ext uri="{28A0092B-C50C-407E-A947-70E740481C1C}">
                          <a14:useLocalDpi xmlns:a14="http://schemas.microsoft.com/office/drawing/2010/main" val="0"/>
                        </a:ext>
                      </a:extLst>
                    </a:blip>
                    <a:stretch>
                      <a:fillRect/>
                    </a:stretch>
                  </pic:blipFill>
                  <pic:spPr>
                    <a:xfrm>
                      <a:off x="0" y="0"/>
                      <a:ext cx="2649026" cy="6306533"/>
                    </a:xfrm>
                    <a:prstGeom prst="rect">
                      <a:avLst/>
                    </a:prstGeom>
                  </pic:spPr>
                </pic:pic>
              </a:graphicData>
            </a:graphic>
          </wp:inline>
        </w:drawing>
      </w:r>
    </w:p>
    <w:p w14:paraId="72A526EB" w14:textId="62006172" w:rsidR="00D30E9D" w:rsidRPr="006C26E1" w:rsidRDefault="00D30E9D" w:rsidP="00A84EF4">
      <w:pPr>
        <w:pStyle w:val="Caption"/>
        <w:jc w:val="center"/>
        <w:rPr>
          <w:rFonts w:asciiTheme="minorHAnsi" w:hAnsiTheme="minorHAnsi" w:cstheme="minorHAnsi"/>
          <w:sz w:val="24"/>
          <w:szCs w:val="24"/>
        </w:rPr>
      </w:pPr>
      <w:r w:rsidRPr="006C26E1">
        <w:rPr>
          <w:rFonts w:asciiTheme="minorHAnsi" w:hAnsiTheme="minorHAnsi" w:cstheme="minorHAnsi"/>
          <w:sz w:val="24"/>
          <w:szCs w:val="24"/>
        </w:rPr>
        <w:t xml:space="preserve">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Phim lẻ ở trang chính của Phim truyện</w:t>
      </w:r>
    </w:p>
    <w:p w14:paraId="094CC79F" w14:textId="5018995A" w:rsidR="00D30E9D" w:rsidRPr="006C26E1" w:rsidRDefault="00D30E9D" w:rsidP="00D30E9D">
      <w:pPr>
        <w:pStyle w:val="ListParagraph"/>
        <w:numPr>
          <w:ilvl w:val="0"/>
          <w:numId w:val="18"/>
        </w:numPr>
        <w:rPr>
          <w:rFonts w:asciiTheme="minorHAnsi" w:hAnsiTheme="minorHAnsi" w:cstheme="minorHAnsi"/>
          <w:sz w:val="24"/>
          <w:szCs w:val="24"/>
          <w:lang w:val="pt-BR"/>
        </w:rPr>
      </w:pPr>
      <w:r w:rsidRPr="006C26E1">
        <w:rPr>
          <w:rFonts w:asciiTheme="minorHAnsi" w:hAnsiTheme="minorHAnsi" w:cstheme="minorHAnsi"/>
          <w:b/>
          <w:color w:val="000000" w:themeColor="text1"/>
          <w:sz w:val="24"/>
          <w:szCs w:val="24"/>
          <w:lang w:val="pt-BR"/>
        </w:rPr>
        <w:t>Phim bộ</w:t>
      </w:r>
      <w:r w:rsidRPr="006C26E1">
        <w:rPr>
          <w:rFonts w:asciiTheme="minorHAnsi" w:hAnsiTheme="minorHAnsi" w:cstheme="minorHAnsi"/>
          <w:color w:val="000000" w:themeColor="text1"/>
          <w:sz w:val="24"/>
          <w:szCs w:val="24"/>
          <w:lang w:val="pt-BR"/>
        </w:rPr>
        <w:t>: là mục giới thiệu những phim bộ nổi bật</w:t>
      </w:r>
      <w:r w:rsidR="004140DA">
        <w:rPr>
          <w:rFonts w:asciiTheme="minorHAnsi" w:hAnsiTheme="minorHAnsi" w:cstheme="minorHAnsi"/>
          <w:i/>
          <w:color w:val="000000" w:themeColor="text1"/>
          <w:sz w:val="24"/>
          <w:szCs w:val="24"/>
          <w:lang w:val="pt-BR"/>
        </w:rPr>
        <w:t xml:space="preserve"> </w:t>
      </w:r>
      <w:r w:rsidR="004140DA">
        <w:rPr>
          <w:rFonts w:asciiTheme="minorHAnsi" w:hAnsiTheme="minorHAnsi" w:cstheme="minorHAnsi"/>
          <w:color w:val="000000" w:themeColor="text1"/>
          <w:sz w:val="24"/>
          <w:szCs w:val="24"/>
          <w:lang w:val="pt-BR"/>
        </w:rPr>
        <w:t>do back-end trả về</w:t>
      </w:r>
    </w:p>
    <w:p w14:paraId="566A3D10" w14:textId="0BD7E842" w:rsidR="004140DA" w:rsidRPr="00AC6E22" w:rsidRDefault="004140DA" w:rsidP="004140DA">
      <w:pPr>
        <w:pStyle w:val="ListParagraph"/>
        <w:numPr>
          <w:ilvl w:val="0"/>
          <w:numId w:val="16"/>
        </w:numPr>
        <w:tabs>
          <w:tab w:val="left" w:pos="0"/>
          <w:tab w:val="left" w:pos="1170"/>
          <w:tab w:val="left" w:pos="1440"/>
        </w:tabs>
        <w:ind w:left="1440"/>
        <w:jc w:val="both"/>
        <w:rPr>
          <w:rFonts w:asciiTheme="minorHAnsi" w:hAnsiTheme="minorHAnsi" w:cstheme="minorHAnsi"/>
          <w:sz w:val="24"/>
          <w:szCs w:val="24"/>
          <w:lang w:val="pt-BR"/>
        </w:rPr>
      </w:pPr>
      <w:r>
        <w:rPr>
          <w:rFonts w:asciiTheme="minorHAnsi" w:hAnsiTheme="minorHAnsi" w:cstheme="minorHAnsi"/>
          <w:sz w:val="24"/>
          <w:szCs w:val="24"/>
          <w:lang w:val="pt-BR"/>
        </w:rPr>
        <w:t>Nearby image parti</w:t>
      </w:r>
      <w:r w:rsidRPr="00AC6E22">
        <w:rPr>
          <w:rFonts w:asciiTheme="minorHAnsi" w:hAnsiTheme="minorHAnsi" w:cstheme="minorHAnsi"/>
          <w:sz w:val="24"/>
          <w:szCs w:val="24"/>
          <w:lang w:val="pt-BR"/>
        </w:rPr>
        <w:t>al visible slider là khu vực để những hình ảnh phim bộ nổi bậ</w:t>
      </w:r>
      <w:r>
        <w:rPr>
          <w:rFonts w:asciiTheme="minorHAnsi" w:hAnsiTheme="minorHAnsi" w:cstheme="minorHAnsi"/>
          <w:sz w:val="24"/>
          <w:szCs w:val="24"/>
          <w:lang w:val="pt-BR"/>
        </w:rPr>
        <w:t xml:space="preserve">t, </w:t>
      </w:r>
      <w:r w:rsidRPr="00AC6E22">
        <w:rPr>
          <w:rFonts w:asciiTheme="minorHAnsi" w:hAnsiTheme="minorHAnsi" w:cstheme="minorHAnsi"/>
          <w:sz w:val="24"/>
          <w:szCs w:val="24"/>
          <w:lang w:val="pt-BR"/>
        </w:rPr>
        <w:t>thời gian cập nhật tùy thuộc vào team Nội dung. Trong đó, banner có:</w:t>
      </w:r>
    </w:p>
    <w:p w14:paraId="44B578D6" w14:textId="77777777" w:rsidR="004140DA" w:rsidRPr="00AC6E22" w:rsidRDefault="004140DA" w:rsidP="004140DA">
      <w:pPr>
        <w:pStyle w:val="ListParagraph"/>
        <w:numPr>
          <w:ilvl w:val="0"/>
          <w:numId w:val="23"/>
        </w:numPr>
        <w:ind w:left="1710" w:hanging="270"/>
        <w:rPr>
          <w:rFonts w:asciiTheme="minorHAnsi" w:hAnsiTheme="minorHAnsi" w:cstheme="minorHAnsi"/>
          <w:sz w:val="24"/>
          <w:szCs w:val="24"/>
          <w:lang w:val="pt-BR"/>
        </w:rPr>
      </w:pPr>
      <w:r w:rsidRPr="00AC6E22">
        <w:rPr>
          <w:rFonts w:asciiTheme="minorHAnsi" w:hAnsiTheme="minorHAnsi" w:cstheme="minorHAnsi"/>
          <w:sz w:val="24"/>
          <w:szCs w:val="24"/>
          <w:lang w:val="pt-BR"/>
        </w:rPr>
        <w:t>Kích thước 16:9</w:t>
      </w:r>
    </w:p>
    <w:p w14:paraId="00E98469" w14:textId="77777777" w:rsidR="004140DA" w:rsidRPr="00AC6E22" w:rsidRDefault="004140DA" w:rsidP="004140DA">
      <w:pPr>
        <w:pStyle w:val="ListParagraph"/>
        <w:numPr>
          <w:ilvl w:val="0"/>
          <w:numId w:val="23"/>
        </w:numPr>
        <w:ind w:left="1710" w:hanging="270"/>
        <w:rPr>
          <w:rFonts w:asciiTheme="minorHAnsi" w:hAnsiTheme="minorHAnsi" w:cstheme="minorHAnsi"/>
          <w:sz w:val="24"/>
          <w:szCs w:val="24"/>
          <w:lang w:val="pt-BR"/>
        </w:rPr>
      </w:pPr>
      <w:r w:rsidRPr="00AC6E22">
        <w:rPr>
          <w:rFonts w:asciiTheme="minorHAnsi" w:hAnsiTheme="minorHAnsi" w:cstheme="minorHAnsi"/>
          <w:sz w:val="24"/>
          <w:szCs w:val="24"/>
          <w:lang w:val="pt-BR"/>
        </w:rPr>
        <w:t>Số lượng banner tối thiểu là 1, tối đa là 5</w:t>
      </w:r>
    </w:p>
    <w:p w14:paraId="19895B61" w14:textId="18F986EC" w:rsidR="004140DA" w:rsidRPr="00AC6E22" w:rsidRDefault="004140DA" w:rsidP="004140DA">
      <w:pPr>
        <w:pStyle w:val="ListParagraph"/>
        <w:numPr>
          <w:ilvl w:val="0"/>
          <w:numId w:val="23"/>
        </w:numPr>
        <w:ind w:left="1710" w:hanging="270"/>
        <w:rPr>
          <w:rFonts w:asciiTheme="minorHAnsi" w:hAnsiTheme="minorHAnsi" w:cstheme="minorHAnsi"/>
          <w:sz w:val="24"/>
          <w:szCs w:val="24"/>
          <w:lang w:val="pt-BR"/>
        </w:rPr>
      </w:pPr>
      <w:r w:rsidRPr="00AC6E22">
        <w:rPr>
          <w:rFonts w:asciiTheme="minorHAnsi" w:hAnsiTheme="minorHAnsi" w:cstheme="minorHAnsi"/>
          <w:sz w:val="24"/>
          <w:szCs w:val="24"/>
          <w:lang w:val="pt-BR"/>
        </w:rPr>
        <w:lastRenderedPageBreak/>
        <w:t xml:space="preserve">Người dùng có thể swipe manually hoặc tự động hiển thị luân phiên mỗi </w:t>
      </w:r>
      <w:r>
        <w:rPr>
          <w:rFonts w:asciiTheme="minorHAnsi" w:hAnsiTheme="minorHAnsi" w:cstheme="minorHAnsi"/>
          <w:sz w:val="24"/>
          <w:szCs w:val="24"/>
          <w:lang w:val="pt-BR"/>
        </w:rPr>
        <w:t>8</w:t>
      </w:r>
      <w:r w:rsidRPr="00AC6E22">
        <w:rPr>
          <w:rFonts w:asciiTheme="minorHAnsi" w:hAnsiTheme="minorHAnsi" w:cstheme="minorHAnsi"/>
          <w:sz w:val="24"/>
          <w:szCs w:val="24"/>
          <w:lang w:val="pt-BR"/>
        </w:rPr>
        <w:t>s một banner.</w:t>
      </w:r>
    </w:p>
    <w:p w14:paraId="45836AA9" w14:textId="77777777" w:rsidR="004140DA" w:rsidRPr="00AC6E22" w:rsidRDefault="004140DA" w:rsidP="004140DA">
      <w:pPr>
        <w:pStyle w:val="ListParagraph"/>
        <w:numPr>
          <w:ilvl w:val="0"/>
          <w:numId w:val="23"/>
        </w:numPr>
        <w:ind w:left="1710" w:hanging="270"/>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Tên nội dung của từng banner có độ dài bằng 2/3 chiều dài của slider </w:t>
      </w:r>
    </w:p>
    <w:p w14:paraId="5D9FB33E" w14:textId="243F4424" w:rsidR="004140DA" w:rsidRPr="00AC6E22" w:rsidRDefault="004140DA" w:rsidP="004140DA">
      <w:pPr>
        <w:pStyle w:val="ListParagraph"/>
        <w:ind w:left="1710"/>
        <w:rPr>
          <w:rFonts w:asciiTheme="minorHAnsi" w:hAnsiTheme="minorHAnsi" w:cstheme="minorHAnsi"/>
          <w:sz w:val="24"/>
          <w:szCs w:val="24"/>
          <w:lang w:val="pt-BR"/>
        </w:rPr>
      </w:pPr>
      <w:r>
        <w:rPr>
          <w:rFonts w:asciiTheme="minorHAnsi" w:hAnsiTheme="minorHAnsi" w:cstheme="minorHAnsi"/>
          <w:sz w:val="24"/>
          <w:szCs w:val="24"/>
          <w:lang w:val="pt-BR"/>
        </w:rPr>
        <w:t xml:space="preserve">(xem thêm </w:t>
      </w:r>
      <w:r w:rsidRPr="00AC6E22">
        <w:rPr>
          <w:rFonts w:asciiTheme="minorHAnsi" w:hAnsiTheme="minorHAnsi" w:cstheme="minorHAnsi"/>
          <w:sz w:val="24"/>
          <w:szCs w:val="24"/>
          <w:lang w:val="pt-BR"/>
        </w:rPr>
        <w:t xml:space="preserve">chi tiết xem thêm </w:t>
      </w:r>
      <w:hyperlink w:anchor="_Header_image_slider" w:history="1">
        <w:r w:rsidRPr="00AC6E22">
          <w:rPr>
            <w:rStyle w:val="Hyperlink"/>
            <w:rFonts w:asciiTheme="minorHAnsi" w:hAnsiTheme="minorHAnsi" w:cstheme="minorHAnsi"/>
            <w:sz w:val="24"/>
            <w:szCs w:val="24"/>
            <w:lang w:val="pt-BR"/>
          </w:rPr>
          <w:t>2.5.2 Header image slider</w:t>
        </w:r>
      </w:hyperlink>
      <w:r w:rsidRPr="00AC6E22">
        <w:rPr>
          <w:rFonts w:asciiTheme="minorHAnsi" w:hAnsiTheme="minorHAnsi" w:cstheme="minorHAnsi"/>
          <w:sz w:val="24"/>
          <w:szCs w:val="24"/>
          <w:lang w:val="pt-BR"/>
        </w:rPr>
        <w:t>)</w:t>
      </w:r>
    </w:p>
    <w:p w14:paraId="52AC2B96" w14:textId="77777777" w:rsidR="004140DA" w:rsidRPr="00AC6E22" w:rsidRDefault="004140DA" w:rsidP="004140DA">
      <w:pPr>
        <w:pStyle w:val="ListParagraph"/>
        <w:numPr>
          <w:ilvl w:val="0"/>
          <w:numId w:val="19"/>
        </w:numPr>
        <w:rPr>
          <w:rFonts w:asciiTheme="minorHAnsi" w:hAnsiTheme="minorHAnsi" w:cstheme="minorHAnsi"/>
          <w:sz w:val="24"/>
          <w:szCs w:val="24"/>
          <w:lang w:val="pt-BR"/>
        </w:rPr>
      </w:pPr>
      <w:r w:rsidRPr="00AC6E22">
        <w:rPr>
          <w:rFonts w:asciiTheme="minorHAnsi" w:hAnsiTheme="minorHAnsi" w:cstheme="minorHAnsi"/>
          <w:sz w:val="24"/>
          <w:szCs w:val="24"/>
          <w:lang w:val="pt-BR"/>
        </w:rPr>
        <w:t>Hiển thị dạng grid, col = 3, row default = 3.</w:t>
      </w:r>
    </w:p>
    <w:p w14:paraId="32110012" w14:textId="77777777" w:rsidR="004140DA" w:rsidRPr="00AC6E22" w:rsidRDefault="004140DA" w:rsidP="004140DA">
      <w:pPr>
        <w:pStyle w:val="ListParagraph"/>
        <w:numPr>
          <w:ilvl w:val="0"/>
          <w:numId w:val="19"/>
        </w:numPr>
        <w:tabs>
          <w:tab w:val="left" w:pos="1080"/>
          <w:tab w:val="left" w:pos="1440"/>
        </w:tabs>
        <w:rPr>
          <w:rFonts w:asciiTheme="minorHAnsi" w:hAnsiTheme="minorHAnsi" w:cstheme="minorHAnsi"/>
          <w:sz w:val="24"/>
          <w:szCs w:val="24"/>
          <w:lang w:val="pt-BR"/>
        </w:rPr>
      </w:pPr>
      <w:r w:rsidRPr="00AC6E22">
        <w:rPr>
          <w:rFonts w:asciiTheme="minorHAnsi" w:hAnsiTheme="minorHAnsi" w:cstheme="minorHAnsi"/>
          <w:sz w:val="24"/>
          <w:szCs w:val="24"/>
          <w:lang w:val="pt-BR"/>
        </w:rPr>
        <w:t>Kích thước poster phim: sử dụng poster dọc, tỉ lệ 1.45.</w:t>
      </w:r>
    </w:p>
    <w:p w14:paraId="513C7F91" w14:textId="219C7024" w:rsidR="004140DA" w:rsidRPr="00AC6E22" w:rsidRDefault="004140DA" w:rsidP="004140DA">
      <w:pPr>
        <w:pStyle w:val="ListParagraph"/>
        <w:numPr>
          <w:ilvl w:val="0"/>
          <w:numId w:val="19"/>
        </w:numPr>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Title: tên phim. Sub title: thể loại, </w:t>
      </w:r>
      <w:r w:rsidR="00C66EDC">
        <w:rPr>
          <w:rFonts w:asciiTheme="minorHAnsi" w:hAnsiTheme="minorHAnsi" w:cstheme="minorHAnsi"/>
          <w:sz w:val="24"/>
          <w:szCs w:val="24"/>
          <w:lang w:val="pt-BR"/>
        </w:rPr>
        <w:t>năm s</w:t>
      </w:r>
      <w:r w:rsidR="0068020F">
        <w:rPr>
          <w:rFonts w:asciiTheme="minorHAnsi" w:hAnsiTheme="minorHAnsi" w:cstheme="minorHAnsi"/>
          <w:sz w:val="24"/>
          <w:szCs w:val="24"/>
          <w:lang w:val="pt-BR"/>
        </w:rPr>
        <w:t>ản xuất</w:t>
      </w:r>
    </w:p>
    <w:p w14:paraId="18F6AD07" w14:textId="77777777" w:rsidR="004140DA" w:rsidRPr="00AC6E22" w:rsidRDefault="004140DA" w:rsidP="004140DA">
      <w:pPr>
        <w:pStyle w:val="ListParagraph"/>
        <w:numPr>
          <w:ilvl w:val="0"/>
          <w:numId w:val="19"/>
        </w:numPr>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Nhấn </w:t>
      </w:r>
      <w:r w:rsidRPr="00900692">
        <w:rPr>
          <w:rFonts w:asciiTheme="minorHAnsi" w:hAnsiTheme="minorHAnsi" w:cstheme="minorHAnsi"/>
          <w:noProof/>
          <w:sz w:val="24"/>
          <w:szCs w:val="24"/>
        </w:rPr>
        <w:drawing>
          <wp:inline distT="0" distB="0" distL="0" distR="0" wp14:anchorId="49411E83" wp14:editId="623C65FF">
            <wp:extent cx="190500" cy="190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AC6E22">
        <w:rPr>
          <w:rFonts w:asciiTheme="minorHAnsi" w:hAnsiTheme="minorHAnsi" w:cstheme="minorHAnsi"/>
          <w:sz w:val="24"/>
          <w:szCs w:val="24"/>
          <w:lang w:val="pt-BR"/>
        </w:rPr>
        <w:t xml:space="preserve"> để vào trang Phim bộ. </w:t>
      </w:r>
    </w:p>
    <w:p w14:paraId="4A58A6BB" w14:textId="77777777" w:rsidR="004140DA" w:rsidRPr="00AC6E22" w:rsidRDefault="004140DA" w:rsidP="004140DA">
      <w:pPr>
        <w:pStyle w:val="ListParagraph"/>
        <w:numPr>
          <w:ilvl w:val="0"/>
          <w:numId w:val="20"/>
        </w:numPr>
        <w:tabs>
          <w:tab w:val="left" w:pos="1170"/>
        </w:tabs>
        <w:ind w:firstLine="90"/>
        <w:rPr>
          <w:rFonts w:asciiTheme="minorHAnsi" w:hAnsiTheme="minorHAnsi" w:cstheme="minorHAnsi"/>
          <w:sz w:val="24"/>
          <w:szCs w:val="24"/>
          <w:lang w:val="pt-BR"/>
        </w:rPr>
      </w:pPr>
      <w:r w:rsidRPr="00AC6E22">
        <w:rPr>
          <w:rFonts w:asciiTheme="minorHAnsi" w:hAnsiTheme="minorHAnsi" w:cstheme="minorHAnsi"/>
          <w:sz w:val="24"/>
          <w:szCs w:val="24"/>
          <w:lang w:val="pt-BR"/>
        </w:rPr>
        <w:t>Nhấn vào mỗi video hoặc title sẽ vào trang chi tiết của phim đó.</w:t>
      </w:r>
    </w:p>
    <w:p w14:paraId="46012ED2" w14:textId="77777777" w:rsidR="004140DA" w:rsidRPr="00AC6E22" w:rsidRDefault="004140DA" w:rsidP="004140DA">
      <w:pPr>
        <w:pStyle w:val="ListParagraph"/>
        <w:numPr>
          <w:ilvl w:val="1"/>
          <w:numId w:val="22"/>
        </w:numPr>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AC6E22">
          <w:rPr>
            <w:rStyle w:val="Hyperlink"/>
            <w:rFonts w:asciiTheme="minorHAnsi" w:hAnsiTheme="minorHAnsi" w:cstheme="minorHAnsi"/>
            <w:sz w:val="24"/>
            <w:szCs w:val="24"/>
            <w:lang w:val="pt-BR"/>
          </w:rPr>
          <w:t>mục Tuyển chọn</w:t>
        </w:r>
      </w:hyperlink>
      <w:r w:rsidRPr="00AC6E22">
        <w:rPr>
          <w:rFonts w:asciiTheme="minorHAnsi" w:hAnsiTheme="minorHAnsi" w:cstheme="minorHAnsi"/>
          <w:sz w:val="24"/>
          <w:szCs w:val="24"/>
          <w:lang w:val="pt-BR"/>
        </w:rPr>
        <w:t>)</w:t>
      </w:r>
    </w:p>
    <w:p w14:paraId="366E14CB" w14:textId="77777777" w:rsidR="004140DA" w:rsidRPr="00AC6E22" w:rsidRDefault="004140DA" w:rsidP="004140DA">
      <w:pPr>
        <w:rPr>
          <w:rFonts w:asciiTheme="minorHAnsi" w:hAnsiTheme="minorHAnsi" w:cstheme="minorHAnsi"/>
          <w:sz w:val="24"/>
          <w:szCs w:val="24"/>
          <w:lang w:val="pt-BR"/>
        </w:rPr>
      </w:pPr>
    </w:p>
    <w:p w14:paraId="382075CE" w14:textId="77777777" w:rsidR="004140DA" w:rsidRPr="00AC6E22" w:rsidRDefault="004140DA" w:rsidP="00A84EF4">
      <w:pPr>
        <w:pStyle w:val="ListParagraph"/>
        <w:ind w:left="1170"/>
        <w:jc w:val="center"/>
        <w:rPr>
          <w:rFonts w:asciiTheme="minorHAnsi" w:hAnsiTheme="minorHAnsi" w:cstheme="minorHAnsi"/>
          <w:sz w:val="24"/>
          <w:szCs w:val="24"/>
          <w:lang w:val="pt-BR"/>
        </w:rPr>
      </w:pPr>
      <w:r w:rsidRPr="00900692">
        <w:rPr>
          <w:rFonts w:asciiTheme="minorHAnsi" w:hAnsiTheme="minorHAnsi" w:cstheme="minorHAnsi"/>
          <w:noProof/>
          <w:sz w:val="24"/>
          <w:szCs w:val="24"/>
        </w:rPr>
        <w:lastRenderedPageBreak/>
        <w:drawing>
          <wp:inline distT="0" distB="0" distL="0" distR="0" wp14:anchorId="4221E2BE" wp14:editId="29047D93">
            <wp:extent cx="2881423" cy="5727709"/>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im-bo.png"/>
                    <pic:cNvPicPr/>
                  </pic:nvPicPr>
                  <pic:blipFill>
                    <a:blip r:embed="rId85">
                      <a:extLst>
                        <a:ext uri="{28A0092B-C50C-407E-A947-70E740481C1C}">
                          <a14:useLocalDpi xmlns:a14="http://schemas.microsoft.com/office/drawing/2010/main" val="0"/>
                        </a:ext>
                      </a:extLst>
                    </a:blip>
                    <a:stretch>
                      <a:fillRect/>
                    </a:stretch>
                  </pic:blipFill>
                  <pic:spPr>
                    <a:xfrm>
                      <a:off x="0" y="0"/>
                      <a:ext cx="2910928" cy="5786360"/>
                    </a:xfrm>
                    <a:prstGeom prst="rect">
                      <a:avLst/>
                    </a:prstGeom>
                  </pic:spPr>
                </pic:pic>
              </a:graphicData>
            </a:graphic>
          </wp:inline>
        </w:drawing>
      </w:r>
    </w:p>
    <w:p w14:paraId="5054334E" w14:textId="77777777" w:rsidR="004140DA" w:rsidRPr="00AC6E22" w:rsidRDefault="004140DA" w:rsidP="004140DA">
      <w:pPr>
        <w:pStyle w:val="Caption"/>
        <w:rPr>
          <w:rFonts w:asciiTheme="minorHAnsi" w:hAnsiTheme="minorHAnsi" w:cstheme="minorHAnsi"/>
          <w:sz w:val="24"/>
          <w:szCs w:val="24"/>
          <w:lang w:val="pt-BR"/>
        </w:rPr>
      </w:pPr>
      <w:r w:rsidRPr="00AC6E22">
        <w:rPr>
          <w:rFonts w:asciiTheme="minorHAnsi" w:hAnsiTheme="minorHAnsi" w:cstheme="minorHAnsi"/>
          <w:sz w:val="24"/>
          <w:szCs w:val="24"/>
        </w:rPr>
        <w:t xml:space="preserve">                                           Figure </w:t>
      </w:r>
      <w:r w:rsidRPr="00900692">
        <w:rPr>
          <w:rFonts w:asciiTheme="minorHAnsi" w:hAnsiTheme="minorHAnsi" w:cstheme="minorHAnsi"/>
          <w:sz w:val="24"/>
          <w:szCs w:val="24"/>
        </w:rPr>
        <w:fldChar w:fldCharType="begin"/>
      </w:r>
      <w:r w:rsidRPr="00AC6E22">
        <w:rPr>
          <w:rFonts w:asciiTheme="minorHAnsi" w:hAnsiTheme="minorHAnsi" w:cstheme="minorHAnsi"/>
          <w:sz w:val="24"/>
          <w:szCs w:val="24"/>
        </w:rPr>
        <w:instrText xml:space="preserve"> SEQ Figure \* ARABIC </w:instrText>
      </w:r>
      <w:r w:rsidRPr="00900692">
        <w:rPr>
          <w:rFonts w:asciiTheme="minorHAnsi" w:hAnsiTheme="minorHAnsi" w:cstheme="minorHAnsi"/>
          <w:sz w:val="24"/>
          <w:szCs w:val="24"/>
        </w:rPr>
        <w:fldChar w:fldCharType="separate"/>
      </w:r>
      <w:r w:rsidRPr="00AC6E22">
        <w:rPr>
          <w:rFonts w:asciiTheme="minorHAnsi" w:hAnsiTheme="minorHAnsi" w:cstheme="minorHAnsi"/>
          <w:noProof/>
          <w:sz w:val="24"/>
          <w:szCs w:val="24"/>
        </w:rPr>
        <w:t>5</w:t>
      </w:r>
      <w:r w:rsidRPr="00900692">
        <w:rPr>
          <w:rFonts w:asciiTheme="minorHAnsi" w:hAnsiTheme="minorHAnsi" w:cstheme="minorHAnsi"/>
          <w:sz w:val="24"/>
          <w:szCs w:val="24"/>
        </w:rPr>
        <w:fldChar w:fldCharType="end"/>
      </w:r>
      <w:r w:rsidRPr="00AC6E22">
        <w:rPr>
          <w:rFonts w:asciiTheme="minorHAnsi" w:hAnsiTheme="minorHAnsi" w:cstheme="minorHAnsi"/>
          <w:sz w:val="24"/>
          <w:szCs w:val="24"/>
        </w:rPr>
        <w:t xml:space="preserve"> - Mục Phim bộ ở trang chính Phim truyện</w:t>
      </w:r>
    </w:p>
    <w:p w14:paraId="268B83C9" w14:textId="77777777" w:rsidR="00D30E9D" w:rsidRPr="006C26E1" w:rsidRDefault="00D30E9D" w:rsidP="00D30E9D">
      <w:pPr>
        <w:pStyle w:val="ListParagraph"/>
        <w:numPr>
          <w:ilvl w:val="0"/>
          <w:numId w:val="18"/>
        </w:numPr>
        <w:rPr>
          <w:rFonts w:asciiTheme="minorHAnsi" w:hAnsiTheme="minorHAnsi" w:cstheme="minorHAnsi"/>
          <w:sz w:val="24"/>
          <w:szCs w:val="24"/>
          <w:lang w:val="pt-BR"/>
        </w:rPr>
      </w:pPr>
      <w:r w:rsidRPr="006C26E1">
        <w:rPr>
          <w:rFonts w:asciiTheme="minorHAnsi" w:hAnsiTheme="minorHAnsi" w:cstheme="minorHAnsi"/>
          <w:b/>
          <w:sz w:val="24"/>
          <w:szCs w:val="24"/>
          <w:lang w:val="pt-BR"/>
        </w:rPr>
        <w:t>Đề xuất cho bạn</w:t>
      </w:r>
      <w:r w:rsidRPr="006C26E1">
        <w:rPr>
          <w:rFonts w:asciiTheme="minorHAnsi" w:hAnsiTheme="minorHAnsi" w:cstheme="minorHAnsi"/>
          <w:sz w:val="24"/>
          <w:szCs w:val="24"/>
          <w:lang w:val="pt-BR"/>
        </w:rPr>
        <w:t>: là nơi thể hiện những phim có nội dung liên quan đến sở thích xem của người dùng.</w:t>
      </w:r>
      <w:r w:rsidR="0038578A" w:rsidRPr="006C26E1">
        <w:rPr>
          <w:rFonts w:asciiTheme="minorHAnsi" w:hAnsiTheme="minorHAnsi" w:cstheme="minorHAnsi"/>
          <w:sz w:val="24"/>
          <w:szCs w:val="24"/>
          <w:lang w:val="pt-BR"/>
        </w:rPr>
        <w:t xml:space="preserve"> Trong trường hợp, người dùng chưa login hoặc mới login lần đầu thì cần có mục đề xuất cho guest</w:t>
      </w:r>
      <w:r w:rsidR="008E3306" w:rsidRPr="006C26E1">
        <w:rPr>
          <w:rFonts w:asciiTheme="minorHAnsi" w:hAnsiTheme="minorHAnsi" w:cstheme="minorHAnsi"/>
          <w:sz w:val="24"/>
          <w:szCs w:val="24"/>
          <w:lang w:val="pt-BR"/>
        </w:rPr>
        <w:t>.</w:t>
      </w:r>
    </w:p>
    <w:p w14:paraId="6E5849BA" w14:textId="77777777" w:rsidR="00D30E9D" w:rsidRPr="006C26E1" w:rsidRDefault="00D30E9D" w:rsidP="00D30E9D">
      <w:pPr>
        <w:pStyle w:val="ListParagraph"/>
        <w:numPr>
          <w:ilvl w:val="0"/>
          <w:numId w:val="21"/>
        </w:numPr>
        <w:rPr>
          <w:rFonts w:asciiTheme="minorHAnsi" w:hAnsiTheme="minorHAnsi" w:cstheme="minorHAnsi"/>
          <w:sz w:val="24"/>
          <w:szCs w:val="24"/>
          <w:lang w:val="pt-BR"/>
        </w:rPr>
      </w:pPr>
      <w:r w:rsidRPr="006C26E1">
        <w:rPr>
          <w:rFonts w:asciiTheme="minorHAnsi" w:hAnsiTheme="minorHAnsi" w:cstheme="minorHAnsi"/>
          <w:sz w:val="24"/>
          <w:szCs w:val="24"/>
          <w:lang w:val="pt-BR"/>
        </w:rPr>
        <w:t>Danh sách đề xuất hiển thị dạng slide ngang, row default = 1.</w:t>
      </w:r>
    </w:p>
    <w:p w14:paraId="1C0FA940" w14:textId="77777777" w:rsidR="00D30E9D" w:rsidRPr="006C26E1" w:rsidRDefault="00D30E9D" w:rsidP="00D30E9D">
      <w:pPr>
        <w:pStyle w:val="ListParagraph"/>
        <w:numPr>
          <w:ilvl w:val="0"/>
          <w:numId w:val="21"/>
        </w:numPr>
        <w:tabs>
          <w:tab w:val="left" w:pos="1080"/>
          <w:tab w:val="left" w:pos="1440"/>
        </w:tabs>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tỉ lệ 1.45.</w:t>
      </w:r>
    </w:p>
    <w:p w14:paraId="0F892223" w14:textId="3B5F3CEA" w:rsidR="00D30E9D" w:rsidRPr="00A41DF4" w:rsidRDefault="00D30E9D" w:rsidP="00A41DF4">
      <w:pPr>
        <w:pStyle w:val="ListParagraph"/>
        <w:numPr>
          <w:ilvl w:val="1"/>
          <w:numId w:val="22"/>
        </w:numPr>
        <w:tabs>
          <w:tab w:val="left" w:pos="1080"/>
        </w:tabs>
        <w:ind w:left="720" w:firstLine="0"/>
        <w:rPr>
          <w:rFonts w:asciiTheme="minorHAnsi" w:hAnsiTheme="minorHAnsi" w:cstheme="minorHAnsi"/>
          <w:sz w:val="24"/>
          <w:szCs w:val="24"/>
          <w:lang w:val="pt-BR"/>
        </w:rPr>
      </w:pPr>
      <w:r w:rsidRPr="00A81494">
        <w:rPr>
          <w:rFonts w:asciiTheme="minorHAnsi" w:hAnsiTheme="minorHAnsi" w:cstheme="minorHAnsi"/>
          <w:sz w:val="24"/>
          <w:szCs w:val="24"/>
          <w:lang w:val="pt-BR"/>
        </w:rPr>
        <w:t xml:space="preserve">Title: tên phim. </w:t>
      </w:r>
      <w:r w:rsidR="002D4A67" w:rsidRPr="00A81494">
        <w:rPr>
          <w:rFonts w:asciiTheme="minorHAnsi" w:hAnsiTheme="minorHAnsi" w:cstheme="minorHAnsi"/>
          <w:sz w:val="24"/>
          <w:szCs w:val="24"/>
          <w:lang w:val="pt-BR"/>
        </w:rPr>
        <w:t xml:space="preserve">Sub title: </w:t>
      </w:r>
      <w:r w:rsidR="004E5B00" w:rsidRPr="006C26E1">
        <w:rPr>
          <w:rFonts w:asciiTheme="minorHAnsi" w:hAnsiTheme="minorHAnsi" w:cstheme="minorHAnsi"/>
          <w:sz w:val="24"/>
          <w:szCs w:val="24"/>
          <w:lang w:val="pt-BR"/>
        </w:rPr>
        <w:t>thể loại, năm sx</w:t>
      </w:r>
      <w:r w:rsidR="004E5B00">
        <w:rPr>
          <w:rFonts w:asciiTheme="minorHAnsi" w:hAnsiTheme="minorHAnsi" w:cstheme="minorHAnsi"/>
          <w:sz w:val="24"/>
          <w:szCs w:val="24"/>
          <w:lang w:val="pt-BR"/>
        </w:rPr>
        <w:t xml:space="preserve"> (phim bộ)/quốc gia (phim lẻ)</w:t>
      </w:r>
      <w:r w:rsidR="004E5B00" w:rsidRPr="006C26E1">
        <w:rPr>
          <w:rFonts w:asciiTheme="minorHAnsi" w:hAnsiTheme="minorHAnsi" w:cstheme="minorHAnsi"/>
          <w:sz w:val="24"/>
          <w:szCs w:val="24"/>
          <w:lang w:val="pt-BR"/>
        </w:rPr>
        <w:t>.</w:t>
      </w:r>
    </w:p>
    <w:p w14:paraId="3E5FF179" w14:textId="77777777" w:rsidR="00D30E9D" w:rsidRPr="006C26E1" w:rsidRDefault="00D30E9D">
      <w:pPr>
        <w:pStyle w:val="ListParagraph"/>
        <w:numPr>
          <w:ilvl w:val="0"/>
          <w:numId w:val="2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Đối với người chưa đăng ký, đăng nhập khi nhấn vào icon </w:t>
      </w:r>
      <w:r w:rsidRPr="00CC35EC">
        <w:rPr>
          <w:rFonts w:asciiTheme="minorHAnsi" w:hAnsiTheme="minorHAnsi" w:cstheme="minorHAnsi"/>
          <w:noProof/>
          <w:sz w:val="24"/>
          <w:szCs w:val="24"/>
        </w:rPr>
        <w:drawing>
          <wp:inline distT="0" distB="0" distL="0" distR="0" wp14:anchorId="4C180D01" wp14:editId="51B7C57D">
            <wp:extent cx="228600" cy="228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png"/>
                    <pic:cNvPicPr/>
                  </pic:nvPicPr>
                  <pic:blipFill>
                    <a:blip r:embed="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C26E1">
        <w:rPr>
          <w:rFonts w:asciiTheme="minorHAnsi" w:hAnsiTheme="minorHAnsi" w:cstheme="minorHAnsi"/>
          <w:sz w:val="24"/>
          <w:szCs w:val="24"/>
          <w:lang w:val="pt-BR"/>
        </w:rPr>
        <w:t>,  ứng dụng sẽ gọi yêu cầu đăng ký/ đăng nhập.</w:t>
      </w:r>
    </w:p>
    <w:p w14:paraId="5DEBE0A2" w14:textId="77777777" w:rsidR="00D30E9D" w:rsidRPr="006C26E1" w:rsidRDefault="00D30E9D" w:rsidP="00D30E9D">
      <w:pPr>
        <w:pStyle w:val="ListParagraph"/>
        <w:numPr>
          <w:ilvl w:val="0"/>
          <w:numId w:val="21"/>
        </w:num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Người dùng có thể vuốt sang trái để xem tiếp các đề xuất, giới hạn chỉ có 10 đề xuất.</w:t>
      </w:r>
    </w:p>
    <w:p w14:paraId="11BF31E0" w14:textId="77777777" w:rsidR="00D30E9D" w:rsidRPr="006C26E1" w:rsidRDefault="00D30E9D">
      <w:pPr>
        <w:pStyle w:val="ListParagraph"/>
        <w:numPr>
          <w:ilvl w:val="0"/>
          <w:numId w:val="21"/>
        </w:numPr>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icon</w:t>
      </w:r>
      <w:r w:rsidRPr="006C26E1">
        <w:rPr>
          <w:rFonts w:asciiTheme="minorHAnsi" w:hAnsiTheme="minorHAnsi" w:cstheme="minorHAnsi"/>
          <w:noProof/>
          <w:sz w:val="24"/>
          <w:szCs w:val="24"/>
        </w:rPr>
        <w:t xml:space="preserve"> </w:t>
      </w:r>
      <w:r w:rsidRPr="00CC35EC">
        <w:rPr>
          <w:rFonts w:asciiTheme="minorHAnsi" w:hAnsiTheme="minorHAnsi" w:cstheme="minorHAnsi"/>
          <w:noProof/>
          <w:sz w:val="24"/>
          <w:szCs w:val="24"/>
        </w:rPr>
        <w:drawing>
          <wp:inline distT="0" distB="0" distL="0" distR="0" wp14:anchorId="12203C5B" wp14:editId="79B830C4">
            <wp:extent cx="228600" cy="228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png"/>
                    <pic:cNvPicPr/>
                  </pic:nvPicPr>
                  <pic:blipFill>
                    <a:blip r:embed="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C26E1">
        <w:rPr>
          <w:rFonts w:asciiTheme="minorHAnsi" w:hAnsiTheme="minorHAnsi" w:cstheme="minorHAnsi"/>
          <w:noProof/>
          <w:sz w:val="24"/>
          <w:szCs w:val="24"/>
        </w:rPr>
        <w:t xml:space="preserve"> </w:t>
      </w:r>
      <w:r w:rsidRPr="006C26E1">
        <w:rPr>
          <w:rFonts w:asciiTheme="minorHAnsi" w:hAnsiTheme="minorHAnsi" w:cstheme="minorHAnsi"/>
          <w:sz w:val="24"/>
          <w:szCs w:val="24"/>
          <w:lang w:val="pt-BR"/>
        </w:rPr>
        <w:t>để lưu vào danh sách yêu thích, người dùng có thể bỏ lưu khỏi danh sách .</w:t>
      </w:r>
    </w:p>
    <w:p w14:paraId="4A540581" w14:textId="77777777" w:rsidR="00D30E9D" w:rsidRPr="006C26E1" w:rsidRDefault="00D30E9D" w:rsidP="00D30E9D">
      <w:pPr>
        <w:pStyle w:val="ListParagraph"/>
        <w:numPr>
          <w:ilvl w:val="0"/>
          <w:numId w:val="21"/>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từng poster sẽ vào trang chi tiết của phim đó. </w:t>
      </w:r>
    </w:p>
    <w:p w14:paraId="1A3FAC43" w14:textId="77777777" w:rsidR="00D30E9D" w:rsidRPr="006C26E1" w:rsidRDefault="00D30E9D" w:rsidP="00D30E9D">
      <w:pPr>
        <w:rPr>
          <w:rFonts w:asciiTheme="minorHAnsi" w:hAnsiTheme="minorHAnsi" w:cstheme="minorHAnsi"/>
          <w:sz w:val="24"/>
          <w:szCs w:val="24"/>
          <w:lang w:val="pt-BR"/>
        </w:rPr>
      </w:pPr>
    </w:p>
    <w:p w14:paraId="2BBD94B2" w14:textId="77777777" w:rsidR="00D30E9D" w:rsidRPr="006C26E1" w:rsidRDefault="00D30E9D" w:rsidP="00A84EF4">
      <w:pPr>
        <w:keepNext/>
        <w:ind w:firstLine="270"/>
        <w:jc w:val="center"/>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2A33DADF" wp14:editId="226066AB">
            <wp:extent cx="3452156" cy="19457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im-dexuat.png"/>
                    <pic:cNvPicPr/>
                  </pic:nvPicPr>
                  <pic:blipFill>
                    <a:blip r:embed="rId87">
                      <a:extLst>
                        <a:ext uri="{28A0092B-C50C-407E-A947-70E740481C1C}">
                          <a14:useLocalDpi xmlns:a14="http://schemas.microsoft.com/office/drawing/2010/main" val="0"/>
                        </a:ext>
                      </a:extLst>
                    </a:blip>
                    <a:stretch>
                      <a:fillRect/>
                    </a:stretch>
                  </pic:blipFill>
                  <pic:spPr>
                    <a:xfrm>
                      <a:off x="0" y="0"/>
                      <a:ext cx="3513160" cy="1980143"/>
                    </a:xfrm>
                    <a:prstGeom prst="rect">
                      <a:avLst/>
                    </a:prstGeom>
                  </pic:spPr>
                </pic:pic>
              </a:graphicData>
            </a:graphic>
          </wp:inline>
        </w:drawing>
      </w:r>
    </w:p>
    <w:p w14:paraId="6C6AA882" w14:textId="63631A87" w:rsidR="00D30E9D" w:rsidRPr="006C26E1" w:rsidRDefault="00D30E9D" w:rsidP="00A84EF4">
      <w:pPr>
        <w:pStyle w:val="Caption"/>
        <w:jc w:val="center"/>
        <w:rPr>
          <w:rFonts w:asciiTheme="minorHAnsi" w:hAnsiTheme="minorHAnsi" w:cstheme="minorHAnsi"/>
          <w:sz w:val="24"/>
          <w:szCs w:val="24"/>
        </w:rPr>
      </w:pPr>
      <w:r w:rsidRPr="006C26E1">
        <w:rPr>
          <w:rFonts w:asciiTheme="minorHAnsi" w:hAnsiTheme="minorHAnsi" w:cstheme="minorHAnsi"/>
          <w:sz w:val="24"/>
          <w:szCs w:val="24"/>
        </w:rPr>
        <w:t xml:space="preserve">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6</w:t>
      </w:r>
      <w:r w:rsidRPr="00CC35EC">
        <w:rPr>
          <w:rFonts w:asciiTheme="minorHAnsi" w:hAnsiTheme="minorHAnsi" w:cstheme="minorHAnsi"/>
          <w:sz w:val="24"/>
          <w:szCs w:val="24"/>
        </w:rPr>
        <w:fldChar w:fldCharType="end"/>
      </w:r>
      <w:r w:rsidRPr="006C26E1">
        <w:rPr>
          <w:rFonts w:asciiTheme="minorHAnsi" w:hAnsiTheme="minorHAnsi" w:cstheme="minorHAnsi"/>
          <w:sz w:val="24"/>
          <w:szCs w:val="24"/>
        </w:rPr>
        <w:t xml:space="preserve"> - Mục Đề xuất cho bạn ở trang chính Phim truyện</w:t>
      </w:r>
    </w:p>
    <w:p w14:paraId="6D0A8B51" w14:textId="77777777" w:rsidR="00D30E9D" w:rsidRPr="006C26E1" w:rsidRDefault="00D30E9D" w:rsidP="00D30E9D">
      <w:pPr>
        <w:pStyle w:val="Heading3"/>
        <w:rPr>
          <w:rFonts w:asciiTheme="minorHAnsi" w:hAnsiTheme="minorHAnsi" w:cstheme="minorHAnsi"/>
          <w:sz w:val="24"/>
          <w:lang w:val="pt-BR"/>
        </w:rPr>
      </w:pPr>
      <w:bookmarkStart w:id="3448" w:name="_Faceted_search_phim"/>
      <w:bookmarkStart w:id="3449" w:name="_Toc5382223"/>
      <w:bookmarkEnd w:id="3448"/>
      <w:r w:rsidRPr="006C26E1">
        <w:rPr>
          <w:rFonts w:asciiTheme="minorHAnsi" w:hAnsiTheme="minorHAnsi" w:cstheme="minorHAnsi"/>
          <w:sz w:val="24"/>
          <w:lang w:val="pt-BR"/>
        </w:rPr>
        <w:t>Faceted search phim truyện</w:t>
      </w:r>
      <w:bookmarkEnd w:id="3449"/>
      <w:r w:rsidR="001356B7" w:rsidRPr="006C26E1">
        <w:rPr>
          <w:rFonts w:asciiTheme="minorHAnsi" w:hAnsiTheme="minorHAnsi" w:cstheme="minorHAnsi"/>
          <w:sz w:val="24"/>
          <w:lang w:val="pt-BR"/>
        </w:rPr>
        <w:t xml:space="preserve"> </w:t>
      </w:r>
    </w:p>
    <w:p w14:paraId="5854DE7F" w14:textId="7E020F48" w:rsidR="00D30E9D" w:rsidRPr="006C26E1" w:rsidRDefault="00666115" w:rsidP="00D30E9D">
      <w:pPr>
        <w:keepNext/>
        <w:rPr>
          <w:rFonts w:asciiTheme="minorHAnsi" w:hAnsiTheme="minorHAnsi" w:cstheme="minorHAnsi"/>
          <w:sz w:val="24"/>
          <w:szCs w:val="24"/>
        </w:rPr>
      </w:pPr>
      <w:ins w:id="3450" w:author="Windows User" w:date="2019-04-05T18:18:00Z">
        <w:r w:rsidRPr="00CC35EC">
          <w:rPr>
            <w:rFonts w:asciiTheme="minorHAnsi" w:hAnsiTheme="minorHAnsi" w:cstheme="minorHAnsi"/>
            <w:noProof/>
            <w:sz w:val="24"/>
            <w:szCs w:val="24"/>
          </w:rPr>
          <w:drawing>
            <wp:inline distT="0" distB="0" distL="0" distR="0" wp14:anchorId="30112DB3" wp14:editId="08AE6279">
              <wp:extent cx="5943600" cy="344659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aceted Search_phi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446599"/>
                      </a:xfrm>
                      <a:prstGeom prst="rect">
                        <a:avLst/>
                      </a:prstGeom>
                    </pic:spPr>
                  </pic:pic>
                </a:graphicData>
              </a:graphic>
            </wp:inline>
          </w:drawing>
        </w:r>
      </w:ins>
      <w:del w:id="3451" w:author="Windows User" w:date="2019-04-05T18:18:00Z">
        <w:r w:rsidR="00D30E9D" w:rsidRPr="00CC35EC" w:rsidDel="00666115">
          <w:rPr>
            <w:rFonts w:asciiTheme="minorHAnsi" w:hAnsiTheme="minorHAnsi" w:cstheme="minorHAnsi"/>
            <w:noProof/>
            <w:sz w:val="24"/>
            <w:szCs w:val="24"/>
          </w:rPr>
          <w:drawing>
            <wp:inline distT="0" distB="0" distL="0" distR="0" wp14:anchorId="674F76CD" wp14:editId="2E1AC43D">
              <wp:extent cx="5255391" cy="4563475"/>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aceted Search_phim.png"/>
                      <pic:cNvPicPr/>
                    </pic:nvPicPr>
                    <pic:blipFill>
                      <a:blip r:embed="rId89">
                        <a:extLst>
                          <a:ext uri="{28A0092B-C50C-407E-A947-70E740481C1C}">
                            <a14:useLocalDpi xmlns:a14="http://schemas.microsoft.com/office/drawing/2010/main" val="0"/>
                          </a:ext>
                        </a:extLst>
                      </a:blip>
                      <a:stretch>
                        <a:fillRect/>
                      </a:stretch>
                    </pic:blipFill>
                    <pic:spPr>
                      <a:xfrm>
                        <a:off x="0" y="0"/>
                        <a:ext cx="5255391" cy="4563475"/>
                      </a:xfrm>
                      <a:prstGeom prst="rect">
                        <a:avLst/>
                      </a:prstGeom>
                    </pic:spPr>
                  </pic:pic>
                </a:graphicData>
              </a:graphic>
            </wp:inline>
          </w:drawing>
        </w:r>
      </w:del>
    </w:p>
    <w:p w14:paraId="0309E30F" w14:textId="77777777" w:rsidR="00D30E9D" w:rsidRPr="006C26E1" w:rsidRDefault="00D30E9D" w:rsidP="00D30E9D">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6 - Faceted search Phim truyện</w:t>
      </w:r>
    </w:p>
    <w:p w14:paraId="4634556D" w14:textId="77777777" w:rsidR="00D30E9D" w:rsidRPr="006C26E1" w:rsidRDefault="00D30E9D" w:rsidP="00D30E9D">
      <w:pPr>
        <w:pStyle w:val="ListParagraph"/>
        <w:numPr>
          <w:ilvl w:val="0"/>
          <w:numId w:val="19"/>
        </w:numPr>
        <w:tabs>
          <w:tab w:val="left" w:pos="36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Nhấn Chọn lọc (1) &gt; Thanh filter gồm quốc gia (2), thể loại (3), năm (4) và diễn viên (5) sẽ hiển thị </w:t>
      </w:r>
    </w:p>
    <w:p w14:paraId="20E372E8" w14:textId="77777777" w:rsidR="00D30E9D" w:rsidRPr="006C26E1" w:rsidRDefault="00D30E9D" w:rsidP="00D30E9D">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có thể vuốt sang trái để</w:t>
      </w:r>
      <w:r w:rsidR="008D0230" w:rsidRPr="006C26E1">
        <w:rPr>
          <w:rFonts w:asciiTheme="minorHAnsi" w:hAnsiTheme="minorHAnsi" w:cstheme="minorHAnsi"/>
          <w:sz w:val="24"/>
          <w:szCs w:val="24"/>
          <w:lang w:val="pt-BR"/>
        </w:rPr>
        <w:t xml:space="preserve"> xem thêm các items filter theo đó</w:t>
      </w:r>
      <w:r w:rsidR="001213C6" w:rsidRPr="006C26E1">
        <w:rPr>
          <w:rFonts w:asciiTheme="minorHAnsi" w:hAnsiTheme="minorHAnsi" w:cstheme="minorHAnsi"/>
          <w:sz w:val="24"/>
          <w:szCs w:val="24"/>
          <w:lang w:val="pt-BR"/>
        </w:rPr>
        <w:t xml:space="preserve"> là</w:t>
      </w:r>
      <w:r w:rsidR="008D0230" w:rsidRPr="006C26E1">
        <w:rPr>
          <w:rFonts w:asciiTheme="minorHAnsi" w:hAnsiTheme="minorHAnsi" w:cstheme="minorHAnsi"/>
          <w:sz w:val="24"/>
          <w:szCs w:val="24"/>
          <w:lang w:val="pt-BR"/>
        </w:rPr>
        <w:t xml:space="preserve"> tiêu chí filter không</w:t>
      </w:r>
      <w:r w:rsidR="001213C6" w:rsidRPr="006C26E1">
        <w:rPr>
          <w:rFonts w:asciiTheme="minorHAnsi" w:hAnsiTheme="minorHAnsi" w:cstheme="minorHAnsi"/>
          <w:sz w:val="24"/>
          <w:szCs w:val="24"/>
          <w:lang w:val="pt-BR"/>
        </w:rPr>
        <w:t xml:space="preserve"> được</w:t>
      </w:r>
      <w:r w:rsidR="008D0230" w:rsidRPr="006C26E1">
        <w:rPr>
          <w:rFonts w:asciiTheme="minorHAnsi" w:hAnsiTheme="minorHAnsi" w:cstheme="minorHAnsi"/>
          <w:sz w:val="24"/>
          <w:szCs w:val="24"/>
          <w:lang w:val="pt-BR"/>
        </w:rPr>
        <w:t xml:space="preserve"> hiển thị cố định.</w:t>
      </w:r>
    </w:p>
    <w:p w14:paraId="6F58EE55" w14:textId="77777777" w:rsidR="00D30E9D" w:rsidRPr="006C26E1" w:rsidRDefault="00D30E9D" w:rsidP="00D30E9D">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Tiêu chí filter:</w:t>
      </w:r>
    </w:p>
    <w:p w14:paraId="507E5163" w14:textId="77777777" w:rsidR="00D30E9D" w:rsidRPr="006C26E1" w:rsidRDefault="00D30E9D" w:rsidP="00D30E9D">
      <w:pPr>
        <w:pStyle w:val="ListParagraph"/>
        <w:numPr>
          <w:ilvl w:val="1"/>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Quốc gia: </w:t>
      </w:r>
      <w:r w:rsidR="00B03DFD" w:rsidRPr="006C26E1">
        <w:rPr>
          <w:rFonts w:asciiTheme="minorHAnsi" w:hAnsiTheme="minorHAnsi" w:cstheme="minorHAnsi"/>
          <w:sz w:val="24"/>
          <w:szCs w:val="24"/>
          <w:lang w:val="pt-BR"/>
        </w:rPr>
        <w:t>editor’s choice</w:t>
      </w:r>
    </w:p>
    <w:p w14:paraId="33AE4E7B" w14:textId="77777777" w:rsidR="00D30E9D" w:rsidRPr="006C26E1" w:rsidRDefault="00D30E9D" w:rsidP="00100BB5">
      <w:pPr>
        <w:pStyle w:val="ListParagraph"/>
        <w:numPr>
          <w:ilvl w:val="1"/>
          <w:numId w:val="2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Thể loại: </w:t>
      </w:r>
      <w:r w:rsidR="00100BB5" w:rsidRPr="006C26E1">
        <w:rPr>
          <w:rFonts w:asciiTheme="minorHAnsi" w:hAnsiTheme="minorHAnsi" w:cstheme="minorHAnsi"/>
          <w:sz w:val="24"/>
          <w:szCs w:val="24"/>
          <w:lang w:val="pt-BR"/>
        </w:rPr>
        <w:t xml:space="preserve">default </w:t>
      </w:r>
      <w:r w:rsidRPr="006C26E1">
        <w:rPr>
          <w:rFonts w:asciiTheme="minorHAnsi" w:hAnsiTheme="minorHAnsi" w:cstheme="minorHAnsi"/>
          <w:sz w:val="24"/>
          <w:szCs w:val="24"/>
          <w:lang w:val="pt-BR"/>
        </w:rPr>
        <w:t xml:space="preserve">theo hệ thống </w:t>
      </w:r>
      <w:r w:rsidR="00100BB5" w:rsidRPr="006C26E1">
        <w:rPr>
          <w:rFonts w:asciiTheme="minorHAnsi" w:hAnsiTheme="minorHAnsi" w:cstheme="minorHAnsi"/>
          <w:sz w:val="24"/>
          <w:szCs w:val="24"/>
          <w:lang w:val="pt-BR"/>
        </w:rPr>
        <w:t>(</w:t>
      </w:r>
      <w:r w:rsidRPr="006C26E1">
        <w:rPr>
          <w:rFonts w:asciiTheme="minorHAnsi" w:hAnsiTheme="minorHAnsi" w:cstheme="minorHAnsi"/>
          <w:sz w:val="24"/>
          <w:szCs w:val="24"/>
          <w:lang w:val="pt-BR"/>
        </w:rPr>
        <w:t xml:space="preserve">hiện </w:t>
      </w:r>
      <w:r w:rsidR="00746554" w:rsidRPr="006C26E1">
        <w:rPr>
          <w:rFonts w:asciiTheme="minorHAnsi" w:hAnsiTheme="minorHAnsi" w:cstheme="minorHAnsi"/>
          <w:sz w:val="24"/>
          <w:szCs w:val="24"/>
          <w:lang w:val="pt-BR"/>
        </w:rPr>
        <w:t xml:space="preserve">tại hệ thống bao </w:t>
      </w:r>
      <w:r w:rsidRPr="006C26E1">
        <w:rPr>
          <w:rFonts w:asciiTheme="minorHAnsi" w:hAnsiTheme="minorHAnsi" w:cstheme="minorHAnsi"/>
          <w:sz w:val="24"/>
          <w:szCs w:val="24"/>
          <w:lang w:val="pt-BR"/>
        </w:rPr>
        <w:t>gồm hành động, phim ngắn, kinh dị, tâm lý, hoạt hình, tài liệu, bộ Hàn Quốc, bộ Việt Nam, bộ Hoa Ngữ, bộ Âu Mỹ, khác</w:t>
      </w:r>
      <w:r w:rsidR="00100BB5" w:rsidRPr="006C26E1">
        <w:rPr>
          <w:rFonts w:asciiTheme="minorHAnsi" w:hAnsiTheme="minorHAnsi" w:cstheme="minorHAnsi"/>
          <w:sz w:val="24"/>
          <w:szCs w:val="24"/>
          <w:lang w:val="pt-BR"/>
        </w:rPr>
        <w:t>)</w:t>
      </w:r>
    </w:p>
    <w:p w14:paraId="74D01AE5" w14:textId="77777777" w:rsidR="00D30E9D" w:rsidRPr="006C26E1" w:rsidRDefault="00D30E9D" w:rsidP="00D30E9D">
      <w:pPr>
        <w:pStyle w:val="ListParagraph"/>
        <w:numPr>
          <w:ilvl w:val="1"/>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Năm: A (năm hiện tại) ; A-1; (A-2) – (A-4); (A-5) – (A-9 ) và khác (VD: 2019  2018  2017-2015  2014-2010  Khác ).</w:t>
      </w:r>
    </w:p>
    <w:p w14:paraId="2061BF5A" w14:textId="77777777" w:rsidR="00D30E9D" w:rsidRPr="006C26E1" w:rsidRDefault="00D30E9D" w:rsidP="00D30E9D">
      <w:pPr>
        <w:pStyle w:val="ListParagraph"/>
        <w:numPr>
          <w:ilvl w:val="1"/>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Diễ</w:t>
      </w:r>
      <w:r w:rsidR="00746554" w:rsidRPr="006C26E1">
        <w:rPr>
          <w:rFonts w:asciiTheme="minorHAnsi" w:hAnsiTheme="minorHAnsi" w:cstheme="minorHAnsi"/>
          <w:sz w:val="24"/>
          <w:szCs w:val="24"/>
          <w:lang w:val="pt-BR"/>
        </w:rPr>
        <w:t xml:space="preserve">n viên: </w:t>
      </w:r>
      <w:r w:rsidR="005D79A2" w:rsidRPr="006C26E1">
        <w:rPr>
          <w:rFonts w:asciiTheme="minorHAnsi" w:hAnsiTheme="minorHAnsi" w:cstheme="minorHAnsi"/>
          <w:sz w:val="24"/>
          <w:szCs w:val="24"/>
          <w:lang w:val="pt-BR"/>
        </w:rPr>
        <w:t>editor’s choice</w:t>
      </w:r>
      <w:r w:rsidRPr="006C26E1">
        <w:rPr>
          <w:rFonts w:asciiTheme="minorHAnsi" w:hAnsiTheme="minorHAnsi" w:cstheme="minorHAnsi"/>
          <w:sz w:val="24"/>
          <w:szCs w:val="24"/>
          <w:lang w:val="pt-BR"/>
        </w:rPr>
        <w:t>. Khi nhấn chọn 1 quố</w:t>
      </w:r>
      <w:r w:rsidR="00E75F1B" w:rsidRPr="006C26E1">
        <w:rPr>
          <w:rFonts w:asciiTheme="minorHAnsi" w:hAnsiTheme="minorHAnsi" w:cstheme="minorHAnsi"/>
          <w:sz w:val="24"/>
          <w:szCs w:val="24"/>
          <w:lang w:val="pt-BR"/>
        </w:rPr>
        <w:t xml:space="preserve">c gia, </w:t>
      </w:r>
      <w:r w:rsidRPr="006C26E1">
        <w:rPr>
          <w:rFonts w:asciiTheme="minorHAnsi" w:hAnsiTheme="minorHAnsi" w:cstheme="minorHAnsi"/>
          <w:sz w:val="24"/>
          <w:szCs w:val="24"/>
          <w:lang w:val="pt-BR"/>
        </w:rPr>
        <w:t xml:space="preserve">top </w:t>
      </w:r>
      <w:r w:rsidR="00746554" w:rsidRPr="006C26E1">
        <w:rPr>
          <w:rFonts w:asciiTheme="minorHAnsi" w:hAnsiTheme="minorHAnsi" w:cstheme="minorHAnsi"/>
          <w:sz w:val="24"/>
          <w:szCs w:val="24"/>
          <w:lang w:val="pt-BR"/>
        </w:rPr>
        <w:t>các</w:t>
      </w:r>
      <w:r w:rsidRPr="006C26E1">
        <w:rPr>
          <w:rFonts w:asciiTheme="minorHAnsi" w:hAnsiTheme="minorHAnsi" w:cstheme="minorHAnsi"/>
          <w:sz w:val="24"/>
          <w:szCs w:val="24"/>
          <w:lang w:val="pt-BR"/>
        </w:rPr>
        <w:t xml:space="preserve"> diễn viên </w:t>
      </w:r>
      <w:r w:rsidR="00E75F1B" w:rsidRPr="006C26E1">
        <w:rPr>
          <w:rFonts w:asciiTheme="minorHAnsi" w:hAnsiTheme="minorHAnsi" w:cstheme="minorHAnsi"/>
          <w:sz w:val="24"/>
          <w:szCs w:val="24"/>
          <w:lang w:val="pt-BR"/>
        </w:rPr>
        <w:t>được đề xuất theo quốc gia đó sẽ được hiển thị.</w:t>
      </w:r>
    </w:p>
    <w:p w14:paraId="5E95BC8D" w14:textId="77777777" w:rsidR="00D30E9D" w:rsidRPr="006C26E1" w:rsidRDefault="00D30E9D" w:rsidP="00D30E9D">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Số lượng hiển thị của quốc gia</w:t>
      </w:r>
      <w:r w:rsidR="00095413"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 xml:space="preserve">diễn viên: Tối thiểu là 5 items, tối đa là 10 items. </w:t>
      </w:r>
    </w:p>
    <w:p w14:paraId="2FAA3266" w14:textId="40F39AF6" w:rsidR="00D30E9D" w:rsidRDefault="00D30E9D" w:rsidP="00D30E9D">
      <w:pPr>
        <w:pStyle w:val="ListParagraph"/>
        <w:numPr>
          <w:ilvl w:val="0"/>
          <w:numId w:val="27"/>
        </w:numPr>
        <w:rPr>
          <w:ins w:id="3452" w:author="Windows User" w:date="2019-04-05T18:19:00Z"/>
          <w:rFonts w:asciiTheme="minorHAnsi" w:hAnsiTheme="minorHAnsi" w:cstheme="minorHAnsi"/>
          <w:sz w:val="24"/>
          <w:szCs w:val="24"/>
          <w:lang w:val="pt-BR"/>
        </w:rPr>
      </w:pPr>
      <w:r w:rsidRPr="006C26E1">
        <w:rPr>
          <w:rFonts w:asciiTheme="minorHAnsi" w:hAnsiTheme="minorHAnsi" w:cstheme="minorHAnsi"/>
          <w:sz w:val="24"/>
          <w:szCs w:val="24"/>
          <w:lang w:val="pt-BR"/>
        </w:rPr>
        <w:t>Số lượng hiển thị của thể loại: tùy thuộc vào hệ thống</w:t>
      </w:r>
    </w:p>
    <w:p w14:paraId="5C8C9F77" w14:textId="42E20FB8" w:rsidR="00666115" w:rsidRPr="006C26E1" w:rsidDel="00666115" w:rsidRDefault="00666115" w:rsidP="00D30E9D">
      <w:pPr>
        <w:pStyle w:val="ListParagraph"/>
        <w:numPr>
          <w:ilvl w:val="0"/>
          <w:numId w:val="27"/>
        </w:numPr>
        <w:rPr>
          <w:del w:id="3453" w:author="Windows User" w:date="2019-04-05T18:20:00Z"/>
          <w:rFonts w:asciiTheme="minorHAnsi" w:hAnsiTheme="minorHAnsi" w:cstheme="minorHAnsi"/>
          <w:sz w:val="24"/>
          <w:szCs w:val="24"/>
          <w:lang w:val="pt-BR"/>
        </w:rPr>
      </w:pPr>
    </w:p>
    <w:p w14:paraId="1A1742CE" w14:textId="77777777" w:rsidR="00666115" w:rsidRDefault="00666115" w:rsidP="00666115">
      <w:pPr>
        <w:pStyle w:val="ListParagraph"/>
        <w:numPr>
          <w:ilvl w:val="0"/>
          <w:numId w:val="27"/>
        </w:numPr>
        <w:rPr>
          <w:ins w:id="3454" w:author="Windows User" w:date="2019-04-05T18:20:00Z"/>
          <w:rFonts w:asciiTheme="minorHAnsi" w:hAnsiTheme="minorHAnsi" w:cstheme="minorHAnsi"/>
          <w:sz w:val="24"/>
          <w:szCs w:val="24"/>
          <w:lang w:val="pt-BR"/>
        </w:rPr>
      </w:pPr>
      <w:ins w:id="3455" w:author="Windows User" w:date="2019-04-05T18:20:00Z">
        <w:r>
          <w:rPr>
            <w:rFonts w:asciiTheme="minorHAnsi" w:hAnsiTheme="minorHAnsi" w:cstheme="minorHAnsi"/>
            <w:sz w:val="24"/>
            <w:szCs w:val="24"/>
            <w:lang w:val="pt-BR"/>
          </w:rPr>
          <w:t>Trong trường hợp người dùng chưa chọn bất kỳ filter nào, sẽ có list Đề xuất cho bạn hiển thị bên dưới.</w:t>
        </w:r>
      </w:ins>
    </w:p>
    <w:p w14:paraId="096AA87D" w14:textId="77777777" w:rsidR="00666115" w:rsidRDefault="00666115" w:rsidP="00666115">
      <w:pPr>
        <w:pStyle w:val="ListParagraph"/>
        <w:rPr>
          <w:ins w:id="3456" w:author="Windows User" w:date="2019-04-05T18:20:00Z"/>
          <w:rFonts w:asciiTheme="minorHAnsi" w:hAnsiTheme="minorHAnsi" w:cstheme="minorHAnsi"/>
          <w:sz w:val="24"/>
          <w:szCs w:val="24"/>
          <w:lang w:val="pt-BR"/>
        </w:rPr>
      </w:pPr>
    </w:p>
    <w:p w14:paraId="5BCE7A1B" w14:textId="77777777" w:rsidR="00666115" w:rsidRDefault="00666115" w:rsidP="00666115">
      <w:pPr>
        <w:pStyle w:val="ListParagraph"/>
        <w:keepNext/>
        <w:ind w:hanging="360"/>
        <w:rPr>
          <w:ins w:id="3457" w:author="Windows User" w:date="2019-04-05T18:20:00Z"/>
        </w:rPr>
      </w:pPr>
      <w:ins w:id="3458" w:author="Windows User" w:date="2019-04-05T18:20:00Z">
        <w:r>
          <w:rPr>
            <w:rFonts w:asciiTheme="minorHAnsi" w:hAnsiTheme="minorHAnsi" w:cstheme="minorHAnsi"/>
            <w:noProof/>
            <w:sz w:val="24"/>
            <w:szCs w:val="24"/>
          </w:rPr>
          <w:drawing>
            <wp:inline distT="0" distB="0" distL="0" distR="0" wp14:anchorId="00E64568" wp14:editId="1D015EC1">
              <wp:extent cx="6289493" cy="3524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ted Search_phim-thu g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91335" cy="3525282"/>
                      </a:xfrm>
                      <a:prstGeom prst="rect">
                        <a:avLst/>
                      </a:prstGeom>
                    </pic:spPr>
                  </pic:pic>
                </a:graphicData>
              </a:graphic>
            </wp:inline>
          </w:drawing>
        </w:r>
      </w:ins>
    </w:p>
    <w:p w14:paraId="1B2F4E94" w14:textId="77777777" w:rsidR="00666115" w:rsidRPr="006C26E1" w:rsidRDefault="00666115" w:rsidP="00666115">
      <w:pPr>
        <w:pStyle w:val="Caption"/>
        <w:rPr>
          <w:ins w:id="3459" w:author="Windows User" w:date="2019-04-05T18:20:00Z"/>
          <w:rFonts w:asciiTheme="minorHAnsi" w:hAnsiTheme="minorHAnsi" w:cstheme="minorHAnsi"/>
          <w:sz w:val="24"/>
          <w:szCs w:val="24"/>
          <w:lang w:val="pt-BR"/>
        </w:rPr>
      </w:pPr>
      <w:ins w:id="3460" w:author="Windows User" w:date="2019-04-05T18:20:00Z">
        <w:r>
          <w:t xml:space="preserve">                                                                           Figure </w:t>
        </w:r>
        <w:r>
          <w:fldChar w:fldCharType="begin"/>
        </w:r>
        <w:r>
          <w:instrText xml:space="preserve"> SEQ Figure \* ARABIC </w:instrText>
        </w:r>
        <w:r>
          <w:fldChar w:fldCharType="separate"/>
        </w:r>
        <w:r>
          <w:rPr>
            <w:noProof/>
          </w:rPr>
          <w:t>7</w:t>
        </w:r>
        <w:r>
          <w:fldChar w:fldCharType="end"/>
        </w:r>
        <w:r>
          <w:t xml:space="preserve"> - Giao diện filter khi scroll</w:t>
        </w:r>
      </w:ins>
    </w:p>
    <w:p w14:paraId="2ED06BC3" w14:textId="77777777" w:rsidR="00D30E9D" w:rsidRPr="006C26E1" w:rsidRDefault="00D30E9D" w:rsidP="00D30E9D">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Trong trường hợp người dùng đã chọn 1 trong các filter: </w:t>
      </w:r>
    </w:p>
    <w:p w14:paraId="517F855A" w14:textId="77777777" w:rsidR="00666115" w:rsidRDefault="00666115" w:rsidP="00666115">
      <w:pPr>
        <w:pStyle w:val="ListParagraph"/>
        <w:numPr>
          <w:ilvl w:val="1"/>
          <w:numId w:val="27"/>
        </w:numPr>
        <w:ind w:left="1080"/>
        <w:rPr>
          <w:ins w:id="3461" w:author="Windows User" w:date="2019-04-05T18:20:00Z"/>
          <w:rFonts w:asciiTheme="minorHAnsi" w:hAnsiTheme="minorHAnsi" w:cstheme="minorHAnsi"/>
          <w:sz w:val="24"/>
          <w:szCs w:val="24"/>
          <w:lang w:val="pt-BR"/>
        </w:rPr>
      </w:pPr>
      <w:ins w:id="3462" w:author="Windows User" w:date="2019-04-05T18:20:00Z">
        <w:r>
          <w:rPr>
            <w:rFonts w:asciiTheme="minorHAnsi" w:hAnsiTheme="minorHAnsi" w:cstheme="minorHAnsi"/>
            <w:sz w:val="24"/>
            <w:szCs w:val="24"/>
            <w:lang w:val="pt-BR"/>
          </w:rPr>
          <w:t>Sẽ hiển thị dòng Lọc theo (6) + tên filter được chọn (VD: Lọc theo: Trung Quốc, 2017). Ngoài ra kết quả hiển thị cũng sẽ thay đổi tương ứng với mỗi lần người dùng nhấn chọn 1 trong các filter.</w:t>
        </w:r>
      </w:ins>
    </w:p>
    <w:p w14:paraId="242B9F5F" w14:textId="77777777" w:rsidR="00666115" w:rsidRPr="006C26E1" w:rsidRDefault="00666115" w:rsidP="00666115">
      <w:pPr>
        <w:pStyle w:val="ListParagraph"/>
        <w:numPr>
          <w:ilvl w:val="1"/>
          <w:numId w:val="27"/>
        </w:numPr>
        <w:ind w:left="1080"/>
        <w:rPr>
          <w:ins w:id="3463" w:author="Windows User" w:date="2019-04-05T18:20:00Z"/>
          <w:rFonts w:asciiTheme="minorHAnsi" w:hAnsiTheme="minorHAnsi" w:cstheme="minorHAnsi"/>
          <w:sz w:val="24"/>
          <w:szCs w:val="24"/>
          <w:lang w:val="pt-BR"/>
        </w:rPr>
      </w:pPr>
      <w:ins w:id="3464" w:author="Windows User" w:date="2019-04-05T18:20:00Z">
        <w:r>
          <w:rPr>
            <w:rFonts w:asciiTheme="minorHAnsi" w:hAnsiTheme="minorHAnsi" w:cstheme="minorHAnsi"/>
            <w:sz w:val="24"/>
            <w:szCs w:val="24"/>
            <w:lang w:val="pt-BR"/>
          </w:rPr>
          <w:t>Người dùng nhấn chọn tiêu đề filter để unselect 1 filter đã chọn. VD: Đã chọn Trung Quốc, nhấn chọn Quốc gia, lúc này Trung Quốc sẽ về chế độ normal.</w:t>
        </w:r>
      </w:ins>
    </w:p>
    <w:p w14:paraId="388DB28A" w14:textId="77777777" w:rsidR="00666115" w:rsidRPr="006C26E1" w:rsidRDefault="00666115" w:rsidP="00666115">
      <w:pPr>
        <w:pStyle w:val="ListParagraph"/>
        <w:numPr>
          <w:ilvl w:val="0"/>
          <w:numId w:val="30"/>
        </w:numPr>
        <w:tabs>
          <w:tab w:val="left" w:pos="720"/>
          <w:tab w:val="left" w:pos="1170"/>
        </w:tabs>
        <w:ind w:left="1080"/>
        <w:rPr>
          <w:ins w:id="3465" w:author="Windows User" w:date="2019-04-05T18:20:00Z"/>
          <w:rFonts w:asciiTheme="minorHAnsi" w:hAnsiTheme="minorHAnsi" w:cstheme="minorHAnsi"/>
          <w:sz w:val="24"/>
          <w:szCs w:val="24"/>
          <w:lang w:val="pt-BR"/>
        </w:rPr>
      </w:pPr>
      <w:ins w:id="3466" w:author="Windows User" w:date="2019-04-05T18:20:00Z">
        <w:r w:rsidRPr="006C26E1">
          <w:rPr>
            <w:rFonts w:asciiTheme="minorHAnsi" w:hAnsiTheme="minorHAnsi" w:cstheme="minorHAnsi"/>
            <w:sz w:val="24"/>
            <w:szCs w:val="24"/>
            <w:lang w:val="pt-BR"/>
          </w:rPr>
          <w:t xml:space="preserve">Khi người dùng scroll </w:t>
        </w:r>
        <w:r>
          <w:rPr>
            <w:rFonts w:asciiTheme="minorHAnsi" w:hAnsiTheme="minorHAnsi" w:cstheme="minorHAnsi"/>
            <w:sz w:val="24"/>
            <w:szCs w:val="24"/>
            <w:lang w:val="pt-BR"/>
          </w:rPr>
          <w:t>màn hình lên</w:t>
        </w:r>
        <w:r w:rsidRPr="006C26E1">
          <w:rPr>
            <w:rFonts w:asciiTheme="minorHAnsi" w:hAnsiTheme="minorHAnsi" w:cstheme="minorHAnsi"/>
            <w:sz w:val="24"/>
            <w:szCs w:val="24"/>
            <w:lang w:val="pt-BR"/>
          </w:rPr>
          <w:t xml:space="preserve"> bằng chiều cao chứa filter, thanh filter thu gọn (</w:t>
        </w:r>
        <w:r>
          <w:rPr>
            <w:rFonts w:asciiTheme="minorHAnsi" w:hAnsiTheme="minorHAnsi" w:cstheme="minorHAnsi"/>
            <w:sz w:val="24"/>
            <w:szCs w:val="24"/>
            <w:lang w:val="pt-BR"/>
          </w:rPr>
          <w:t>7</w:t>
        </w:r>
        <w:r w:rsidRPr="006C26E1">
          <w:rPr>
            <w:rFonts w:asciiTheme="minorHAnsi" w:hAnsiTheme="minorHAnsi" w:cstheme="minorHAnsi"/>
            <w:sz w:val="24"/>
            <w:szCs w:val="24"/>
            <w:lang w:val="pt-BR"/>
          </w:rPr>
          <w:t>) sẽ thay thế cho thanh filter ban đầu.</w:t>
        </w:r>
        <w:r>
          <w:rPr>
            <w:rFonts w:asciiTheme="minorHAnsi" w:hAnsiTheme="minorHAnsi" w:cstheme="minorHAnsi"/>
            <w:sz w:val="24"/>
            <w:szCs w:val="24"/>
            <w:lang w:val="pt-BR"/>
          </w:rPr>
          <w:t xml:space="preserve"> Nhấn chọn thanh (7) hoặc scroll màn hình xuống sẽ xuất hiện thanh filter đầy đủ (9).</w:t>
        </w:r>
      </w:ins>
    </w:p>
    <w:p w14:paraId="2F07265C" w14:textId="77777777" w:rsidR="00666115" w:rsidRPr="002021E0" w:rsidRDefault="00666115" w:rsidP="00666115">
      <w:pPr>
        <w:pStyle w:val="ListParagraph"/>
        <w:numPr>
          <w:ilvl w:val="0"/>
          <w:numId w:val="30"/>
        </w:numPr>
        <w:tabs>
          <w:tab w:val="left" w:pos="720"/>
          <w:tab w:val="left" w:pos="1170"/>
        </w:tabs>
        <w:ind w:left="1080"/>
        <w:rPr>
          <w:ins w:id="3467" w:author="Windows User" w:date="2019-04-05T18:20:00Z"/>
          <w:rFonts w:asciiTheme="minorHAnsi" w:hAnsiTheme="minorHAnsi" w:cstheme="minorHAnsi"/>
          <w:sz w:val="24"/>
          <w:szCs w:val="24"/>
          <w:lang w:val="pt-BR"/>
        </w:rPr>
      </w:pPr>
      <w:ins w:id="3468" w:author="Windows User" w:date="2019-04-05T18:20:00Z">
        <w:r w:rsidRPr="007A0B4A">
          <w:rPr>
            <w:rFonts w:asciiTheme="minorHAnsi" w:hAnsiTheme="minorHAnsi" w:cstheme="minorHAnsi"/>
            <w:sz w:val="24"/>
            <w:szCs w:val="24"/>
            <w:lang w:val="pt-BR"/>
          </w:rPr>
          <w:t xml:space="preserve">Khi người dùng scroll màn hình xuống đúng bằng chiều cao chứa filter, lúc này </w:t>
        </w:r>
        <w:r w:rsidRPr="002021E0">
          <w:rPr>
            <w:rFonts w:asciiTheme="minorHAnsi" w:hAnsiTheme="minorHAnsi" w:cstheme="minorHAnsi"/>
            <w:sz w:val="24"/>
            <w:szCs w:val="24"/>
            <w:lang w:val="pt-BR"/>
          </w:rPr>
          <w:t xml:space="preserve">sẽ về giao diện facted search ban đầu. </w:t>
        </w:r>
      </w:ins>
    </w:p>
    <w:p w14:paraId="6B426CC3" w14:textId="19DBAC37" w:rsidR="00D30E9D" w:rsidRPr="006C26E1" w:rsidDel="00666115" w:rsidRDefault="00D30E9D" w:rsidP="00D30E9D">
      <w:pPr>
        <w:pStyle w:val="ListParagraph"/>
        <w:numPr>
          <w:ilvl w:val="0"/>
          <w:numId w:val="30"/>
        </w:numPr>
        <w:tabs>
          <w:tab w:val="left" w:pos="720"/>
          <w:tab w:val="left" w:pos="1170"/>
        </w:tabs>
        <w:ind w:left="1080"/>
        <w:rPr>
          <w:del w:id="3469" w:author="Windows User" w:date="2019-04-05T18:20:00Z"/>
          <w:rFonts w:asciiTheme="minorHAnsi" w:hAnsiTheme="minorHAnsi" w:cstheme="minorHAnsi"/>
          <w:sz w:val="24"/>
          <w:szCs w:val="24"/>
          <w:lang w:val="pt-BR"/>
        </w:rPr>
      </w:pPr>
      <w:del w:id="3470" w:author="Windows User" w:date="2019-04-05T18:20:00Z">
        <w:r w:rsidRPr="006C26E1" w:rsidDel="00666115">
          <w:rPr>
            <w:rFonts w:asciiTheme="minorHAnsi" w:hAnsiTheme="minorHAnsi" w:cstheme="minorHAnsi"/>
            <w:sz w:val="24"/>
            <w:szCs w:val="24"/>
            <w:lang w:val="pt-BR"/>
          </w:rPr>
          <w:delText>Khi người dùng scroll xuống bằng chiều cao chứa filter, thanh filter thu gọn (3) sẽ thay thế cho thanh filter ban đầu.</w:delText>
        </w:r>
      </w:del>
    </w:p>
    <w:p w14:paraId="71831A46" w14:textId="50F13B5F" w:rsidR="00D30E9D" w:rsidRPr="006C26E1" w:rsidDel="00666115" w:rsidRDefault="00D30E9D" w:rsidP="00D30E9D">
      <w:pPr>
        <w:pStyle w:val="ListParagraph"/>
        <w:numPr>
          <w:ilvl w:val="0"/>
          <w:numId w:val="30"/>
        </w:numPr>
        <w:tabs>
          <w:tab w:val="left" w:pos="720"/>
          <w:tab w:val="left" w:pos="1170"/>
        </w:tabs>
        <w:ind w:left="1080"/>
        <w:rPr>
          <w:del w:id="3471" w:author="Windows User" w:date="2019-04-05T18:20:00Z"/>
          <w:rFonts w:asciiTheme="minorHAnsi" w:hAnsiTheme="minorHAnsi" w:cstheme="minorHAnsi"/>
          <w:sz w:val="24"/>
          <w:szCs w:val="24"/>
          <w:lang w:val="pt-BR"/>
        </w:rPr>
      </w:pPr>
      <w:del w:id="3472" w:author="Windows User" w:date="2019-04-05T18:20:00Z">
        <w:r w:rsidRPr="006C26E1" w:rsidDel="00666115">
          <w:rPr>
            <w:rFonts w:asciiTheme="minorHAnsi" w:hAnsiTheme="minorHAnsi" w:cstheme="minorHAnsi"/>
            <w:sz w:val="24"/>
            <w:szCs w:val="24"/>
            <w:lang w:val="pt-BR"/>
          </w:rPr>
          <w:delText>Khi người dùng scroll lên, thanh filter thu gọn sẽ biến mất và trở lại thanh filter ban đầu.</w:delText>
        </w:r>
      </w:del>
    </w:p>
    <w:p w14:paraId="4FF5EAEC" w14:textId="77777777" w:rsidR="00D30E9D" w:rsidRPr="006C26E1" w:rsidRDefault="00D30E9D" w:rsidP="00D30E9D">
      <w:pPr>
        <w:pStyle w:val="ListParagraph"/>
        <w:numPr>
          <w:ilvl w:val="0"/>
          <w:numId w:val="59"/>
        </w:numPr>
        <w:rPr>
          <w:rFonts w:asciiTheme="minorHAnsi" w:hAnsiTheme="minorHAnsi" w:cstheme="minorHAnsi"/>
          <w:sz w:val="24"/>
          <w:szCs w:val="24"/>
          <w:lang w:val="pt-BR"/>
        </w:rPr>
      </w:pPr>
      <w:r w:rsidRPr="006C26E1">
        <w:rPr>
          <w:rFonts w:asciiTheme="minorHAnsi" w:hAnsiTheme="minorHAnsi" w:cstheme="minorHAnsi"/>
          <w:sz w:val="24"/>
          <w:szCs w:val="24"/>
          <w:lang w:val="pt-BR"/>
        </w:rPr>
        <w:t>Danh sách kết quả hiển thị theo dạng grid, col = 3, row default = 3.</w:t>
      </w:r>
    </w:p>
    <w:p w14:paraId="2CA7ADD4" w14:textId="77777777" w:rsidR="00D30E9D" w:rsidRPr="006C26E1" w:rsidRDefault="00D30E9D" w:rsidP="00D30E9D">
      <w:pPr>
        <w:rPr>
          <w:rFonts w:asciiTheme="minorHAnsi" w:hAnsiTheme="minorHAnsi" w:cstheme="minorHAnsi"/>
          <w:sz w:val="24"/>
          <w:szCs w:val="24"/>
          <w:lang w:val="pt-BR"/>
        </w:rPr>
      </w:pPr>
    </w:p>
    <w:p w14:paraId="0AACD0ED" w14:textId="77777777" w:rsidR="00D30E9D" w:rsidRPr="006C26E1" w:rsidRDefault="00D30E9D" w:rsidP="00D30E9D">
      <w:pPr>
        <w:pStyle w:val="Heading3"/>
        <w:rPr>
          <w:rFonts w:asciiTheme="minorHAnsi" w:hAnsiTheme="minorHAnsi" w:cstheme="minorHAnsi"/>
          <w:sz w:val="24"/>
          <w:lang w:val="pt-BR"/>
        </w:rPr>
      </w:pPr>
      <w:bookmarkStart w:id="3473" w:name="_Toc5382224"/>
      <w:r w:rsidRPr="006C26E1">
        <w:rPr>
          <w:rFonts w:asciiTheme="minorHAnsi" w:hAnsiTheme="minorHAnsi" w:cstheme="minorHAnsi"/>
          <w:sz w:val="24"/>
          <w:lang w:val="pt-BR"/>
        </w:rPr>
        <w:lastRenderedPageBreak/>
        <w:t>Phim chiếu rạp</w:t>
      </w:r>
      <w:bookmarkEnd w:id="3444"/>
      <w:bookmarkEnd w:id="3445"/>
      <w:bookmarkEnd w:id="3446"/>
      <w:bookmarkEnd w:id="3473"/>
    </w:p>
    <w:p w14:paraId="314EE24A" w14:textId="77777777" w:rsidR="00D30E9D" w:rsidRPr="006C26E1" w:rsidRDefault="00D30E9D" w:rsidP="00D30E9D">
      <w:pPr>
        <w:keepNext/>
        <w:rPr>
          <w:rFonts w:asciiTheme="minorHAnsi" w:hAnsiTheme="minorHAnsi" w:cstheme="minorHAnsi"/>
          <w:sz w:val="24"/>
          <w:szCs w:val="24"/>
        </w:rPr>
      </w:pPr>
      <w:bookmarkStart w:id="3474" w:name="_Toc535932674"/>
      <w:bookmarkStart w:id="3475" w:name="_Toc536629226"/>
      <w:bookmarkStart w:id="3476" w:name="_Toc1030577"/>
      <w:r w:rsidRPr="00CC35EC">
        <w:rPr>
          <w:rFonts w:asciiTheme="minorHAnsi" w:hAnsiTheme="minorHAnsi" w:cstheme="minorHAnsi"/>
          <w:noProof/>
          <w:sz w:val="24"/>
          <w:szCs w:val="24"/>
        </w:rPr>
        <w:drawing>
          <wp:inline distT="0" distB="0" distL="0" distR="0" wp14:anchorId="4434320F" wp14:editId="46D3B0BB">
            <wp:extent cx="2257146" cy="460007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uc-phim-chieu-rap.png"/>
                    <pic:cNvPicPr/>
                  </pic:nvPicPr>
                  <pic:blipFill>
                    <a:blip r:embed="rId91">
                      <a:extLst>
                        <a:ext uri="{28A0092B-C50C-407E-A947-70E740481C1C}">
                          <a14:useLocalDpi xmlns:a14="http://schemas.microsoft.com/office/drawing/2010/main" val="0"/>
                        </a:ext>
                      </a:extLst>
                    </a:blip>
                    <a:stretch>
                      <a:fillRect/>
                    </a:stretch>
                  </pic:blipFill>
                  <pic:spPr>
                    <a:xfrm>
                      <a:off x="0" y="0"/>
                      <a:ext cx="2257146" cy="4600074"/>
                    </a:xfrm>
                    <a:prstGeom prst="rect">
                      <a:avLst/>
                    </a:prstGeom>
                  </pic:spPr>
                </pic:pic>
              </a:graphicData>
            </a:graphic>
          </wp:inline>
        </w:drawing>
      </w:r>
    </w:p>
    <w:p w14:paraId="7929EEAA" w14:textId="22FF962F" w:rsidR="00D30E9D" w:rsidRPr="006C26E1" w:rsidRDefault="00D30E9D" w:rsidP="00D30E9D">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7 - Trang Phim chiếu rạp</w:t>
      </w:r>
    </w:p>
    <w:p w14:paraId="5E51B76E" w14:textId="77777777" w:rsidR="00D30E9D" w:rsidRPr="006C26E1" w:rsidRDefault="00D30E9D" w:rsidP="00D30E9D">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phim chiếu rạp được cập nhật theo hệ thống.</w:t>
      </w:r>
    </w:p>
    <w:p w14:paraId="4A58342D" w14:textId="77777777" w:rsidR="00D30E9D" w:rsidRPr="006C26E1" w:rsidRDefault="00D30E9D" w:rsidP="00D30E9D">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Danh sách phim hiển thị dạng grid, col = 3, row default = 3. </w:t>
      </w:r>
    </w:p>
    <w:p w14:paraId="44D27F7A" w14:textId="77777777" w:rsidR="00D30E9D" w:rsidRPr="006C26E1" w:rsidRDefault="00D30E9D" w:rsidP="00666115">
      <w:pPr>
        <w:pStyle w:val="ListParagraph"/>
        <w:numPr>
          <w:ilvl w:val="0"/>
          <w:numId w:val="19"/>
        </w:numPr>
        <w:tabs>
          <w:tab w:val="left" w:pos="720"/>
          <w:tab w:val="left" w:pos="1080"/>
        </w:tabs>
        <w:ind w:hanging="180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tỉ lệ 1.45.</w:t>
      </w:r>
    </w:p>
    <w:p w14:paraId="58CE7CA6" w14:textId="091A5916" w:rsidR="00D30E9D" w:rsidRPr="006C26E1" w:rsidRDefault="00D30E9D" w:rsidP="00D30E9D">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Sub title: thể loại, </w:t>
      </w:r>
      <w:r w:rsidR="004E5B00">
        <w:rPr>
          <w:rFonts w:asciiTheme="minorHAnsi" w:hAnsiTheme="minorHAnsi" w:cstheme="minorHAnsi"/>
          <w:sz w:val="24"/>
          <w:szCs w:val="24"/>
          <w:lang w:val="pt-BR"/>
        </w:rPr>
        <w:t>quốc gia</w:t>
      </w:r>
      <w:r w:rsidRPr="006C26E1">
        <w:rPr>
          <w:rFonts w:asciiTheme="minorHAnsi" w:hAnsiTheme="minorHAnsi" w:cstheme="minorHAnsi"/>
          <w:sz w:val="24"/>
          <w:szCs w:val="24"/>
          <w:lang w:val="pt-BR"/>
        </w:rPr>
        <w:t>.</w:t>
      </w:r>
    </w:p>
    <w:p w14:paraId="3105BF69" w14:textId="77777777" w:rsidR="00374DA4" w:rsidRPr="006C26E1" w:rsidRDefault="00374DA4" w:rsidP="00374DA4">
      <w:pPr>
        <w:pStyle w:val="ListParagraph"/>
        <w:numPr>
          <w:ilvl w:val="0"/>
          <w:numId w:val="1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2A64304A" w14:textId="77777777" w:rsidR="00D30E9D" w:rsidRPr="006C26E1" w:rsidRDefault="00D30E9D" w:rsidP="00D30E9D">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Scroll up danh sách phim để hiển thị thêm dữ liệu (lazy loading).</w:t>
      </w:r>
    </w:p>
    <w:p w14:paraId="7EB1FED1" w14:textId="77777777" w:rsidR="00D30E9D" w:rsidRPr="006C26E1" w:rsidRDefault="00D30E9D" w:rsidP="00666115">
      <w:pPr>
        <w:pStyle w:val="ListParagraph"/>
        <w:numPr>
          <w:ilvl w:val="0"/>
          <w:numId w:val="19"/>
        </w:numPr>
        <w:tabs>
          <w:tab w:val="left" w:pos="720"/>
          <w:tab w:val="left" w:pos="1170"/>
        </w:tabs>
        <w:ind w:hanging="180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5F859A5E" w14:textId="7423449E" w:rsidR="00770CCE" w:rsidRPr="006C26E1" w:rsidRDefault="00770CCE" w:rsidP="00666115">
      <w:pPr>
        <w:pStyle w:val="ListParagraph"/>
        <w:numPr>
          <w:ilvl w:val="0"/>
          <w:numId w:val="19"/>
        </w:numPr>
        <w:tabs>
          <w:tab w:val="left" w:pos="720"/>
          <w:tab w:val="left" w:pos="1170"/>
        </w:tabs>
        <w:ind w:hanging="1800"/>
        <w:rPr>
          <w:rFonts w:asciiTheme="minorHAnsi" w:hAnsiTheme="minorHAnsi" w:cstheme="minorHAnsi"/>
          <w:sz w:val="24"/>
          <w:szCs w:val="24"/>
          <w:lang w:val="pt-BR"/>
        </w:rPr>
      </w:pPr>
      <w:r w:rsidRPr="006C26E1">
        <w:rPr>
          <w:rFonts w:asciiTheme="minorHAnsi" w:hAnsiTheme="minorHAnsi" w:cstheme="minorHAnsi"/>
          <w:sz w:val="24"/>
          <w:szCs w:val="24"/>
          <w:lang w:val="pt-BR"/>
        </w:rPr>
        <w:t>Back: Nhấn icon “Back” để quay lại page “Phim truyện”</w:t>
      </w:r>
    </w:p>
    <w:p w14:paraId="1493EF28" w14:textId="77777777" w:rsidR="00D30E9D" w:rsidRPr="006C26E1" w:rsidRDefault="00D30E9D" w:rsidP="00D30E9D">
      <w:pPr>
        <w:pStyle w:val="Heading3"/>
        <w:rPr>
          <w:rFonts w:asciiTheme="minorHAnsi" w:hAnsiTheme="minorHAnsi" w:cstheme="minorHAnsi"/>
          <w:sz w:val="24"/>
          <w:lang w:val="pt-BR"/>
        </w:rPr>
      </w:pPr>
      <w:bookmarkStart w:id="3477" w:name="_Toc5382225"/>
      <w:r w:rsidRPr="006C26E1">
        <w:rPr>
          <w:rFonts w:asciiTheme="minorHAnsi" w:hAnsiTheme="minorHAnsi" w:cstheme="minorHAnsi"/>
          <w:sz w:val="24"/>
          <w:lang w:val="pt-BR"/>
        </w:rPr>
        <w:lastRenderedPageBreak/>
        <w:t>Phim mới</w:t>
      </w:r>
      <w:bookmarkEnd w:id="3477"/>
    </w:p>
    <w:p w14:paraId="76614669"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13D5A109" wp14:editId="594FEEA1">
            <wp:extent cx="2626330" cy="5352474"/>
            <wp:effectExtent l="0" t="0" r="317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ub-Phim-moi.png"/>
                    <pic:cNvPicPr/>
                  </pic:nvPicPr>
                  <pic:blipFill>
                    <a:blip r:embed="rId92">
                      <a:extLst>
                        <a:ext uri="{28A0092B-C50C-407E-A947-70E740481C1C}">
                          <a14:useLocalDpi xmlns:a14="http://schemas.microsoft.com/office/drawing/2010/main" val="0"/>
                        </a:ext>
                      </a:extLst>
                    </a:blip>
                    <a:stretch>
                      <a:fillRect/>
                    </a:stretch>
                  </pic:blipFill>
                  <pic:spPr>
                    <a:xfrm>
                      <a:off x="0" y="0"/>
                      <a:ext cx="2626330" cy="5352474"/>
                    </a:xfrm>
                    <a:prstGeom prst="rect">
                      <a:avLst/>
                    </a:prstGeom>
                  </pic:spPr>
                </pic:pic>
              </a:graphicData>
            </a:graphic>
          </wp:inline>
        </w:drawing>
      </w:r>
    </w:p>
    <w:p w14:paraId="75CEA49D" w14:textId="22E4B36C" w:rsidR="00D30E9D" w:rsidRPr="006C26E1" w:rsidRDefault="00D30E9D" w:rsidP="00D30E9D">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8 - Trang Phim mới</w:t>
      </w:r>
    </w:p>
    <w:p w14:paraId="40F7E6A1" w14:textId="77777777" w:rsidR="00D30E9D" w:rsidRPr="006C26E1" w:rsidRDefault="00D30E9D" w:rsidP="00D30E9D">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phim mới được cập nhật theo hệ thống.</w:t>
      </w:r>
    </w:p>
    <w:p w14:paraId="60E3A918" w14:textId="77777777" w:rsidR="00D30E9D" w:rsidRPr="006C26E1" w:rsidRDefault="00D30E9D" w:rsidP="00D30E9D">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phim hiển thị dạng grid, col = 3, row default = 3.</w:t>
      </w:r>
    </w:p>
    <w:p w14:paraId="54D759ED" w14:textId="77777777" w:rsidR="00D30E9D" w:rsidRPr="006C26E1" w:rsidRDefault="00D30E9D" w:rsidP="00666115">
      <w:pPr>
        <w:pStyle w:val="ListParagraph"/>
        <w:numPr>
          <w:ilvl w:val="0"/>
          <w:numId w:val="19"/>
        </w:numPr>
        <w:tabs>
          <w:tab w:val="left" w:pos="720"/>
          <w:tab w:val="left" w:pos="1080"/>
        </w:tabs>
        <w:ind w:hanging="180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tỉ lệ 1.45.</w:t>
      </w:r>
    </w:p>
    <w:p w14:paraId="58F24D8A" w14:textId="73B21309" w:rsidR="00D30E9D" w:rsidRPr="00A41DF4" w:rsidRDefault="00D30E9D" w:rsidP="00A41DF4">
      <w:pPr>
        <w:pStyle w:val="ListParagraph"/>
        <w:numPr>
          <w:ilvl w:val="0"/>
          <w:numId w:val="22"/>
        </w:numPr>
        <w:rPr>
          <w:rFonts w:asciiTheme="minorHAnsi" w:hAnsiTheme="minorHAnsi" w:cstheme="minorHAnsi"/>
          <w:sz w:val="24"/>
          <w:szCs w:val="24"/>
          <w:lang w:val="pt-BR"/>
        </w:rPr>
      </w:pPr>
      <w:r w:rsidRPr="00A81494">
        <w:rPr>
          <w:rFonts w:asciiTheme="minorHAnsi" w:hAnsiTheme="minorHAnsi" w:cstheme="minorHAnsi"/>
          <w:sz w:val="24"/>
          <w:szCs w:val="24"/>
          <w:lang w:val="pt-BR"/>
        </w:rPr>
        <w:t xml:space="preserve">Title: tên phim. </w:t>
      </w:r>
      <w:r w:rsidR="00414FCF" w:rsidRPr="00A81494">
        <w:rPr>
          <w:rFonts w:asciiTheme="minorHAnsi" w:hAnsiTheme="minorHAnsi" w:cstheme="minorHAnsi"/>
          <w:sz w:val="24"/>
          <w:szCs w:val="24"/>
          <w:lang w:val="pt-BR"/>
        </w:rPr>
        <w:t xml:space="preserve">Sub title: </w:t>
      </w:r>
      <w:r w:rsidR="004E5B00" w:rsidRPr="006C26E1">
        <w:rPr>
          <w:rFonts w:asciiTheme="minorHAnsi" w:hAnsiTheme="minorHAnsi" w:cstheme="minorHAnsi"/>
          <w:sz w:val="24"/>
          <w:szCs w:val="24"/>
          <w:lang w:val="pt-BR"/>
        </w:rPr>
        <w:t>thể loại, năm sx</w:t>
      </w:r>
      <w:r w:rsidR="004E5B00">
        <w:rPr>
          <w:rFonts w:asciiTheme="minorHAnsi" w:hAnsiTheme="minorHAnsi" w:cstheme="minorHAnsi"/>
          <w:sz w:val="24"/>
          <w:szCs w:val="24"/>
          <w:lang w:val="pt-BR"/>
        </w:rPr>
        <w:t xml:space="preserve"> (phim bộ)/quốc gia (phim lẻ)</w:t>
      </w:r>
      <w:r w:rsidR="004E5B00" w:rsidRPr="006C26E1">
        <w:rPr>
          <w:rFonts w:asciiTheme="minorHAnsi" w:hAnsiTheme="minorHAnsi" w:cstheme="minorHAnsi"/>
          <w:sz w:val="24"/>
          <w:szCs w:val="24"/>
          <w:lang w:val="pt-BR"/>
        </w:rPr>
        <w:t>.</w:t>
      </w:r>
    </w:p>
    <w:p w14:paraId="69D0E6F3" w14:textId="77777777" w:rsidR="00D30E9D" w:rsidRPr="006C26E1" w:rsidRDefault="00D30E9D" w:rsidP="00D30E9D">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Mo tà thiết kế tương tự </w:t>
      </w:r>
      <w:hyperlink w:anchor="_Phim_chiếu_rạp" w:history="1">
        <w:r w:rsidRPr="006C26E1">
          <w:rPr>
            <w:rStyle w:val="Hyperlink"/>
            <w:rFonts w:asciiTheme="minorHAnsi" w:hAnsiTheme="minorHAnsi" w:cstheme="minorHAnsi"/>
            <w:sz w:val="24"/>
            <w:szCs w:val="24"/>
            <w:lang w:val="pt-BR"/>
          </w:rPr>
          <w:t>Phim chiếu rạp</w:t>
        </w:r>
      </w:hyperlink>
    </w:p>
    <w:p w14:paraId="57590049" w14:textId="77777777" w:rsidR="00D30E9D" w:rsidRPr="006C26E1" w:rsidRDefault="00D30E9D" w:rsidP="00D30E9D">
      <w:pPr>
        <w:rPr>
          <w:rFonts w:asciiTheme="minorHAnsi" w:hAnsiTheme="minorHAnsi" w:cstheme="minorHAnsi"/>
          <w:sz w:val="24"/>
          <w:szCs w:val="24"/>
          <w:lang w:val="pt-BR"/>
        </w:rPr>
      </w:pPr>
    </w:p>
    <w:p w14:paraId="35325DD4" w14:textId="77777777" w:rsidR="00D30E9D" w:rsidRPr="006C26E1" w:rsidRDefault="00D30E9D" w:rsidP="00D30E9D">
      <w:pPr>
        <w:pStyle w:val="Heading3"/>
        <w:rPr>
          <w:rFonts w:asciiTheme="minorHAnsi" w:hAnsiTheme="minorHAnsi" w:cstheme="minorHAnsi"/>
          <w:sz w:val="24"/>
          <w:lang w:val="pt-BR"/>
        </w:rPr>
      </w:pPr>
      <w:bookmarkStart w:id="3478" w:name="_Toc5382226"/>
      <w:r w:rsidRPr="006C26E1">
        <w:rPr>
          <w:rFonts w:asciiTheme="minorHAnsi" w:hAnsiTheme="minorHAnsi" w:cstheme="minorHAnsi"/>
          <w:sz w:val="24"/>
          <w:lang w:val="pt-BR"/>
        </w:rPr>
        <w:lastRenderedPageBreak/>
        <w:t>Phim lẻ</w:t>
      </w:r>
      <w:bookmarkEnd w:id="3474"/>
      <w:bookmarkEnd w:id="3475"/>
      <w:bookmarkEnd w:id="3476"/>
      <w:bookmarkEnd w:id="3478"/>
    </w:p>
    <w:p w14:paraId="0C5B615A"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724D4BE5" wp14:editId="1A658F33">
            <wp:extent cx="4004237" cy="37343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phim-Le.png"/>
                    <pic:cNvPicPr/>
                  </pic:nvPicPr>
                  <pic:blipFill>
                    <a:blip r:embed="rId93">
                      <a:extLst>
                        <a:ext uri="{28A0092B-C50C-407E-A947-70E740481C1C}">
                          <a14:useLocalDpi xmlns:a14="http://schemas.microsoft.com/office/drawing/2010/main" val="0"/>
                        </a:ext>
                      </a:extLst>
                    </a:blip>
                    <a:stretch>
                      <a:fillRect/>
                    </a:stretch>
                  </pic:blipFill>
                  <pic:spPr>
                    <a:xfrm>
                      <a:off x="0" y="0"/>
                      <a:ext cx="4004237" cy="3734386"/>
                    </a:xfrm>
                    <a:prstGeom prst="rect">
                      <a:avLst/>
                    </a:prstGeom>
                  </pic:spPr>
                </pic:pic>
              </a:graphicData>
            </a:graphic>
          </wp:inline>
        </w:drawing>
      </w:r>
    </w:p>
    <w:p w14:paraId="6323988E" w14:textId="37D4754A" w:rsidR="00D30E9D" w:rsidRPr="006C26E1" w:rsidRDefault="00D30E9D" w:rsidP="00D30E9D">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7</w:t>
      </w:r>
      <w:r w:rsidRPr="00CC35EC">
        <w:rPr>
          <w:rFonts w:asciiTheme="minorHAnsi" w:hAnsiTheme="minorHAnsi" w:cstheme="minorHAnsi"/>
          <w:sz w:val="24"/>
          <w:szCs w:val="24"/>
        </w:rPr>
        <w:fldChar w:fldCharType="end"/>
      </w:r>
      <w:r w:rsidRPr="006C26E1">
        <w:rPr>
          <w:rFonts w:asciiTheme="minorHAnsi" w:hAnsiTheme="minorHAnsi" w:cstheme="minorHAnsi"/>
          <w:sz w:val="24"/>
          <w:szCs w:val="24"/>
        </w:rPr>
        <w:t xml:space="preserve"> - Trang Phim lẻ</w:t>
      </w:r>
    </w:p>
    <w:p w14:paraId="75C70C91" w14:textId="00651779" w:rsidR="00526FE3" w:rsidRPr="006C26E1" w:rsidRDefault="00526FE3" w:rsidP="00526FE3">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Danh sách phim </w:t>
      </w:r>
      <w:r>
        <w:rPr>
          <w:rFonts w:asciiTheme="minorHAnsi" w:hAnsiTheme="minorHAnsi" w:cstheme="minorHAnsi"/>
          <w:sz w:val="24"/>
          <w:szCs w:val="24"/>
          <w:lang w:val="pt-BR"/>
        </w:rPr>
        <w:t>lẻ</w:t>
      </w:r>
      <w:r w:rsidRPr="006C26E1">
        <w:rPr>
          <w:rFonts w:asciiTheme="minorHAnsi" w:hAnsiTheme="minorHAnsi" w:cstheme="minorHAnsi"/>
          <w:sz w:val="24"/>
          <w:szCs w:val="24"/>
          <w:lang w:val="pt-BR"/>
        </w:rPr>
        <w:t xml:space="preserve"> được cập nhật theo hệ thống.</w:t>
      </w:r>
    </w:p>
    <w:p w14:paraId="69C8D1D5" w14:textId="0BA29A1C" w:rsidR="00D30E9D" w:rsidRPr="006C26E1" w:rsidRDefault="00D30E9D" w:rsidP="00D30E9D">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phim lẻ hiển thị dạng grid, col = 3, row default = 3.</w:t>
      </w:r>
    </w:p>
    <w:p w14:paraId="307D05B3" w14:textId="77777777" w:rsidR="00D30E9D" w:rsidRPr="006C26E1" w:rsidRDefault="00D30E9D" w:rsidP="00666115">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tỉ lệ 1.45.</w:t>
      </w:r>
    </w:p>
    <w:p w14:paraId="3C3FF07E" w14:textId="1F778151" w:rsidR="00D30E9D" w:rsidRPr="006C26E1" w:rsidRDefault="00D30E9D" w:rsidP="00666115">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Sub title: thể loại, </w:t>
      </w:r>
      <w:r w:rsidR="004E5B00">
        <w:rPr>
          <w:rFonts w:asciiTheme="minorHAnsi" w:hAnsiTheme="minorHAnsi" w:cstheme="minorHAnsi"/>
          <w:sz w:val="24"/>
          <w:szCs w:val="24"/>
          <w:lang w:val="pt-BR"/>
        </w:rPr>
        <w:t>quốc gia</w:t>
      </w:r>
      <w:r w:rsidRPr="006C26E1">
        <w:rPr>
          <w:rFonts w:asciiTheme="minorHAnsi" w:hAnsiTheme="minorHAnsi" w:cstheme="minorHAnsi"/>
          <w:sz w:val="24"/>
          <w:szCs w:val="24"/>
          <w:lang w:val="pt-BR"/>
        </w:rPr>
        <w:t>.</w:t>
      </w:r>
    </w:p>
    <w:p w14:paraId="09973F6A" w14:textId="77777777" w:rsidR="00374DA4" w:rsidRPr="006C26E1" w:rsidRDefault="00374DA4" w:rsidP="00666115">
      <w:pPr>
        <w:pStyle w:val="ListParagraph"/>
        <w:numPr>
          <w:ilvl w:val="0"/>
          <w:numId w:val="1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5AFB468E" w14:textId="77777777" w:rsidR="00D30E9D" w:rsidRPr="006C26E1" w:rsidRDefault="00D30E9D" w:rsidP="00666115">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Scroll up danh sách phim để hiển thị thêm dữ liệu (lazy loading).</w:t>
      </w:r>
    </w:p>
    <w:p w14:paraId="6912E12A" w14:textId="77777777" w:rsidR="00D30E9D" w:rsidRPr="006C26E1" w:rsidRDefault="00D30E9D" w:rsidP="00666115">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61F3BAF3" w14:textId="77777777" w:rsidR="00374DA4" w:rsidRPr="006C26E1" w:rsidRDefault="00374DA4" w:rsidP="00666115">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Search: xem thêm tại mục </w:t>
      </w:r>
      <w:hyperlink w:anchor="_GLOBAL_SEARCH" w:history="1">
        <w:r w:rsidRPr="006C26E1">
          <w:rPr>
            <w:rStyle w:val="Hyperlink"/>
            <w:rFonts w:asciiTheme="minorHAnsi" w:hAnsiTheme="minorHAnsi" w:cstheme="minorHAnsi"/>
            <w:sz w:val="24"/>
            <w:szCs w:val="24"/>
            <w:lang w:val="pt-BR"/>
          </w:rPr>
          <w:t>TÌM KIẾM TOÀN BỘ</w:t>
        </w:r>
      </w:hyperlink>
      <w:r w:rsidRPr="006C26E1">
        <w:rPr>
          <w:rFonts w:asciiTheme="minorHAnsi" w:hAnsiTheme="minorHAnsi" w:cstheme="minorHAnsi"/>
          <w:sz w:val="24"/>
          <w:szCs w:val="24"/>
          <w:lang w:val="pt-BR"/>
        </w:rPr>
        <w:t xml:space="preserve"> </w:t>
      </w:r>
    </w:p>
    <w:p w14:paraId="1735AA51" w14:textId="4BAE5EAD" w:rsidR="0077204E" w:rsidRPr="006C26E1" w:rsidRDefault="0077204E" w:rsidP="00666115">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Nhấn icon “Back” để quay lại mục “Phim truyện”</w:t>
      </w:r>
    </w:p>
    <w:p w14:paraId="7389470C" w14:textId="77777777" w:rsidR="00D30E9D" w:rsidRPr="006C26E1" w:rsidRDefault="00D30E9D" w:rsidP="00D30E9D">
      <w:pPr>
        <w:pStyle w:val="Heading4"/>
        <w:rPr>
          <w:rFonts w:asciiTheme="minorHAnsi" w:hAnsiTheme="minorHAnsi" w:cstheme="minorHAnsi"/>
          <w:sz w:val="24"/>
          <w:szCs w:val="24"/>
          <w:lang w:val="pt-BR"/>
        </w:rPr>
      </w:pPr>
      <w:bookmarkStart w:id="3479" w:name="_Toc535932675"/>
      <w:bookmarkStart w:id="3480" w:name="_Toc536629227"/>
      <w:bookmarkStart w:id="3481" w:name="_Toc1030578"/>
      <w:bookmarkStart w:id="3482" w:name="_Toc5382227"/>
      <w:r w:rsidRPr="006C26E1">
        <w:rPr>
          <w:rFonts w:asciiTheme="minorHAnsi" w:hAnsiTheme="minorHAnsi" w:cstheme="minorHAnsi"/>
          <w:sz w:val="24"/>
          <w:szCs w:val="24"/>
          <w:lang w:val="pt-BR"/>
        </w:rPr>
        <w:t>Faceted search Phim lẻ</w:t>
      </w:r>
      <w:bookmarkEnd w:id="3479"/>
      <w:bookmarkEnd w:id="3480"/>
      <w:bookmarkEnd w:id="3481"/>
      <w:bookmarkEnd w:id="3482"/>
    </w:p>
    <w:p w14:paraId="792F1AA2" w14:textId="77777777" w:rsidR="00D30E9D" w:rsidRPr="006C26E1" w:rsidRDefault="00D30E9D" w:rsidP="00D30E9D">
      <w:pPr>
        <w:tabs>
          <w:tab w:val="left" w:pos="720"/>
          <w:tab w:val="left" w:pos="1170"/>
        </w:tabs>
        <w:rPr>
          <w:rFonts w:asciiTheme="minorHAnsi" w:hAnsiTheme="minorHAnsi" w:cstheme="minorHAnsi"/>
          <w:sz w:val="24"/>
          <w:szCs w:val="24"/>
          <w:lang w:val="pt-BR"/>
        </w:rPr>
      </w:pPr>
    </w:p>
    <w:p w14:paraId="02C0211C" w14:textId="77777777" w:rsidR="00666115" w:rsidRPr="006C26E1" w:rsidRDefault="00666115" w:rsidP="00666115">
      <w:pPr>
        <w:keepNext/>
        <w:tabs>
          <w:tab w:val="left" w:pos="720"/>
          <w:tab w:val="left" w:pos="1170"/>
        </w:tabs>
        <w:rPr>
          <w:ins w:id="3483" w:author="Windows User" w:date="2019-04-05T18:23:00Z"/>
          <w:rFonts w:asciiTheme="minorHAnsi" w:hAnsiTheme="minorHAnsi" w:cstheme="minorHAnsi"/>
          <w:sz w:val="24"/>
          <w:szCs w:val="24"/>
        </w:rPr>
      </w:pPr>
      <w:bookmarkStart w:id="3484" w:name="_Toc535932676"/>
      <w:bookmarkStart w:id="3485" w:name="_Toc536629228"/>
      <w:bookmarkStart w:id="3486" w:name="_Toc1030579"/>
      <w:ins w:id="3487" w:author="Windows User" w:date="2019-04-05T18:23:00Z">
        <w:r w:rsidRPr="00CC35EC">
          <w:rPr>
            <w:rFonts w:asciiTheme="minorHAnsi" w:hAnsiTheme="minorHAnsi" w:cstheme="minorHAnsi"/>
            <w:noProof/>
            <w:sz w:val="24"/>
            <w:szCs w:val="24"/>
          </w:rPr>
          <w:lastRenderedPageBreak/>
          <w:drawing>
            <wp:inline distT="0" distB="0" distL="0" distR="0" wp14:anchorId="12C99084" wp14:editId="59B9C476">
              <wp:extent cx="6200775" cy="47459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lter-phim-lẻ.png"/>
                      <pic:cNvPicPr/>
                    </pic:nvPicPr>
                    <pic:blipFill>
                      <a:blip r:embed="rId94">
                        <a:extLst>
                          <a:ext uri="{28A0092B-C50C-407E-A947-70E740481C1C}">
                            <a14:useLocalDpi xmlns:a14="http://schemas.microsoft.com/office/drawing/2010/main" val="0"/>
                          </a:ext>
                        </a:extLst>
                      </a:blip>
                      <a:stretch>
                        <a:fillRect/>
                      </a:stretch>
                    </pic:blipFill>
                    <pic:spPr>
                      <a:xfrm>
                        <a:off x="0" y="0"/>
                        <a:ext cx="6225489" cy="4764913"/>
                      </a:xfrm>
                      <a:prstGeom prst="rect">
                        <a:avLst/>
                      </a:prstGeom>
                    </pic:spPr>
                  </pic:pic>
                </a:graphicData>
              </a:graphic>
            </wp:inline>
          </w:drawing>
        </w:r>
        <w:r w:rsidRPr="006C26E1">
          <w:rPr>
            <w:rFonts w:asciiTheme="minorHAnsi" w:hAnsiTheme="minorHAnsi" w:cstheme="minorHAnsi"/>
            <w:sz w:val="24"/>
            <w:szCs w:val="24"/>
          </w:rPr>
          <w:t xml:space="preserve">      </w:t>
        </w:r>
      </w:ins>
    </w:p>
    <w:p w14:paraId="1FC2D04B" w14:textId="77777777" w:rsidR="00666115" w:rsidRPr="006C26E1" w:rsidRDefault="00666115" w:rsidP="00666115">
      <w:pPr>
        <w:pStyle w:val="Caption"/>
        <w:rPr>
          <w:ins w:id="3488" w:author="Windows User" w:date="2019-04-05T18:23:00Z"/>
          <w:rFonts w:asciiTheme="minorHAnsi" w:hAnsiTheme="minorHAnsi" w:cstheme="minorHAnsi"/>
          <w:sz w:val="24"/>
          <w:szCs w:val="24"/>
        </w:rPr>
      </w:pPr>
      <w:ins w:id="3489" w:author="Windows User" w:date="2019-04-05T18:23:00Z">
        <w:r w:rsidRPr="006C26E1">
          <w:rPr>
            <w:rFonts w:asciiTheme="minorHAnsi" w:hAnsiTheme="minorHAnsi" w:cstheme="minorHAnsi"/>
            <w:sz w:val="24"/>
            <w:szCs w:val="24"/>
          </w:rPr>
          <w:t xml:space="preserve">                                             Figure 8 - Kết quả sau khi filter ở Phim lẻ</w:t>
        </w:r>
      </w:ins>
    </w:p>
    <w:p w14:paraId="0FBD8BAB" w14:textId="77777777" w:rsidR="00666115" w:rsidRPr="006C26E1" w:rsidRDefault="00666115" w:rsidP="00666115">
      <w:pPr>
        <w:pStyle w:val="ListParagraph"/>
        <w:numPr>
          <w:ilvl w:val="0"/>
          <w:numId w:val="19"/>
        </w:numPr>
        <w:ind w:left="720"/>
        <w:rPr>
          <w:ins w:id="3490" w:author="Windows User" w:date="2019-04-05T18:23:00Z"/>
          <w:rFonts w:asciiTheme="minorHAnsi" w:hAnsiTheme="minorHAnsi" w:cstheme="minorHAnsi"/>
          <w:sz w:val="24"/>
          <w:szCs w:val="24"/>
          <w:lang w:val="pt-BR"/>
        </w:rPr>
      </w:pPr>
      <w:ins w:id="3491" w:author="Windows User" w:date="2019-04-05T18:23:00Z">
        <w:r w:rsidRPr="006C26E1">
          <w:rPr>
            <w:rFonts w:asciiTheme="minorHAnsi" w:hAnsiTheme="minorHAnsi" w:cstheme="minorHAnsi"/>
            <w:sz w:val="24"/>
            <w:szCs w:val="24"/>
            <w:lang w:val="pt-BR"/>
          </w:rPr>
          <w:t xml:space="preserve">Ở tab </w:t>
        </w:r>
        <w:r>
          <w:rPr>
            <w:rFonts w:asciiTheme="minorHAnsi" w:hAnsiTheme="minorHAnsi" w:cstheme="minorHAnsi"/>
            <w:sz w:val="24"/>
            <w:szCs w:val="24"/>
            <w:lang w:val="pt-BR"/>
          </w:rPr>
          <w:t>thể loại</w:t>
        </w:r>
        <w:r w:rsidRPr="006C26E1">
          <w:rPr>
            <w:rFonts w:asciiTheme="minorHAnsi" w:hAnsiTheme="minorHAnsi" w:cstheme="minorHAnsi"/>
            <w:sz w:val="24"/>
            <w:szCs w:val="24"/>
            <w:lang w:val="pt-BR"/>
          </w:rPr>
          <w:t xml:space="preserve">, tiêu chí Tất cả được cố định, người dùng có thể vuốt sang trái để xem thêm các </w:t>
        </w:r>
        <w:r>
          <w:rPr>
            <w:rFonts w:asciiTheme="minorHAnsi" w:hAnsiTheme="minorHAnsi" w:cstheme="minorHAnsi"/>
            <w:sz w:val="24"/>
            <w:szCs w:val="24"/>
            <w:lang w:val="pt-BR"/>
          </w:rPr>
          <w:t>thể loại</w:t>
        </w:r>
        <w:r w:rsidRPr="006C26E1">
          <w:rPr>
            <w:rFonts w:asciiTheme="minorHAnsi" w:hAnsiTheme="minorHAnsi" w:cstheme="minorHAnsi"/>
            <w:sz w:val="24"/>
            <w:szCs w:val="24"/>
            <w:lang w:val="pt-BR"/>
          </w:rPr>
          <w:t xml:space="preserve"> khác</w:t>
        </w:r>
        <w:r>
          <w:rPr>
            <w:rFonts w:asciiTheme="minorHAnsi" w:hAnsiTheme="minorHAnsi" w:cstheme="minorHAnsi"/>
            <w:sz w:val="24"/>
            <w:szCs w:val="24"/>
            <w:lang w:val="pt-BR"/>
          </w:rPr>
          <w:t>.</w:t>
        </w:r>
      </w:ins>
    </w:p>
    <w:p w14:paraId="75A3CEFF" w14:textId="77777777" w:rsidR="00666115" w:rsidRPr="006C26E1" w:rsidRDefault="00666115" w:rsidP="00666115">
      <w:pPr>
        <w:pStyle w:val="ListParagraph"/>
        <w:numPr>
          <w:ilvl w:val="0"/>
          <w:numId w:val="19"/>
        </w:numPr>
        <w:tabs>
          <w:tab w:val="left" w:pos="720"/>
          <w:tab w:val="left" w:pos="1170"/>
        </w:tabs>
        <w:ind w:left="1170" w:hanging="810"/>
        <w:rPr>
          <w:ins w:id="3492" w:author="Windows User" w:date="2019-04-05T18:23:00Z"/>
          <w:rFonts w:asciiTheme="minorHAnsi" w:hAnsiTheme="minorHAnsi" w:cstheme="minorHAnsi"/>
          <w:sz w:val="24"/>
          <w:szCs w:val="24"/>
          <w:lang w:val="pt-BR"/>
        </w:rPr>
      </w:pPr>
      <w:ins w:id="3493" w:author="Windows User" w:date="2019-04-05T18:23:00Z">
        <w:r w:rsidRPr="006C26E1">
          <w:rPr>
            <w:rFonts w:asciiTheme="minorHAnsi" w:hAnsiTheme="minorHAnsi" w:cstheme="minorHAnsi"/>
            <w:sz w:val="24"/>
            <w:szCs w:val="24"/>
            <w:lang w:val="pt-BR"/>
          </w:rPr>
          <w:t>Nhấn Chọn lọc &gt; Thanh filter gồm quốc gia, năm, và diễn viên sẽ hiển thị</w:t>
        </w:r>
        <w:r>
          <w:rPr>
            <w:rFonts w:asciiTheme="minorHAnsi" w:hAnsiTheme="minorHAnsi" w:cstheme="minorHAnsi"/>
            <w:sz w:val="24"/>
            <w:szCs w:val="24"/>
            <w:lang w:val="pt-BR"/>
          </w:rPr>
          <w:t>.</w:t>
        </w:r>
      </w:ins>
    </w:p>
    <w:p w14:paraId="28490F77" w14:textId="77777777" w:rsidR="00666115" w:rsidRPr="002021E0" w:rsidRDefault="00666115" w:rsidP="00666115">
      <w:pPr>
        <w:pStyle w:val="ListParagraph"/>
        <w:numPr>
          <w:ilvl w:val="0"/>
          <w:numId w:val="19"/>
        </w:numPr>
        <w:tabs>
          <w:tab w:val="left" w:pos="720"/>
          <w:tab w:val="left" w:pos="1170"/>
        </w:tabs>
        <w:ind w:left="1170" w:hanging="810"/>
        <w:jc w:val="both"/>
        <w:rPr>
          <w:ins w:id="3494" w:author="Windows User" w:date="2019-04-05T18:23:00Z"/>
          <w:rStyle w:val="Hyperlink"/>
          <w:rFonts w:asciiTheme="minorHAnsi" w:hAnsiTheme="minorHAnsi" w:cstheme="minorHAnsi"/>
          <w:color w:val="auto"/>
          <w:sz w:val="24"/>
          <w:szCs w:val="24"/>
          <w:u w:val="none"/>
          <w:lang w:val="pt-BR"/>
        </w:rPr>
      </w:pPr>
      <w:ins w:id="3495" w:author="Windows User" w:date="2019-04-05T18:23:00Z">
        <w:r>
          <w:rPr>
            <w:rFonts w:asciiTheme="minorHAnsi" w:hAnsiTheme="minorHAnsi" w:cstheme="minorHAnsi"/>
            <w:sz w:val="24"/>
            <w:szCs w:val="24"/>
            <w:lang w:val="pt-BR"/>
          </w:rPr>
          <w:t>Số</w:t>
        </w:r>
        <w:r w:rsidRPr="00A84EF4">
          <w:rPr>
            <w:rFonts w:asciiTheme="minorHAnsi" w:hAnsiTheme="minorHAnsi" w:cstheme="minorHAnsi"/>
            <w:sz w:val="24"/>
            <w:szCs w:val="24"/>
            <w:lang w:val="pt-BR"/>
          </w:rPr>
          <w:t xml:space="preserve"> lượng hiển thị của</w:t>
        </w:r>
        <w:r w:rsidRPr="006C26E1">
          <w:rPr>
            <w:rFonts w:asciiTheme="minorHAnsi" w:hAnsiTheme="minorHAnsi" w:cstheme="minorHAnsi"/>
            <w:sz w:val="24"/>
            <w:szCs w:val="24"/>
            <w:lang w:val="pt-BR"/>
          </w:rPr>
          <w:t xml:space="preserve"> filter tương tự như mục </w:t>
        </w:r>
        <w:r>
          <w:fldChar w:fldCharType="begin"/>
        </w:r>
        <w:r>
          <w:instrText xml:space="preserve"> HYPERLINK \l "_Faceted_search_phim" </w:instrText>
        </w:r>
        <w:r>
          <w:fldChar w:fldCharType="separate"/>
        </w:r>
        <w:r w:rsidRPr="006C26E1">
          <w:rPr>
            <w:rStyle w:val="Hyperlink"/>
            <w:rFonts w:asciiTheme="minorHAnsi" w:hAnsiTheme="minorHAnsi" w:cstheme="minorHAnsi"/>
            <w:sz w:val="24"/>
            <w:szCs w:val="24"/>
            <w:lang w:val="pt-BR"/>
          </w:rPr>
          <w:t>Faceted search phim truyện</w:t>
        </w:r>
        <w:r>
          <w:rPr>
            <w:rStyle w:val="Hyperlink"/>
            <w:rFonts w:asciiTheme="minorHAnsi" w:hAnsiTheme="minorHAnsi" w:cstheme="minorHAnsi"/>
            <w:sz w:val="24"/>
            <w:szCs w:val="24"/>
            <w:lang w:val="pt-BR"/>
          </w:rPr>
          <w:fldChar w:fldCharType="end"/>
        </w:r>
        <w:r>
          <w:rPr>
            <w:rStyle w:val="Hyperlink"/>
            <w:rFonts w:asciiTheme="minorHAnsi" w:hAnsiTheme="minorHAnsi" w:cstheme="minorHAnsi"/>
            <w:sz w:val="24"/>
            <w:szCs w:val="24"/>
            <w:lang w:val="pt-BR"/>
          </w:rPr>
          <w:t>.</w:t>
        </w:r>
      </w:ins>
    </w:p>
    <w:p w14:paraId="15E30167" w14:textId="77777777" w:rsidR="00666115" w:rsidRDefault="00666115" w:rsidP="00666115">
      <w:pPr>
        <w:tabs>
          <w:tab w:val="left" w:pos="720"/>
          <w:tab w:val="left" w:pos="1170"/>
        </w:tabs>
        <w:ind w:left="720" w:hanging="360"/>
        <w:jc w:val="both"/>
        <w:rPr>
          <w:ins w:id="3496" w:author="Windows User" w:date="2019-04-05T18:23:00Z"/>
          <w:rStyle w:val="Hyperlink"/>
          <w:rFonts w:asciiTheme="minorHAnsi" w:hAnsiTheme="minorHAnsi" w:cstheme="minorHAnsi"/>
          <w:color w:val="auto"/>
          <w:sz w:val="24"/>
          <w:szCs w:val="24"/>
          <w:u w:val="none"/>
          <w:lang w:val="pt-BR"/>
        </w:rPr>
      </w:pPr>
      <w:ins w:id="3497" w:author="Windows User" w:date="2019-04-05T18:23:00Z">
        <w:r>
          <w:rPr>
            <w:rStyle w:val="Hyperlink"/>
            <w:rFonts w:asciiTheme="minorHAnsi" w:hAnsiTheme="minorHAnsi" w:cstheme="minorHAnsi"/>
            <w:color w:val="auto"/>
            <w:sz w:val="24"/>
            <w:szCs w:val="24"/>
            <w:u w:val="none"/>
            <w:lang w:val="pt-BR"/>
          </w:rPr>
          <w:tab/>
          <w:t>Lưu ý, đối với facted search ở các trang sub có 1 tab filter chính và button Chọn lọc, khi chọn bất kì 1 filter nào, sẽ không hiển thị dòng Lọc theo.</w:t>
        </w:r>
      </w:ins>
    </w:p>
    <w:p w14:paraId="40B99699" w14:textId="77777777" w:rsidR="00666115" w:rsidRDefault="00666115" w:rsidP="00666115">
      <w:pPr>
        <w:pStyle w:val="ListParagraph"/>
        <w:numPr>
          <w:ilvl w:val="0"/>
          <w:numId w:val="27"/>
        </w:numPr>
        <w:rPr>
          <w:ins w:id="3498" w:author="Windows User" w:date="2019-04-05T18:23:00Z"/>
          <w:rFonts w:asciiTheme="minorHAnsi" w:hAnsiTheme="minorHAnsi" w:cstheme="minorHAnsi"/>
          <w:sz w:val="24"/>
          <w:szCs w:val="24"/>
          <w:lang w:val="pt-BR"/>
        </w:rPr>
      </w:pPr>
      <w:ins w:id="3499" w:author="Windows User" w:date="2019-04-05T18:23:00Z">
        <w:r w:rsidRPr="006C26E1">
          <w:rPr>
            <w:rFonts w:asciiTheme="minorHAnsi" w:hAnsiTheme="minorHAnsi" w:cstheme="minorHAnsi"/>
            <w:sz w:val="24"/>
            <w:szCs w:val="24"/>
            <w:lang w:val="pt-BR"/>
          </w:rPr>
          <w:t xml:space="preserve">Trong trường hợp người dùng đã chọn 1 trong các filter: </w:t>
        </w:r>
      </w:ins>
    </w:p>
    <w:p w14:paraId="2AD33EAE" w14:textId="77777777" w:rsidR="00666115" w:rsidRPr="006C26E1" w:rsidRDefault="00666115" w:rsidP="00666115">
      <w:pPr>
        <w:pStyle w:val="ListParagraph"/>
        <w:numPr>
          <w:ilvl w:val="1"/>
          <w:numId w:val="27"/>
        </w:numPr>
        <w:ind w:left="1080"/>
        <w:rPr>
          <w:ins w:id="3500" w:author="Windows User" w:date="2019-04-05T18:23:00Z"/>
          <w:rFonts w:asciiTheme="minorHAnsi" w:hAnsiTheme="minorHAnsi" w:cstheme="minorHAnsi"/>
          <w:sz w:val="24"/>
          <w:szCs w:val="24"/>
          <w:lang w:val="pt-BR"/>
        </w:rPr>
      </w:pPr>
      <w:ins w:id="3501" w:author="Windows User" w:date="2019-04-05T18:23:00Z">
        <w:r>
          <w:rPr>
            <w:rFonts w:asciiTheme="minorHAnsi" w:hAnsiTheme="minorHAnsi" w:cstheme="minorHAnsi"/>
            <w:sz w:val="24"/>
            <w:szCs w:val="24"/>
            <w:lang w:val="pt-BR"/>
          </w:rPr>
          <w:t>Người dùng nhấn chọn tiêu đề filter để unselect 1 filter đã chọn. VD: Đã chọn Trung Quốc, nhấn chọn Quốc gia, lúc này Trung Quốc sẽ về chế độ normal.</w:t>
        </w:r>
      </w:ins>
    </w:p>
    <w:p w14:paraId="05185D8D" w14:textId="77777777" w:rsidR="00666115" w:rsidRPr="006C26E1" w:rsidRDefault="00666115" w:rsidP="00666115">
      <w:pPr>
        <w:pStyle w:val="ListParagraph"/>
        <w:numPr>
          <w:ilvl w:val="0"/>
          <w:numId w:val="30"/>
        </w:numPr>
        <w:tabs>
          <w:tab w:val="left" w:pos="720"/>
          <w:tab w:val="left" w:pos="1170"/>
        </w:tabs>
        <w:ind w:left="1080"/>
        <w:rPr>
          <w:ins w:id="3502" w:author="Windows User" w:date="2019-04-05T18:23:00Z"/>
          <w:rFonts w:asciiTheme="minorHAnsi" w:hAnsiTheme="minorHAnsi" w:cstheme="minorHAnsi"/>
          <w:sz w:val="24"/>
          <w:szCs w:val="24"/>
          <w:lang w:val="pt-BR"/>
        </w:rPr>
      </w:pPr>
      <w:ins w:id="3503" w:author="Windows User" w:date="2019-04-05T18:23:00Z">
        <w:r w:rsidRPr="006C26E1">
          <w:rPr>
            <w:rFonts w:asciiTheme="minorHAnsi" w:hAnsiTheme="minorHAnsi" w:cstheme="minorHAnsi"/>
            <w:sz w:val="24"/>
            <w:szCs w:val="24"/>
            <w:lang w:val="pt-BR"/>
          </w:rPr>
          <w:t xml:space="preserve">Khi người dùng scroll </w:t>
        </w:r>
        <w:r>
          <w:rPr>
            <w:rFonts w:asciiTheme="minorHAnsi" w:hAnsiTheme="minorHAnsi" w:cstheme="minorHAnsi"/>
            <w:sz w:val="24"/>
            <w:szCs w:val="24"/>
            <w:lang w:val="pt-BR"/>
          </w:rPr>
          <w:t>màn hình lên</w:t>
        </w:r>
        <w:r w:rsidRPr="006C26E1">
          <w:rPr>
            <w:rFonts w:asciiTheme="minorHAnsi" w:hAnsiTheme="minorHAnsi" w:cstheme="minorHAnsi"/>
            <w:sz w:val="24"/>
            <w:szCs w:val="24"/>
            <w:lang w:val="pt-BR"/>
          </w:rPr>
          <w:t xml:space="preserve"> bằng chiều cao chứa filter, </w:t>
        </w:r>
        <w:r>
          <w:rPr>
            <w:rFonts w:asciiTheme="minorHAnsi" w:hAnsiTheme="minorHAnsi" w:cstheme="minorHAnsi"/>
            <w:sz w:val="24"/>
            <w:szCs w:val="24"/>
            <w:lang w:val="pt-BR"/>
          </w:rPr>
          <w:t>dòng Lọc theo</w:t>
        </w:r>
        <w:r w:rsidRPr="006C26E1">
          <w:rPr>
            <w:rFonts w:asciiTheme="minorHAnsi" w:hAnsiTheme="minorHAnsi" w:cstheme="minorHAnsi"/>
            <w:sz w:val="24"/>
            <w:szCs w:val="24"/>
            <w:lang w:val="pt-BR"/>
          </w:rPr>
          <w:t xml:space="preserve"> (</w:t>
        </w:r>
        <w:r>
          <w:rPr>
            <w:rFonts w:asciiTheme="minorHAnsi" w:hAnsiTheme="minorHAnsi" w:cstheme="minorHAnsi"/>
            <w:sz w:val="24"/>
            <w:szCs w:val="24"/>
            <w:lang w:val="pt-BR"/>
          </w:rPr>
          <w:t>4</w:t>
        </w:r>
        <w:r w:rsidRPr="006C26E1">
          <w:rPr>
            <w:rFonts w:asciiTheme="minorHAnsi" w:hAnsiTheme="minorHAnsi" w:cstheme="minorHAnsi"/>
            <w:sz w:val="24"/>
            <w:szCs w:val="24"/>
            <w:lang w:val="pt-BR"/>
          </w:rPr>
          <w:t>)</w:t>
        </w:r>
        <w:r>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sẽ</w:t>
        </w:r>
        <w:r>
          <w:rPr>
            <w:rFonts w:asciiTheme="minorHAnsi" w:hAnsiTheme="minorHAnsi" w:cstheme="minorHAnsi"/>
            <w:sz w:val="24"/>
            <w:szCs w:val="24"/>
            <w:lang w:val="pt-BR"/>
          </w:rPr>
          <w:t xml:space="preserve"> hiển thị</w:t>
        </w:r>
        <w:r w:rsidRPr="006C26E1">
          <w:rPr>
            <w:rFonts w:asciiTheme="minorHAnsi" w:hAnsiTheme="minorHAnsi" w:cstheme="minorHAnsi"/>
            <w:sz w:val="24"/>
            <w:szCs w:val="24"/>
            <w:lang w:val="pt-BR"/>
          </w:rPr>
          <w:t xml:space="preserve"> thay thế cho </w:t>
        </w:r>
        <w:r>
          <w:rPr>
            <w:rFonts w:asciiTheme="minorHAnsi" w:hAnsiTheme="minorHAnsi" w:cstheme="minorHAnsi"/>
            <w:sz w:val="24"/>
            <w:szCs w:val="24"/>
            <w:lang w:val="pt-BR"/>
          </w:rPr>
          <w:t xml:space="preserve">3 </w:t>
        </w:r>
        <w:r w:rsidRPr="006C26E1">
          <w:rPr>
            <w:rFonts w:asciiTheme="minorHAnsi" w:hAnsiTheme="minorHAnsi" w:cstheme="minorHAnsi"/>
            <w:sz w:val="24"/>
            <w:szCs w:val="24"/>
            <w:lang w:val="pt-BR"/>
          </w:rPr>
          <w:t>thanh filter</w:t>
        </w:r>
        <w:r>
          <w:rPr>
            <w:rFonts w:asciiTheme="minorHAnsi" w:hAnsiTheme="minorHAnsi" w:cstheme="minorHAnsi"/>
            <w:sz w:val="24"/>
            <w:szCs w:val="24"/>
            <w:lang w:val="pt-BR"/>
          </w:rPr>
          <w:t xml:space="preserve"> phụ (Quốc gia, Năm, Diễn viên)</w:t>
        </w:r>
        <w:r w:rsidRPr="006C26E1">
          <w:rPr>
            <w:rFonts w:asciiTheme="minorHAnsi" w:hAnsiTheme="minorHAnsi" w:cstheme="minorHAnsi"/>
            <w:sz w:val="24"/>
            <w:szCs w:val="24"/>
            <w:lang w:val="pt-BR"/>
          </w:rPr>
          <w:t>.</w:t>
        </w:r>
        <w:r>
          <w:rPr>
            <w:rFonts w:asciiTheme="minorHAnsi" w:hAnsiTheme="minorHAnsi" w:cstheme="minorHAnsi"/>
            <w:sz w:val="24"/>
            <w:szCs w:val="24"/>
            <w:lang w:val="pt-BR"/>
          </w:rPr>
          <w:t xml:space="preserve"> Nhấn chọn thanh (4) hoặc scroll màn hình xuống sẽ xuất hiện thanh filter đầy đủ.</w:t>
        </w:r>
      </w:ins>
    </w:p>
    <w:p w14:paraId="510C577A" w14:textId="77777777" w:rsidR="00D30E9D" w:rsidRPr="006C26E1" w:rsidDel="00666115" w:rsidRDefault="00D30E9D" w:rsidP="00D30E9D">
      <w:pPr>
        <w:keepNext/>
        <w:tabs>
          <w:tab w:val="left" w:pos="720"/>
          <w:tab w:val="left" w:pos="1170"/>
        </w:tabs>
        <w:rPr>
          <w:del w:id="3504" w:author="Windows User" w:date="2019-04-05T18:22:00Z"/>
          <w:rFonts w:asciiTheme="minorHAnsi" w:hAnsiTheme="minorHAnsi" w:cstheme="minorHAnsi"/>
          <w:sz w:val="24"/>
          <w:szCs w:val="24"/>
        </w:rPr>
      </w:pPr>
      <w:del w:id="3505" w:author="Windows User" w:date="2019-04-05T18:22:00Z">
        <w:r w:rsidRPr="00CC35EC" w:rsidDel="00666115">
          <w:rPr>
            <w:rFonts w:asciiTheme="minorHAnsi" w:hAnsiTheme="minorHAnsi" w:cstheme="minorHAnsi"/>
            <w:noProof/>
            <w:sz w:val="24"/>
            <w:szCs w:val="24"/>
          </w:rPr>
          <w:drawing>
            <wp:inline distT="0" distB="0" distL="0" distR="0" wp14:anchorId="45334682" wp14:editId="5B24BECB">
              <wp:extent cx="2642991" cy="4085922"/>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lter-phim-lẻ.png"/>
                      <pic:cNvPicPr/>
                    </pic:nvPicPr>
                    <pic:blipFill>
                      <a:blip r:embed="rId95">
                        <a:extLst>
                          <a:ext uri="{28A0092B-C50C-407E-A947-70E740481C1C}">
                            <a14:useLocalDpi xmlns:a14="http://schemas.microsoft.com/office/drawing/2010/main" val="0"/>
                          </a:ext>
                        </a:extLst>
                      </a:blip>
                      <a:stretch>
                        <a:fillRect/>
                      </a:stretch>
                    </pic:blipFill>
                    <pic:spPr>
                      <a:xfrm>
                        <a:off x="0" y="0"/>
                        <a:ext cx="2642991" cy="4085922"/>
                      </a:xfrm>
                      <a:prstGeom prst="rect">
                        <a:avLst/>
                      </a:prstGeom>
                    </pic:spPr>
                  </pic:pic>
                </a:graphicData>
              </a:graphic>
            </wp:inline>
          </w:drawing>
        </w:r>
        <w:r w:rsidRPr="006C26E1" w:rsidDel="00666115">
          <w:rPr>
            <w:rFonts w:asciiTheme="minorHAnsi" w:hAnsiTheme="minorHAnsi" w:cstheme="minorHAnsi"/>
            <w:sz w:val="24"/>
            <w:szCs w:val="24"/>
          </w:rPr>
          <w:delText xml:space="preserve">      </w:delText>
        </w:r>
        <w:r w:rsidRPr="00CC35EC" w:rsidDel="00666115">
          <w:rPr>
            <w:rFonts w:asciiTheme="minorHAnsi" w:hAnsiTheme="minorHAnsi" w:cstheme="minorHAnsi"/>
            <w:noProof/>
            <w:sz w:val="24"/>
            <w:szCs w:val="24"/>
          </w:rPr>
          <w:drawing>
            <wp:inline distT="0" distB="0" distL="0" distR="0" wp14:anchorId="2BB85C39" wp14:editId="5AB6AE74">
              <wp:extent cx="2733675" cy="40791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ted-search-Phim-Le-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36165" cy="4082834"/>
                      </a:xfrm>
                      <a:prstGeom prst="rect">
                        <a:avLst/>
                      </a:prstGeom>
                    </pic:spPr>
                  </pic:pic>
                </a:graphicData>
              </a:graphic>
            </wp:inline>
          </w:drawing>
        </w:r>
      </w:del>
    </w:p>
    <w:p w14:paraId="6BD76487" w14:textId="4F062C31" w:rsidR="00D30E9D" w:rsidRPr="006C26E1" w:rsidDel="00666115" w:rsidRDefault="00D30E9D" w:rsidP="00D30E9D">
      <w:pPr>
        <w:pStyle w:val="Caption"/>
        <w:rPr>
          <w:del w:id="3506" w:author="Windows User" w:date="2019-04-05T18:22:00Z"/>
          <w:rFonts w:asciiTheme="minorHAnsi" w:hAnsiTheme="minorHAnsi" w:cstheme="minorHAnsi"/>
          <w:sz w:val="24"/>
          <w:szCs w:val="24"/>
        </w:rPr>
      </w:pPr>
      <w:del w:id="3507" w:author="Windows User" w:date="2019-04-05T18:22:00Z">
        <w:r w:rsidRPr="006C26E1" w:rsidDel="00666115">
          <w:rPr>
            <w:rFonts w:asciiTheme="minorHAnsi" w:hAnsiTheme="minorHAnsi" w:cstheme="minorHAnsi"/>
            <w:sz w:val="24"/>
            <w:szCs w:val="24"/>
          </w:rPr>
          <w:delText xml:space="preserve">                                             Figure 8 - Kết quả sau khi filter ở Phim lẻ</w:delText>
        </w:r>
      </w:del>
    </w:p>
    <w:p w14:paraId="129B0653" w14:textId="5A3B8868" w:rsidR="00D30E9D" w:rsidRPr="006C26E1" w:rsidDel="00666115" w:rsidRDefault="00D30E9D" w:rsidP="00D30E9D">
      <w:pPr>
        <w:pStyle w:val="ListParagraph"/>
        <w:numPr>
          <w:ilvl w:val="0"/>
          <w:numId w:val="27"/>
        </w:numPr>
        <w:rPr>
          <w:del w:id="3508" w:author="Windows User" w:date="2019-04-05T18:22:00Z"/>
          <w:rFonts w:asciiTheme="minorHAnsi" w:hAnsiTheme="minorHAnsi" w:cstheme="minorHAnsi"/>
          <w:sz w:val="24"/>
          <w:szCs w:val="24"/>
          <w:lang w:val="pt-BR"/>
        </w:rPr>
      </w:pPr>
      <w:del w:id="3509" w:author="Windows User" w:date="2019-04-05T18:22:00Z">
        <w:r w:rsidRPr="006C26E1" w:rsidDel="00666115">
          <w:rPr>
            <w:rFonts w:asciiTheme="minorHAnsi" w:hAnsiTheme="minorHAnsi" w:cstheme="minorHAnsi"/>
            <w:sz w:val="24"/>
            <w:szCs w:val="24"/>
            <w:lang w:val="pt-BR"/>
          </w:rPr>
          <w:delText xml:space="preserve">Ở tab </w:delText>
        </w:r>
        <w:r w:rsidR="001F6DE8" w:rsidRPr="006C26E1" w:rsidDel="00666115">
          <w:rPr>
            <w:rFonts w:asciiTheme="minorHAnsi" w:hAnsiTheme="minorHAnsi" w:cstheme="minorHAnsi"/>
            <w:sz w:val="24"/>
            <w:szCs w:val="24"/>
            <w:lang w:val="pt-BR"/>
          </w:rPr>
          <w:delText>T</w:delText>
        </w:r>
        <w:r w:rsidRPr="006C26E1" w:rsidDel="00666115">
          <w:rPr>
            <w:rFonts w:asciiTheme="minorHAnsi" w:hAnsiTheme="minorHAnsi" w:cstheme="minorHAnsi"/>
            <w:sz w:val="24"/>
            <w:szCs w:val="24"/>
            <w:lang w:val="pt-BR"/>
          </w:rPr>
          <w:delText xml:space="preserve">hể loại, </w:delText>
        </w:r>
        <w:r w:rsidR="001F6DE8" w:rsidRPr="006C26E1" w:rsidDel="00666115">
          <w:rPr>
            <w:rFonts w:asciiTheme="minorHAnsi" w:hAnsiTheme="minorHAnsi" w:cstheme="minorHAnsi"/>
            <w:sz w:val="24"/>
            <w:szCs w:val="24"/>
            <w:lang w:val="pt-BR"/>
          </w:rPr>
          <w:delText xml:space="preserve">tiêu chí Tất cả được cố định, </w:delText>
        </w:r>
        <w:r w:rsidRPr="006C26E1" w:rsidDel="00666115">
          <w:rPr>
            <w:rFonts w:asciiTheme="minorHAnsi" w:hAnsiTheme="minorHAnsi" w:cstheme="minorHAnsi"/>
            <w:sz w:val="24"/>
            <w:szCs w:val="24"/>
            <w:lang w:val="pt-BR"/>
          </w:rPr>
          <w:delText>người dùng có thể vuốt sang trái để xem thêm các thể loại</w:delText>
        </w:r>
        <w:r w:rsidR="001F6DE8" w:rsidRPr="006C26E1" w:rsidDel="00666115">
          <w:rPr>
            <w:rFonts w:asciiTheme="minorHAnsi" w:hAnsiTheme="minorHAnsi" w:cstheme="minorHAnsi"/>
            <w:sz w:val="24"/>
            <w:szCs w:val="24"/>
            <w:lang w:val="pt-BR"/>
          </w:rPr>
          <w:delText xml:space="preserve"> khác</w:delText>
        </w:r>
      </w:del>
    </w:p>
    <w:p w14:paraId="077674DD" w14:textId="62B3773D" w:rsidR="001F6DE8" w:rsidRPr="006C26E1" w:rsidDel="00666115" w:rsidRDefault="00D30E9D" w:rsidP="001F6DE8">
      <w:pPr>
        <w:pStyle w:val="ListParagraph"/>
        <w:numPr>
          <w:ilvl w:val="0"/>
          <w:numId w:val="19"/>
        </w:numPr>
        <w:tabs>
          <w:tab w:val="left" w:pos="720"/>
          <w:tab w:val="left" w:pos="1170"/>
        </w:tabs>
        <w:ind w:left="1170" w:hanging="810"/>
        <w:rPr>
          <w:del w:id="3510" w:author="Windows User" w:date="2019-04-05T18:22:00Z"/>
          <w:rFonts w:asciiTheme="minorHAnsi" w:hAnsiTheme="minorHAnsi" w:cstheme="minorHAnsi"/>
          <w:sz w:val="24"/>
          <w:szCs w:val="24"/>
          <w:lang w:val="pt-BR"/>
        </w:rPr>
      </w:pPr>
      <w:del w:id="3511" w:author="Windows User" w:date="2019-04-05T18:22:00Z">
        <w:r w:rsidRPr="006C26E1" w:rsidDel="00666115">
          <w:rPr>
            <w:rFonts w:asciiTheme="minorHAnsi" w:hAnsiTheme="minorHAnsi" w:cstheme="minorHAnsi"/>
            <w:sz w:val="24"/>
            <w:szCs w:val="24"/>
            <w:lang w:val="pt-BR"/>
          </w:rPr>
          <w:delText xml:space="preserve">Nhấn Chọn lọc &gt; Thanh filter gồm quốc gia, năm, và diễn viên sẽ hiển thị </w:delText>
        </w:r>
      </w:del>
    </w:p>
    <w:p w14:paraId="77AE85D6" w14:textId="66652EDB" w:rsidR="00D30E9D" w:rsidRPr="006C26E1" w:rsidDel="00666115" w:rsidRDefault="001F6DE8" w:rsidP="001F6DE8">
      <w:pPr>
        <w:pStyle w:val="ListParagraph"/>
        <w:numPr>
          <w:ilvl w:val="0"/>
          <w:numId w:val="19"/>
        </w:numPr>
        <w:tabs>
          <w:tab w:val="left" w:pos="720"/>
          <w:tab w:val="left" w:pos="1170"/>
        </w:tabs>
        <w:ind w:left="1170" w:hanging="810"/>
        <w:jc w:val="both"/>
        <w:rPr>
          <w:del w:id="3512" w:author="Windows User" w:date="2019-04-05T18:22:00Z"/>
          <w:rStyle w:val="Hyperlink"/>
          <w:rFonts w:asciiTheme="minorHAnsi" w:hAnsiTheme="minorHAnsi" w:cstheme="minorHAnsi"/>
          <w:color w:val="auto"/>
          <w:sz w:val="24"/>
          <w:szCs w:val="24"/>
          <w:u w:val="none"/>
          <w:lang w:val="pt-BR"/>
        </w:rPr>
      </w:pPr>
      <w:del w:id="3513" w:author="Windows User" w:date="2019-04-05T18:22:00Z">
        <w:r w:rsidRPr="00A84EF4" w:rsidDel="00666115">
          <w:rPr>
            <w:rFonts w:asciiTheme="minorHAnsi" w:hAnsiTheme="minorHAnsi" w:cstheme="minorHAnsi"/>
            <w:sz w:val="24"/>
            <w:szCs w:val="24"/>
            <w:lang w:val="pt-BR"/>
          </w:rPr>
          <w:delText>Mô tả thiết kế, số lượng hiển thị của</w:delText>
        </w:r>
        <w:r w:rsidR="00EF3ABD" w:rsidRPr="006C26E1" w:rsidDel="00666115">
          <w:rPr>
            <w:rFonts w:asciiTheme="minorHAnsi" w:hAnsiTheme="minorHAnsi" w:cstheme="minorHAnsi"/>
            <w:sz w:val="24"/>
            <w:szCs w:val="24"/>
            <w:lang w:val="pt-BR"/>
          </w:rPr>
          <w:delText xml:space="preserve"> </w:delText>
        </w:r>
        <w:r w:rsidRPr="006C26E1" w:rsidDel="00666115">
          <w:rPr>
            <w:rFonts w:asciiTheme="minorHAnsi" w:hAnsiTheme="minorHAnsi" w:cstheme="minorHAnsi"/>
            <w:sz w:val="24"/>
            <w:szCs w:val="24"/>
            <w:lang w:val="pt-BR"/>
          </w:rPr>
          <w:delText xml:space="preserve">filter tương tự như mục </w:delText>
        </w:r>
        <w:r w:rsidR="00636493" w:rsidDel="00666115">
          <w:fldChar w:fldCharType="begin"/>
        </w:r>
        <w:r w:rsidR="00636493" w:rsidDel="00666115">
          <w:delInstrText xml:space="preserve"> HYPERLINK \l "_Faceted_search_phim" </w:delInstrText>
        </w:r>
        <w:r w:rsidR="00636493" w:rsidDel="00666115">
          <w:fldChar w:fldCharType="separate"/>
        </w:r>
        <w:r w:rsidRPr="006C26E1" w:rsidDel="00666115">
          <w:rPr>
            <w:rStyle w:val="Hyperlink"/>
            <w:rFonts w:asciiTheme="minorHAnsi" w:hAnsiTheme="minorHAnsi" w:cstheme="minorHAnsi"/>
            <w:sz w:val="24"/>
            <w:szCs w:val="24"/>
            <w:lang w:val="pt-BR"/>
          </w:rPr>
          <w:delText>Faceted search phim truyện</w:delText>
        </w:r>
        <w:r w:rsidR="00636493" w:rsidDel="00666115">
          <w:rPr>
            <w:rStyle w:val="Hyperlink"/>
            <w:rFonts w:asciiTheme="minorHAnsi" w:hAnsiTheme="minorHAnsi" w:cstheme="minorHAnsi"/>
            <w:sz w:val="24"/>
            <w:szCs w:val="24"/>
            <w:lang w:val="pt-BR"/>
          </w:rPr>
          <w:fldChar w:fldCharType="end"/>
        </w:r>
      </w:del>
    </w:p>
    <w:p w14:paraId="71FD4F09" w14:textId="37B77B79" w:rsidR="004D7338" w:rsidRPr="00666115" w:rsidRDefault="004D7338" w:rsidP="003072E6">
      <w:pPr>
        <w:pStyle w:val="ListParagraph"/>
        <w:numPr>
          <w:ilvl w:val="0"/>
          <w:numId w:val="19"/>
        </w:numPr>
        <w:tabs>
          <w:tab w:val="left" w:pos="450"/>
          <w:tab w:val="left" w:pos="720"/>
          <w:tab w:val="left" w:pos="900"/>
          <w:tab w:val="left" w:pos="990"/>
          <w:tab w:val="left" w:pos="1170"/>
        </w:tabs>
        <w:ind w:left="360" w:firstLine="0"/>
        <w:jc w:val="both"/>
        <w:rPr>
          <w:rFonts w:asciiTheme="minorHAnsi" w:hAnsiTheme="minorHAnsi" w:cstheme="minorHAnsi"/>
          <w:sz w:val="24"/>
          <w:szCs w:val="24"/>
          <w:lang w:val="pt-BR"/>
          <w:rPrChange w:id="3514" w:author="Windows User" w:date="2019-04-05T18:24:00Z">
            <w:rPr>
              <w:lang w:val="pt-BR"/>
            </w:rPr>
          </w:rPrChange>
        </w:rPr>
        <w:pPrChange w:id="3515" w:author="Windows User" w:date="2019-04-05T18:22:00Z">
          <w:pPr>
            <w:pStyle w:val="ListParagraph"/>
            <w:numPr>
              <w:numId w:val="19"/>
            </w:numPr>
            <w:tabs>
              <w:tab w:val="left" w:pos="720"/>
              <w:tab w:val="left" w:pos="1170"/>
            </w:tabs>
            <w:ind w:left="1170" w:hanging="810"/>
            <w:jc w:val="both"/>
          </w:pPr>
        </w:pPrChange>
      </w:pPr>
      <w:del w:id="3516" w:author="Windows User" w:date="2019-04-05T18:22:00Z">
        <w:r w:rsidRPr="000E3287" w:rsidDel="00666115">
          <w:rPr>
            <w:rStyle w:val="Hyperlink"/>
            <w:rFonts w:asciiTheme="minorHAnsi" w:hAnsiTheme="minorHAnsi" w:cstheme="minorHAnsi"/>
            <w:color w:val="auto"/>
            <w:sz w:val="24"/>
            <w:szCs w:val="24"/>
            <w:u w:val="none"/>
            <w:lang w:val="pt-BR"/>
          </w:rPr>
          <w:delText>Nhấn icon “Back” để</w:delText>
        </w:r>
        <w:r w:rsidRPr="00666115" w:rsidDel="00666115">
          <w:rPr>
            <w:rStyle w:val="Hyperlink"/>
            <w:rFonts w:asciiTheme="minorHAnsi" w:hAnsiTheme="minorHAnsi" w:cstheme="minorHAnsi"/>
            <w:color w:val="auto"/>
            <w:sz w:val="24"/>
            <w:szCs w:val="24"/>
            <w:u w:val="none"/>
            <w:lang w:val="pt-BR"/>
            <w:rPrChange w:id="3517" w:author="Windows User" w:date="2019-04-05T18:24:00Z">
              <w:rPr>
                <w:rStyle w:val="Hyperlink"/>
                <w:rFonts w:asciiTheme="minorHAnsi" w:hAnsiTheme="minorHAnsi" w:cstheme="minorHAnsi"/>
                <w:color w:val="auto"/>
                <w:sz w:val="24"/>
                <w:szCs w:val="24"/>
                <w:u w:val="none"/>
                <w:lang w:val="pt-BR"/>
              </w:rPr>
            </w:rPrChange>
          </w:rPr>
          <w:delText xml:space="preserve"> quay lại </w:delText>
        </w:r>
        <w:r w:rsidR="00F63477" w:rsidRPr="00666115" w:rsidDel="00666115">
          <w:rPr>
            <w:rStyle w:val="Hyperlink"/>
            <w:rFonts w:asciiTheme="minorHAnsi" w:hAnsiTheme="minorHAnsi" w:cstheme="minorHAnsi"/>
            <w:color w:val="auto"/>
            <w:sz w:val="24"/>
            <w:szCs w:val="24"/>
            <w:u w:val="none"/>
            <w:lang w:val="pt-BR"/>
            <w:rPrChange w:id="3518" w:author="Windows User" w:date="2019-04-05T18:24:00Z">
              <w:rPr>
                <w:rStyle w:val="Hyperlink"/>
                <w:rFonts w:asciiTheme="minorHAnsi" w:hAnsiTheme="minorHAnsi" w:cstheme="minorHAnsi"/>
                <w:color w:val="auto"/>
                <w:sz w:val="24"/>
                <w:szCs w:val="24"/>
                <w:u w:val="none"/>
                <w:lang w:val="pt-BR"/>
              </w:rPr>
            </w:rPrChange>
          </w:rPr>
          <w:delText>mục “Phim truyện”</w:delText>
        </w:r>
      </w:del>
      <w:del w:id="3519" w:author="Windows User" w:date="2019-04-05T18:25:00Z">
        <w:r w:rsidR="00F63477" w:rsidRPr="00666115" w:rsidDel="003072E6">
          <w:rPr>
            <w:rStyle w:val="Hyperlink"/>
            <w:rFonts w:asciiTheme="minorHAnsi" w:hAnsiTheme="minorHAnsi" w:cstheme="minorHAnsi"/>
            <w:color w:val="auto"/>
            <w:sz w:val="24"/>
            <w:szCs w:val="24"/>
            <w:u w:val="none"/>
            <w:lang w:val="pt-BR"/>
            <w:rPrChange w:id="3520" w:author="Windows User" w:date="2019-04-05T18:24:00Z">
              <w:rPr>
                <w:rStyle w:val="Hyperlink"/>
                <w:rFonts w:asciiTheme="minorHAnsi" w:hAnsiTheme="minorHAnsi" w:cstheme="minorHAnsi"/>
                <w:color w:val="auto"/>
                <w:sz w:val="24"/>
                <w:szCs w:val="24"/>
                <w:u w:val="none"/>
                <w:lang w:val="pt-BR"/>
              </w:rPr>
            </w:rPrChange>
          </w:rPr>
          <w:delText xml:space="preserve"> </w:delText>
        </w:r>
      </w:del>
      <w:ins w:id="3521" w:author="Windows User" w:date="2019-04-05T18:24:00Z">
        <w:r w:rsidR="00666115" w:rsidRPr="00666115">
          <w:rPr>
            <w:rStyle w:val="Hyperlink"/>
            <w:rFonts w:asciiTheme="minorHAnsi" w:hAnsiTheme="minorHAnsi" w:cstheme="minorHAnsi"/>
            <w:color w:val="auto"/>
            <w:sz w:val="24"/>
            <w:szCs w:val="24"/>
            <w:u w:val="none"/>
            <w:lang w:val="pt-BR"/>
            <w:rPrChange w:id="3522" w:author="Windows User" w:date="2019-04-05T18:24:00Z">
              <w:rPr>
                <w:rStyle w:val="Hyperlink"/>
                <w:rFonts w:asciiTheme="minorHAnsi" w:hAnsiTheme="minorHAnsi" w:cstheme="minorHAnsi"/>
                <w:color w:val="auto"/>
                <w:sz w:val="24"/>
                <w:szCs w:val="24"/>
                <w:u w:val="none"/>
                <w:lang w:val="pt-BR"/>
              </w:rPr>
            </w:rPrChange>
          </w:rPr>
          <w:t xml:space="preserve">Nhấn icon “Back” để quay lại mục “Phim truyện” </w:t>
        </w:r>
      </w:ins>
    </w:p>
    <w:p w14:paraId="461D4EBC" w14:textId="77777777" w:rsidR="00D30E9D" w:rsidRPr="006C26E1" w:rsidRDefault="00D30E9D" w:rsidP="00D30E9D">
      <w:pPr>
        <w:pStyle w:val="Heading3"/>
        <w:rPr>
          <w:rFonts w:asciiTheme="minorHAnsi" w:hAnsiTheme="minorHAnsi" w:cstheme="minorHAnsi"/>
          <w:sz w:val="24"/>
          <w:lang w:val="pt-BR"/>
        </w:rPr>
      </w:pPr>
      <w:bookmarkStart w:id="3523" w:name="_Toc5382228"/>
      <w:r w:rsidRPr="006C26E1">
        <w:rPr>
          <w:rFonts w:asciiTheme="minorHAnsi" w:hAnsiTheme="minorHAnsi" w:cstheme="minorHAnsi"/>
          <w:sz w:val="24"/>
          <w:lang w:val="pt-BR"/>
        </w:rPr>
        <w:lastRenderedPageBreak/>
        <w:t>Phim bộ</w:t>
      </w:r>
      <w:bookmarkEnd w:id="3484"/>
      <w:bookmarkEnd w:id="3485"/>
      <w:bookmarkEnd w:id="3486"/>
      <w:bookmarkEnd w:id="3523"/>
    </w:p>
    <w:p w14:paraId="1A499DFC" w14:textId="77777777" w:rsidR="00D30E9D" w:rsidRPr="006C26E1" w:rsidRDefault="00D30E9D" w:rsidP="00D30E9D">
      <w:pPr>
        <w:keepNext/>
        <w:jc w:val="center"/>
        <w:rPr>
          <w:rFonts w:asciiTheme="minorHAnsi" w:hAnsiTheme="minorHAnsi" w:cstheme="minorHAnsi"/>
          <w:sz w:val="24"/>
          <w:szCs w:val="24"/>
        </w:rPr>
      </w:pPr>
      <w:bookmarkStart w:id="3524" w:name="_Toc535932677"/>
      <w:bookmarkStart w:id="3525" w:name="_Toc536629229"/>
      <w:bookmarkStart w:id="3526" w:name="_Toc1030580"/>
      <w:r w:rsidRPr="00CC35EC">
        <w:rPr>
          <w:rFonts w:asciiTheme="minorHAnsi" w:hAnsiTheme="minorHAnsi" w:cstheme="minorHAnsi"/>
          <w:noProof/>
          <w:sz w:val="24"/>
          <w:szCs w:val="24"/>
        </w:rPr>
        <w:drawing>
          <wp:inline distT="0" distB="0" distL="0" distR="0" wp14:anchorId="2D4F7760" wp14:editId="5CA3728B">
            <wp:extent cx="2323827" cy="4735972"/>
            <wp:effectExtent l="0" t="0" r="63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phim-bo.png"/>
                    <pic:cNvPicPr/>
                  </pic:nvPicPr>
                  <pic:blipFill>
                    <a:blip r:embed="rId97">
                      <a:extLst>
                        <a:ext uri="{28A0092B-C50C-407E-A947-70E740481C1C}">
                          <a14:useLocalDpi xmlns:a14="http://schemas.microsoft.com/office/drawing/2010/main" val="0"/>
                        </a:ext>
                      </a:extLst>
                    </a:blip>
                    <a:stretch>
                      <a:fillRect/>
                    </a:stretch>
                  </pic:blipFill>
                  <pic:spPr>
                    <a:xfrm>
                      <a:off x="0" y="0"/>
                      <a:ext cx="2329374" cy="4747277"/>
                    </a:xfrm>
                    <a:prstGeom prst="rect">
                      <a:avLst/>
                    </a:prstGeom>
                  </pic:spPr>
                </pic:pic>
              </a:graphicData>
            </a:graphic>
          </wp:inline>
        </w:drawing>
      </w:r>
    </w:p>
    <w:p w14:paraId="623E1228" w14:textId="77777777" w:rsidR="00D30E9D" w:rsidRPr="006C26E1" w:rsidRDefault="00D30E9D" w:rsidP="00D30E9D">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9 - Trang Phim bộ</w:t>
      </w:r>
    </w:p>
    <w:p w14:paraId="5E78885C" w14:textId="0BBD41A1" w:rsidR="00F677BC" w:rsidRPr="006C26E1" w:rsidRDefault="00F677BC" w:rsidP="003072E6">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Danh sách phim </w:t>
      </w:r>
      <w:r>
        <w:rPr>
          <w:rFonts w:asciiTheme="minorHAnsi" w:hAnsiTheme="minorHAnsi" w:cstheme="minorHAnsi"/>
          <w:sz w:val="24"/>
          <w:szCs w:val="24"/>
          <w:lang w:val="pt-BR"/>
        </w:rPr>
        <w:t>bộ</w:t>
      </w:r>
      <w:r w:rsidRPr="006C26E1">
        <w:rPr>
          <w:rFonts w:asciiTheme="minorHAnsi" w:hAnsiTheme="minorHAnsi" w:cstheme="minorHAnsi"/>
          <w:sz w:val="24"/>
          <w:szCs w:val="24"/>
          <w:lang w:val="pt-BR"/>
        </w:rPr>
        <w:t xml:space="preserve"> được cập nhật theo hệ thống.</w:t>
      </w:r>
    </w:p>
    <w:p w14:paraId="37C4621A" w14:textId="27615DE4" w:rsidR="00D30E9D" w:rsidRPr="006C26E1" w:rsidRDefault="00D30E9D" w:rsidP="003072E6">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phim bộ hiển thị dạng grid, col = 3, row default = 3. Thứ tự sắp xếp từ trái sang phải, từ trên xuống dưới theo phim mới nhất.</w:t>
      </w:r>
    </w:p>
    <w:p w14:paraId="7465688F" w14:textId="77777777" w:rsidR="00D30E9D" w:rsidRPr="006C26E1" w:rsidRDefault="00D30E9D" w:rsidP="003072E6">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tỉ lệ 1.45.</w:t>
      </w:r>
    </w:p>
    <w:p w14:paraId="7F204144" w14:textId="3004DDE3" w:rsidR="00D30E9D" w:rsidRPr="00A41DF4" w:rsidRDefault="00D30E9D" w:rsidP="003072E6">
      <w:pPr>
        <w:pStyle w:val="ListParagraph"/>
        <w:numPr>
          <w:ilvl w:val="0"/>
          <w:numId w:val="22"/>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w:t>
      </w:r>
      <w:r w:rsidR="00D6697E" w:rsidRPr="006C26E1">
        <w:rPr>
          <w:rFonts w:asciiTheme="minorHAnsi" w:hAnsiTheme="minorHAnsi" w:cstheme="minorHAnsi"/>
          <w:sz w:val="24"/>
          <w:szCs w:val="24"/>
          <w:lang w:val="pt-BR"/>
        </w:rPr>
        <w:t xml:space="preserve">Sub title: </w:t>
      </w:r>
      <w:r w:rsidR="004E5B00" w:rsidRPr="006C26E1">
        <w:rPr>
          <w:rFonts w:asciiTheme="minorHAnsi" w:hAnsiTheme="minorHAnsi" w:cstheme="minorHAnsi"/>
          <w:sz w:val="24"/>
          <w:szCs w:val="24"/>
          <w:lang w:val="pt-BR"/>
        </w:rPr>
        <w:t>thể loại</w:t>
      </w:r>
      <w:r w:rsidR="004E5B00">
        <w:rPr>
          <w:rFonts w:asciiTheme="minorHAnsi" w:hAnsiTheme="minorHAnsi" w:cstheme="minorHAnsi"/>
          <w:sz w:val="24"/>
          <w:szCs w:val="24"/>
          <w:lang w:val="pt-BR"/>
        </w:rPr>
        <w:t>, năm sản xuất</w:t>
      </w:r>
      <w:r w:rsidR="004E5B00" w:rsidRPr="006C26E1">
        <w:rPr>
          <w:rFonts w:asciiTheme="minorHAnsi" w:hAnsiTheme="minorHAnsi" w:cstheme="minorHAnsi"/>
          <w:sz w:val="24"/>
          <w:szCs w:val="24"/>
          <w:lang w:val="pt-BR"/>
        </w:rPr>
        <w:t>.</w:t>
      </w:r>
    </w:p>
    <w:p w14:paraId="25598855" w14:textId="77777777" w:rsidR="0071535E" w:rsidRPr="006C26E1" w:rsidRDefault="0071535E" w:rsidP="003072E6">
      <w:pPr>
        <w:pStyle w:val="ListParagraph"/>
        <w:numPr>
          <w:ilvl w:val="0"/>
          <w:numId w:val="1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457CE435" w14:textId="77777777" w:rsidR="00D30E9D" w:rsidRPr="006C26E1" w:rsidRDefault="00D30E9D" w:rsidP="003072E6">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Scroll up danh sách phim để hiển thị thêm (lazy loading).</w:t>
      </w:r>
    </w:p>
    <w:p w14:paraId="61F3AD73" w14:textId="77777777" w:rsidR="00D30E9D" w:rsidRPr="006C26E1" w:rsidRDefault="00D30E9D" w:rsidP="003072E6">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73AAC040" w14:textId="77777777" w:rsidR="0071535E" w:rsidRPr="006C26E1" w:rsidRDefault="0071535E" w:rsidP="003072E6">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Search: xem thêm tại mục </w:t>
      </w:r>
      <w:hyperlink w:anchor="_GLOBAL_SEARCH" w:history="1">
        <w:r w:rsidRPr="006C26E1">
          <w:rPr>
            <w:rStyle w:val="Hyperlink"/>
            <w:rFonts w:asciiTheme="minorHAnsi" w:hAnsiTheme="minorHAnsi" w:cstheme="minorHAnsi"/>
            <w:sz w:val="24"/>
            <w:szCs w:val="24"/>
            <w:lang w:val="pt-BR"/>
          </w:rPr>
          <w:t>TÌM KIẾM TOÀN BỘ</w:t>
        </w:r>
      </w:hyperlink>
      <w:r w:rsidRPr="006C26E1">
        <w:rPr>
          <w:rFonts w:asciiTheme="minorHAnsi" w:hAnsiTheme="minorHAnsi" w:cstheme="minorHAnsi"/>
          <w:sz w:val="24"/>
          <w:szCs w:val="24"/>
          <w:lang w:val="pt-BR"/>
        </w:rPr>
        <w:t xml:space="preserve"> </w:t>
      </w:r>
    </w:p>
    <w:p w14:paraId="75DE25D6" w14:textId="1C5C8262" w:rsidR="00F63477" w:rsidRPr="006C26E1" w:rsidRDefault="00F63477" w:rsidP="003072E6">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Nhấn icon “Back” để quay lại mục “Phim Truyện”</w:t>
      </w:r>
    </w:p>
    <w:p w14:paraId="276A2BA5" w14:textId="77777777" w:rsidR="00D30E9D" w:rsidRPr="006C26E1" w:rsidRDefault="00D30E9D" w:rsidP="00D30E9D">
      <w:pPr>
        <w:pStyle w:val="Heading4"/>
        <w:rPr>
          <w:rFonts w:asciiTheme="minorHAnsi" w:hAnsiTheme="minorHAnsi" w:cstheme="minorHAnsi"/>
          <w:sz w:val="24"/>
          <w:szCs w:val="24"/>
          <w:lang w:val="pt-BR"/>
        </w:rPr>
      </w:pPr>
      <w:bookmarkStart w:id="3527" w:name="_Toc5382229"/>
      <w:r w:rsidRPr="006C26E1">
        <w:rPr>
          <w:rFonts w:asciiTheme="minorHAnsi" w:hAnsiTheme="minorHAnsi" w:cstheme="minorHAnsi"/>
          <w:sz w:val="24"/>
          <w:szCs w:val="24"/>
          <w:lang w:val="pt-BR"/>
        </w:rPr>
        <w:lastRenderedPageBreak/>
        <w:t>Faceted search Phim bộ</w:t>
      </w:r>
      <w:bookmarkEnd w:id="3524"/>
      <w:bookmarkEnd w:id="3525"/>
      <w:bookmarkEnd w:id="3526"/>
      <w:bookmarkEnd w:id="3527"/>
    </w:p>
    <w:p w14:paraId="39B6B1D1" w14:textId="63A5B207" w:rsidR="00D30E9D" w:rsidRPr="006C26E1" w:rsidDel="003072E6" w:rsidRDefault="00D30E9D" w:rsidP="00D30E9D">
      <w:pPr>
        <w:keepNext/>
        <w:rPr>
          <w:del w:id="3528" w:author="Windows User" w:date="2019-04-05T18:25:00Z"/>
          <w:rFonts w:asciiTheme="minorHAnsi" w:hAnsiTheme="minorHAnsi" w:cstheme="minorHAnsi"/>
          <w:sz w:val="24"/>
          <w:szCs w:val="24"/>
        </w:rPr>
      </w:pPr>
      <w:del w:id="3529" w:author="Windows User" w:date="2019-04-05T18:25:00Z">
        <w:r w:rsidRPr="00CC35EC" w:rsidDel="003072E6">
          <w:rPr>
            <w:rFonts w:asciiTheme="minorHAnsi" w:hAnsiTheme="minorHAnsi" w:cstheme="minorHAnsi"/>
            <w:noProof/>
            <w:sz w:val="24"/>
            <w:szCs w:val="24"/>
          </w:rPr>
          <w:drawing>
            <wp:inline distT="0" distB="0" distL="0" distR="0" wp14:anchorId="056E2214" wp14:editId="6D1E1C19">
              <wp:extent cx="2543175" cy="39104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ted-search-Phim-bo.png"/>
                      <pic:cNvPicPr/>
                    </pic:nvPicPr>
                    <pic:blipFill>
                      <a:blip r:embed="rId98">
                        <a:extLst>
                          <a:ext uri="{28A0092B-C50C-407E-A947-70E740481C1C}">
                            <a14:useLocalDpi xmlns:a14="http://schemas.microsoft.com/office/drawing/2010/main" val="0"/>
                          </a:ext>
                        </a:extLst>
                      </a:blip>
                      <a:stretch>
                        <a:fillRect/>
                      </a:stretch>
                    </pic:blipFill>
                    <pic:spPr>
                      <a:xfrm>
                        <a:off x="0" y="0"/>
                        <a:ext cx="2546431" cy="3915479"/>
                      </a:xfrm>
                      <a:prstGeom prst="rect">
                        <a:avLst/>
                      </a:prstGeom>
                    </pic:spPr>
                  </pic:pic>
                </a:graphicData>
              </a:graphic>
            </wp:inline>
          </w:drawing>
        </w:r>
        <w:r w:rsidRPr="006C26E1" w:rsidDel="003072E6">
          <w:rPr>
            <w:rFonts w:asciiTheme="minorHAnsi" w:hAnsiTheme="minorHAnsi" w:cstheme="minorHAnsi"/>
            <w:sz w:val="24"/>
            <w:szCs w:val="24"/>
            <w:lang w:val="pt-BR"/>
          </w:rPr>
          <w:delText xml:space="preserve">    </w:delText>
        </w:r>
        <w:r w:rsidRPr="00CC35EC" w:rsidDel="003072E6">
          <w:rPr>
            <w:rFonts w:asciiTheme="minorHAnsi" w:hAnsiTheme="minorHAnsi" w:cstheme="minorHAnsi"/>
            <w:noProof/>
            <w:sz w:val="24"/>
            <w:szCs w:val="24"/>
          </w:rPr>
          <w:drawing>
            <wp:inline distT="0" distB="0" distL="0" distR="0" wp14:anchorId="3728EC2F" wp14:editId="37F99FB7">
              <wp:extent cx="2600325" cy="391417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ceted-search-Phim-bo-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0343" cy="3929254"/>
                      </a:xfrm>
                      <a:prstGeom prst="rect">
                        <a:avLst/>
                      </a:prstGeom>
                    </pic:spPr>
                  </pic:pic>
                </a:graphicData>
              </a:graphic>
            </wp:inline>
          </w:drawing>
        </w:r>
      </w:del>
    </w:p>
    <w:p w14:paraId="0257D42B" w14:textId="2DC38289" w:rsidR="00D30E9D" w:rsidRPr="006C26E1" w:rsidDel="003072E6" w:rsidRDefault="00D30E9D" w:rsidP="00D30E9D">
      <w:pPr>
        <w:pStyle w:val="Caption"/>
        <w:rPr>
          <w:del w:id="3530" w:author="Windows User" w:date="2019-04-05T18:25:00Z"/>
          <w:rFonts w:asciiTheme="minorHAnsi" w:hAnsiTheme="minorHAnsi" w:cstheme="minorHAnsi"/>
          <w:sz w:val="24"/>
          <w:szCs w:val="24"/>
        </w:rPr>
      </w:pPr>
      <w:del w:id="3531" w:author="Windows User" w:date="2019-04-05T18:25:00Z">
        <w:r w:rsidRPr="006C26E1" w:rsidDel="003072E6">
          <w:rPr>
            <w:rFonts w:asciiTheme="minorHAnsi" w:hAnsiTheme="minorHAnsi" w:cstheme="minorHAnsi"/>
            <w:sz w:val="24"/>
            <w:szCs w:val="24"/>
          </w:rPr>
          <w:delText xml:space="preserve">                                       Figure </w:delText>
        </w:r>
        <w:r w:rsidRPr="00CC35EC" w:rsidDel="003072E6">
          <w:rPr>
            <w:rFonts w:asciiTheme="minorHAnsi" w:hAnsiTheme="minorHAnsi" w:cstheme="minorHAnsi"/>
            <w:sz w:val="24"/>
            <w:szCs w:val="24"/>
          </w:rPr>
          <w:fldChar w:fldCharType="begin"/>
        </w:r>
        <w:r w:rsidRPr="006C26E1" w:rsidDel="003072E6">
          <w:rPr>
            <w:rFonts w:asciiTheme="minorHAnsi" w:hAnsiTheme="minorHAnsi" w:cstheme="minorHAnsi"/>
            <w:sz w:val="24"/>
            <w:szCs w:val="24"/>
          </w:rPr>
          <w:delInstrText xml:space="preserve"> SEQ Figure \* ARABIC </w:delInstrText>
        </w:r>
        <w:r w:rsidRPr="00CC35EC" w:rsidDel="003072E6">
          <w:rPr>
            <w:rFonts w:asciiTheme="minorHAnsi" w:hAnsiTheme="minorHAnsi" w:cstheme="minorHAnsi"/>
            <w:sz w:val="24"/>
            <w:szCs w:val="24"/>
          </w:rPr>
          <w:fldChar w:fldCharType="separate"/>
        </w:r>
        <w:r w:rsidR="00772E1D" w:rsidRPr="006C26E1" w:rsidDel="003072E6">
          <w:rPr>
            <w:rFonts w:asciiTheme="minorHAnsi" w:hAnsiTheme="minorHAnsi" w:cstheme="minorHAnsi"/>
            <w:noProof/>
            <w:sz w:val="24"/>
            <w:szCs w:val="24"/>
          </w:rPr>
          <w:delText>8</w:delText>
        </w:r>
        <w:r w:rsidRPr="00CC35EC" w:rsidDel="003072E6">
          <w:rPr>
            <w:rFonts w:asciiTheme="minorHAnsi" w:hAnsiTheme="minorHAnsi" w:cstheme="minorHAnsi"/>
            <w:noProof/>
            <w:sz w:val="24"/>
            <w:szCs w:val="24"/>
          </w:rPr>
          <w:fldChar w:fldCharType="end"/>
        </w:r>
        <w:r w:rsidRPr="006C26E1" w:rsidDel="003072E6">
          <w:rPr>
            <w:rFonts w:asciiTheme="minorHAnsi" w:hAnsiTheme="minorHAnsi" w:cstheme="minorHAnsi"/>
            <w:sz w:val="24"/>
            <w:szCs w:val="24"/>
          </w:rPr>
          <w:delText xml:space="preserve"> - Faceted search ở Phim Bộ</w:delText>
        </w:r>
      </w:del>
    </w:p>
    <w:p w14:paraId="7BBD3CEB" w14:textId="17F73FAD" w:rsidR="00F131B4" w:rsidRPr="006C26E1" w:rsidDel="003072E6" w:rsidRDefault="00F131B4" w:rsidP="00F131B4">
      <w:pPr>
        <w:pStyle w:val="ListParagraph"/>
        <w:numPr>
          <w:ilvl w:val="0"/>
          <w:numId w:val="27"/>
        </w:numPr>
        <w:rPr>
          <w:del w:id="3532" w:author="Windows User" w:date="2019-04-05T18:25:00Z"/>
          <w:rFonts w:asciiTheme="minorHAnsi" w:hAnsiTheme="minorHAnsi" w:cstheme="minorHAnsi"/>
          <w:sz w:val="24"/>
          <w:szCs w:val="24"/>
          <w:lang w:val="pt-BR"/>
        </w:rPr>
      </w:pPr>
      <w:del w:id="3533" w:author="Windows User" w:date="2019-04-05T18:25:00Z">
        <w:r w:rsidRPr="006C26E1" w:rsidDel="003072E6">
          <w:rPr>
            <w:rFonts w:asciiTheme="minorHAnsi" w:hAnsiTheme="minorHAnsi" w:cstheme="minorHAnsi"/>
            <w:sz w:val="24"/>
            <w:szCs w:val="24"/>
            <w:lang w:val="pt-BR"/>
          </w:rPr>
          <w:delText>Ở tab quốc gia (1), tiêu chí Tất cả được cố định, người dùng có thể vuốt sang trái để xem thêm các quốc gia khác</w:delText>
        </w:r>
      </w:del>
    </w:p>
    <w:p w14:paraId="6791ED47" w14:textId="5714A501" w:rsidR="00D30E9D" w:rsidRPr="006C26E1" w:rsidDel="003072E6" w:rsidRDefault="00D30E9D" w:rsidP="00D30E9D">
      <w:pPr>
        <w:pStyle w:val="ListParagraph"/>
        <w:numPr>
          <w:ilvl w:val="0"/>
          <w:numId w:val="27"/>
        </w:numPr>
        <w:rPr>
          <w:del w:id="3534" w:author="Windows User" w:date="2019-04-05T18:25:00Z"/>
          <w:rFonts w:asciiTheme="minorHAnsi" w:hAnsiTheme="minorHAnsi" w:cstheme="minorHAnsi"/>
          <w:sz w:val="24"/>
          <w:szCs w:val="24"/>
          <w:lang w:val="pt-BR"/>
        </w:rPr>
      </w:pPr>
      <w:del w:id="3535" w:author="Windows User" w:date="2019-04-05T18:25:00Z">
        <w:r w:rsidRPr="006C26E1" w:rsidDel="003072E6">
          <w:rPr>
            <w:rFonts w:asciiTheme="minorHAnsi" w:hAnsiTheme="minorHAnsi" w:cstheme="minorHAnsi"/>
            <w:sz w:val="24"/>
            <w:szCs w:val="24"/>
            <w:lang w:val="pt-BR"/>
          </w:rPr>
          <w:delText xml:space="preserve">Nhấn Chọn lọc &gt; Thanh filter gồm thể loại, năm và diễn viên sẽ hiển thị </w:delText>
        </w:r>
      </w:del>
    </w:p>
    <w:p w14:paraId="77B9E020" w14:textId="6F7EAAA7" w:rsidR="00EF3ABD" w:rsidRPr="006C26E1" w:rsidDel="003072E6" w:rsidRDefault="00EF3ABD" w:rsidP="00EF3ABD">
      <w:pPr>
        <w:pStyle w:val="ListParagraph"/>
        <w:numPr>
          <w:ilvl w:val="0"/>
          <w:numId w:val="27"/>
        </w:numPr>
        <w:tabs>
          <w:tab w:val="left" w:pos="720"/>
          <w:tab w:val="left" w:pos="1170"/>
        </w:tabs>
        <w:jc w:val="both"/>
        <w:rPr>
          <w:del w:id="3536" w:author="Windows User" w:date="2019-04-05T18:25:00Z"/>
          <w:rStyle w:val="Hyperlink"/>
          <w:rFonts w:asciiTheme="minorHAnsi" w:hAnsiTheme="minorHAnsi" w:cstheme="minorHAnsi"/>
          <w:color w:val="auto"/>
          <w:sz w:val="24"/>
          <w:szCs w:val="24"/>
          <w:u w:val="none"/>
          <w:lang w:val="pt-BR"/>
        </w:rPr>
      </w:pPr>
      <w:del w:id="3537" w:author="Windows User" w:date="2019-04-05T18:25:00Z">
        <w:r w:rsidRPr="00A84EF4" w:rsidDel="003072E6">
          <w:rPr>
            <w:rFonts w:asciiTheme="minorHAnsi" w:hAnsiTheme="minorHAnsi" w:cstheme="minorHAnsi"/>
            <w:sz w:val="24"/>
            <w:szCs w:val="24"/>
            <w:lang w:val="pt-BR"/>
          </w:rPr>
          <w:delText xml:space="preserve">Mô tả thiết kế, số lượng hiển thị của filter tương tự như mục </w:delText>
        </w:r>
        <w:r w:rsidR="00636493" w:rsidDel="003072E6">
          <w:fldChar w:fldCharType="begin"/>
        </w:r>
        <w:r w:rsidR="00636493" w:rsidDel="003072E6">
          <w:delInstrText xml:space="preserve"> HYPERLINK \l "_Faceted_search_phim" </w:delInstrText>
        </w:r>
        <w:r w:rsidR="00636493" w:rsidDel="003072E6">
          <w:fldChar w:fldCharType="separate"/>
        </w:r>
        <w:r w:rsidRPr="006C26E1" w:rsidDel="003072E6">
          <w:rPr>
            <w:rStyle w:val="Hyperlink"/>
            <w:rFonts w:asciiTheme="minorHAnsi" w:hAnsiTheme="minorHAnsi" w:cstheme="minorHAnsi"/>
            <w:sz w:val="24"/>
            <w:szCs w:val="24"/>
            <w:lang w:val="pt-BR"/>
          </w:rPr>
          <w:delText>Faceted search phim truyện</w:delText>
        </w:r>
        <w:r w:rsidR="00636493" w:rsidDel="003072E6">
          <w:rPr>
            <w:rStyle w:val="Hyperlink"/>
            <w:rFonts w:asciiTheme="minorHAnsi" w:hAnsiTheme="minorHAnsi" w:cstheme="minorHAnsi"/>
            <w:sz w:val="24"/>
            <w:szCs w:val="24"/>
            <w:lang w:val="pt-BR"/>
          </w:rPr>
          <w:fldChar w:fldCharType="end"/>
        </w:r>
      </w:del>
    </w:p>
    <w:p w14:paraId="2402B8BA" w14:textId="3ECFB6EE" w:rsidR="00F63477" w:rsidRPr="006C26E1" w:rsidDel="003072E6" w:rsidRDefault="00F63477" w:rsidP="00EF3ABD">
      <w:pPr>
        <w:pStyle w:val="ListParagraph"/>
        <w:numPr>
          <w:ilvl w:val="0"/>
          <w:numId w:val="27"/>
        </w:numPr>
        <w:tabs>
          <w:tab w:val="left" w:pos="720"/>
          <w:tab w:val="left" w:pos="1170"/>
        </w:tabs>
        <w:jc w:val="both"/>
        <w:rPr>
          <w:del w:id="3538" w:author="Windows User" w:date="2019-04-05T18:25:00Z"/>
          <w:rFonts w:asciiTheme="minorHAnsi" w:hAnsiTheme="minorHAnsi" w:cstheme="minorHAnsi"/>
          <w:sz w:val="24"/>
          <w:szCs w:val="24"/>
          <w:lang w:val="pt-BR"/>
        </w:rPr>
      </w:pPr>
      <w:del w:id="3539" w:author="Windows User" w:date="2019-04-05T18:25:00Z">
        <w:r w:rsidRPr="006C26E1" w:rsidDel="003072E6">
          <w:rPr>
            <w:rStyle w:val="Hyperlink"/>
            <w:rFonts w:asciiTheme="minorHAnsi" w:hAnsiTheme="minorHAnsi" w:cstheme="minorHAnsi"/>
            <w:color w:val="auto"/>
            <w:sz w:val="24"/>
            <w:szCs w:val="24"/>
            <w:u w:val="none"/>
            <w:lang w:val="pt-BR"/>
          </w:rPr>
          <w:delText xml:space="preserve">Nhấn icon “Back” để quay lại mục “Phim truyện” </w:delText>
        </w:r>
      </w:del>
    </w:p>
    <w:p w14:paraId="6C72474E" w14:textId="77777777" w:rsidR="003072E6" w:rsidRPr="006C26E1" w:rsidRDefault="003072E6" w:rsidP="003072E6">
      <w:pPr>
        <w:keepNext/>
        <w:rPr>
          <w:ins w:id="3540" w:author="Windows User" w:date="2019-04-05T18:26:00Z"/>
          <w:rFonts w:asciiTheme="minorHAnsi" w:hAnsiTheme="minorHAnsi" w:cstheme="minorHAnsi"/>
          <w:sz w:val="24"/>
          <w:szCs w:val="24"/>
        </w:rPr>
      </w:pPr>
      <w:ins w:id="3541" w:author="Windows User" w:date="2019-04-05T18:26:00Z">
        <w:r w:rsidRPr="006C26E1">
          <w:rPr>
            <w:rFonts w:asciiTheme="minorHAnsi" w:hAnsiTheme="minorHAnsi" w:cstheme="minorHAnsi"/>
            <w:sz w:val="24"/>
            <w:szCs w:val="24"/>
            <w:lang w:val="pt-BR"/>
          </w:rPr>
          <w:t xml:space="preserve">    </w:t>
        </w:r>
        <w:r w:rsidRPr="00CC35EC">
          <w:rPr>
            <w:rFonts w:asciiTheme="minorHAnsi" w:hAnsiTheme="minorHAnsi" w:cstheme="minorHAnsi"/>
            <w:noProof/>
            <w:sz w:val="24"/>
            <w:szCs w:val="24"/>
          </w:rPr>
          <w:drawing>
            <wp:inline distT="0" distB="0" distL="0" distR="0" wp14:anchorId="5F39F636" wp14:editId="4DA754DA">
              <wp:extent cx="5363399" cy="499110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ceted-search-Phim-bo-2.png"/>
                      <pic:cNvPicPr/>
                    </pic:nvPicPr>
                    <pic:blipFill>
                      <a:blip r:embed="rId100">
                        <a:extLst>
                          <a:ext uri="{28A0092B-C50C-407E-A947-70E740481C1C}">
                            <a14:useLocalDpi xmlns:a14="http://schemas.microsoft.com/office/drawing/2010/main" val="0"/>
                          </a:ext>
                        </a:extLst>
                      </a:blip>
                      <a:stretch>
                        <a:fillRect/>
                      </a:stretch>
                    </pic:blipFill>
                    <pic:spPr>
                      <a:xfrm>
                        <a:off x="0" y="0"/>
                        <a:ext cx="5374787" cy="5001697"/>
                      </a:xfrm>
                      <a:prstGeom prst="rect">
                        <a:avLst/>
                      </a:prstGeom>
                    </pic:spPr>
                  </pic:pic>
                </a:graphicData>
              </a:graphic>
            </wp:inline>
          </w:drawing>
        </w:r>
      </w:ins>
    </w:p>
    <w:p w14:paraId="77267C6F" w14:textId="77777777" w:rsidR="003072E6" w:rsidRPr="006C26E1" w:rsidRDefault="003072E6" w:rsidP="003072E6">
      <w:pPr>
        <w:pStyle w:val="Caption"/>
        <w:rPr>
          <w:ins w:id="3542" w:author="Windows User" w:date="2019-04-05T18:26:00Z"/>
          <w:rFonts w:asciiTheme="minorHAnsi" w:hAnsiTheme="minorHAnsi" w:cstheme="minorHAnsi"/>
          <w:sz w:val="24"/>
          <w:szCs w:val="24"/>
        </w:rPr>
      </w:pPr>
      <w:ins w:id="3543" w:author="Windows User" w:date="2019-04-05T18:26:00Z">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Pr>
            <w:rFonts w:asciiTheme="minorHAnsi" w:hAnsiTheme="minorHAnsi" w:cstheme="minorHAnsi"/>
            <w:noProof/>
            <w:sz w:val="24"/>
            <w:szCs w:val="24"/>
          </w:rPr>
          <w:t>9</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Faceted search ở Phim Bộ</w:t>
        </w:r>
      </w:ins>
    </w:p>
    <w:p w14:paraId="1A80AD55" w14:textId="77777777" w:rsidR="003072E6" w:rsidRPr="006C26E1" w:rsidRDefault="003072E6" w:rsidP="003072E6">
      <w:pPr>
        <w:pStyle w:val="ListParagraph"/>
        <w:numPr>
          <w:ilvl w:val="0"/>
          <w:numId w:val="27"/>
        </w:numPr>
        <w:rPr>
          <w:ins w:id="3544" w:author="Windows User" w:date="2019-04-05T18:26:00Z"/>
          <w:rFonts w:asciiTheme="minorHAnsi" w:hAnsiTheme="minorHAnsi" w:cstheme="minorHAnsi"/>
          <w:sz w:val="24"/>
          <w:szCs w:val="24"/>
          <w:lang w:val="pt-BR"/>
        </w:rPr>
      </w:pPr>
      <w:ins w:id="3545" w:author="Windows User" w:date="2019-04-05T18:26:00Z">
        <w:r w:rsidRPr="006C26E1">
          <w:rPr>
            <w:rFonts w:asciiTheme="minorHAnsi" w:hAnsiTheme="minorHAnsi" w:cstheme="minorHAnsi"/>
            <w:sz w:val="24"/>
            <w:szCs w:val="24"/>
            <w:lang w:val="pt-BR"/>
          </w:rPr>
          <w:t>Ở tab quốc gia, tiêu chí Tất cả được cố định, người dùng có thể vuốt sang trái để xem thêm các quốc gia khác</w:t>
        </w:r>
        <w:r>
          <w:rPr>
            <w:rFonts w:asciiTheme="minorHAnsi" w:hAnsiTheme="minorHAnsi" w:cstheme="minorHAnsi"/>
            <w:sz w:val="24"/>
            <w:szCs w:val="24"/>
            <w:lang w:val="pt-BR"/>
          </w:rPr>
          <w:t>.</w:t>
        </w:r>
      </w:ins>
    </w:p>
    <w:p w14:paraId="558644DC" w14:textId="77777777" w:rsidR="003072E6" w:rsidRPr="006C26E1" w:rsidRDefault="003072E6" w:rsidP="003072E6">
      <w:pPr>
        <w:pStyle w:val="ListParagraph"/>
        <w:numPr>
          <w:ilvl w:val="0"/>
          <w:numId w:val="27"/>
        </w:numPr>
        <w:rPr>
          <w:ins w:id="3546" w:author="Windows User" w:date="2019-04-05T18:26:00Z"/>
          <w:rFonts w:asciiTheme="minorHAnsi" w:hAnsiTheme="minorHAnsi" w:cstheme="minorHAnsi"/>
          <w:sz w:val="24"/>
          <w:szCs w:val="24"/>
          <w:lang w:val="pt-BR"/>
        </w:rPr>
      </w:pPr>
      <w:ins w:id="3547" w:author="Windows User" w:date="2019-04-05T18:26:00Z">
        <w:r w:rsidRPr="006C26E1">
          <w:rPr>
            <w:rFonts w:asciiTheme="minorHAnsi" w:hAnsiTheme="minorHAnsi" w:cstheme="minorHAnsi"/>
            <w:sz w:val="24"/>
            <w:szCs w:val="24"/>
            <w:lang w:val="pt-BR"/>
          </w:rPr>
          <w:t xml:space="preserve">Nhấn Chọn lọc &gt; Thanh filter gồm thể loại, năm và diễn viên sẽ hiển thị </w:t>
        </w:r>
      </w:ins>
    </w:p>
    <w:p w14:paraId="1B0C817E" w14:textId="77777777" w:rsidR="003072E6" w:rsidRPr="00CC13C1" w:rsidRDefault="003072E6" w:rsidP="003072E6">
      <w:pPr>
        <w:pStyle w:val="ListParagraph"/>
        <w:numPr>
          <w:ilvl w:val="0"/>
          <w:numId w:val="27"/>
        </w:numPr>
        <w:tabs>
          <w:tab w:val="left" w:pos="720"/>
          <w:tab w:val="left" w:pos="1170"/>
        </w:tabs>
        <w:jc w:val="both"/>
        <w:rPr>
          <w:ins w:id="3548" w:author="Windows User" w:date="2019-04-05T18:26:00Z"/>
          <w:rStyle w:val="Hyperlink"/>
          <w:rFonts w:asciiTheme="minorHAnsi" w:hAnsiTheme="minorHAnsi" w:cstheme="minorHAnsi"/>
          <w:sz w:val="24"/>
          <w:szCs w:val="24"/>
          <w:lang w:val="pt-BR"/>
        </w:rPr>
      </w:pPr>
      <w:ins w:id="3549" w:author="Windows User" w:date="2019-04-05T18:26:00Z">
        <w:r w:rsidRPr="00A84EF4">
          <w:rPr>
            <w:rFonts w:asciiTheme="minorHAnsi" w:hAnsiTheme="minorHAnsi" w:cstheme="minorHAnsi"/>
            <w:sz w:val="24"/>
            <w:szCs w:val="24"/>
            <w:lang w:val="pt-BR"/>
          </w:rPr>
          <w:t>Mô tả thiết kế</w:t>
        </w:r>
        <w:r>
          <w:rPr>
            <w:rFonts w:asciiTheme="minorHAnsi" w:hAnsiTheme="minorHAnsi" w:cstheme="minorHAnsi"/>
            <w:sz w:val="24"/>
            <w:szCs w:val="24"/>
            <w:lang w:val="pt-BR"/>
          </w:rPr>
          <w:t xml:space="preserve"> </w:t>
        </w:r>
        <w:r w:rsidRPr="00A84EF4">
          <w:rPr>
            <w:rFonts w:asciiTheme="minorHAnsi" w:hAnsiTheme="minorHAnsi" w:cstheme="minorHAnsi"/>
            <w:sz w:val="24"/>
            <w:szCs w:val="24"/>
            <w:lang w:val="pt-BR"/>
          </w:rPr>
          <w:t xml:space="preserve">của filter tương tự như mục </w:t>
        </w:r>
        <w:r>
          <w:rPr>
            <w:rFonts w:asciiTheme="minorHAnsi" w:hAnsiTheme="minorHAnsi" w:cstheme="minorHAnsi"/>
            <w:sz w:val="24"/>
            <w:szCs w:val="24"/>
            <w:lang w:val="pt-BR"/>
          </w:rPr>
          <w:fldChar w:fldCharType="begin"/>
        </w:r>
        <w:r>
          <w:rPr>
            <w:rFonts w:asciiTheme="minorHAnsi" w:hAnsiTheme="minorHAnsi" w:cstheme="minorHAnsi"/>
            <w:sz w:val="24"/>
            <w:szCs w:val="24"/>
            <w:lang w:val="pt-BR"/>
          </w:rPr>
          <w:instrText xml:space="preserve"> HYPERLINK  \l "_Faceted_search_Phim_1" </w:instrText>
        </w:r>
        <w:r>
          <w:rPr>
            <w:rFonts w:asciiTheme="minorHAnsi" w:hAnsiTheme="minorHAnsi" w:cstheme="minorHAnsi"/>
            <w:sz w:val="24"/>
            <w:szCs w:val="24"/>
            <w:lang w:val="pt-BR"/>
          </w:rPr>
          <w:fldChar w:fldCharType="separate"/>
        </w:r>
        <w:r w:rsidRPr="00CC13C1">
          <w:rPr>
            <w:rStyle w:val="Hyperlink"/>
            <w:rFonts w:asciiTheme="minorHAnsi" w:hAnsiTheme="minorHAnsi" w:cstheme="minorHAnsi"/>
            <w:sz w:val="24"/>
            <w:szCs w:val="24"/>
            <w:lang w:val="pt-BR"/>
          </w:rPr>
          <w:t xml:space="preserve">Faceted search phim </w:t>
        </w:r>
        <w:r>
          <w:rPr>
            <w:rStyle w:val="Hyperlink"/>
            <w:rFonts w:asciiTheme="minorHAnsi" w:hAnsiTheme="minorHAnsi" w:cstheme="minorHAnsi"/>
            <w:sz w:val="24"/>
            <w:szCs w:val="24"/>
            <w:lang w:val="pt-BR"/>
          </w:rPr>
          <w:t>lẻ.</w:t>
        </w:r>
      </w:ins>
    </w:p>
    <w:p w14:paraId="5E7E3C41" w14:textId="3B40CE5F" w:rsidR="00D30E9D" w:rsidRPr="003072E6" w:rsidRDefault="003072E6" w:rsidP="00B74DB6">
      <w:pPr>
        <w:pStyle w:val="ListParagraph"/>
        <w:numPr>
          <w:ilvl w:val="0"/>
          <w:numId w:val="27"/>
        </w:numPr>
        <w:tabs>
          <w:tab w:val="left" w:pos="720"/>
          <w:tab w:val="left" w:pos="1170"/>
        </w:tabs>
        <w:jc w:val="both"/>
        <w:rPr>
          <w:rFonts w:asciiTheme="minorHAnsi" w:hAnsiTheme="minorHAnsi" w:cstheme="minorHAnsi"/>
          <w:sz w:val="24"/>
          <w:szCs w:val="24"/>
          <w:lang w:val="pt-BR"/>
          <w:rPrChange w:id="3550" w:author="Windows User" w:date="2019-04-05T18:26:00Z">
            <w:rPr>
              <w:rFonts w:asciiTheme="minorHAnsi" w:hAnsiTheme="minorHAnsi" w:cstheme="minorHAnsi"/>
              <w:sz w:val="24"/>
              <w:szCs w:val="24"/>
              <w:lang w:val="pt-BR"/>
            </w:rPr>
          </w:rPrChange>
        </w:rPr>
        <w:pPrChange w:id="3551" w:author="Windows User" w:date="2019-04-05T18:26:00Z">
          <w:pPr>
            <w:pStyle w:val="ListParagraph"/>
          </w:pPr>
        </w:pPrChange>
      </w:pPr>
      <w:ins w:id="3552" w:author="Windows User" w:date="2019-04-05T18:26:00Z">
        <w:r w:rsidRPr="000E3287">
          <w:rPr>
            <w:rFonts w:asciiTheme="minorHAnsi" w:hAnsiTheme="minorHAnsi" w:cstheme="minorHAnsi"/>
            <w:sz w:val="24"/>
            <w:szCs w:val="24"/>
            <w:lang w:val="pt-BR"/>
          </w:rPr>
          <w:fldChar w:fldCharType="end"/>
        </w:r>
        <w:r w:rsidRPr="000E3287">
          <w:rPr>
            <w:rStyle w:val="Hyperlink"/>
            <w:rFonts w:asciiTheme="minorHAnsi" w:hAnsiTheme="minorHAnsi" w:cstheme="minorHAnsi"/>
            <w:color w:val="auto"/>
            <w:sz w:val="24"/>
            <w:szCs w:val="24"/>
            <w:u w:val="none"/>
            <w:lang w:val="pt-BR"/>
          </w:rPr>
          <w:t>Nhấn icon “Back” để</w:t>
        </w:r>
        <w:r w:rsidRPr="003072E6">
          <w:rPr>
            <w:rStyle w:val="Hyperlink"/>
            <w:rFonts w:asciiTheme="minorHAnsi" w:hAnsiTheme="minorHAnsi" w:cstheme="minorHAnsi"/>
            <w:color w:val="auto"/>
            <w:sz w:val="24"/>
            <w:szCs w:val="24"/>
            <w:u w:val="none"/>
            <w:lang w:val="pt-BR"/>
            <w:rPrChange w:id="3553" w:author="Windows User" w:date="2019-04-05T18:26:00Z">
              <w:rPr>
                <w:rStyle w:val="Hyperlink"/>
                <w:rFonts w:asciiTheme="minorHAnsi" w:hAnsiTheme="minorHAnsi" w:cstheme="minorHAnsi"/>
                <w:color w:val="auto"/>
                <w:sz w:val="24"/>
                <w:szCs w:val="24"/>
                <w:u w:val="none"/>
                <w:lang w:val="pt-BR"/>
              </w:rPr>
            </w:rPrChange>
          </w:rPr>
          <w:t xml:space="preserve"> quay lại mục “Phim truyện” </w:t>
        </w:r>
      </w:ins>
    </w:p>
    <w:p w14:paraId="03F828E4" w14:textId="77777777" w:rsidR="00D30E9D" w:rsidRPr="006C26E1" w:rsidRDefault="00D30E9D" w:rsidP="00D30E9D">
      <w:pPr>
        <w:rPr>
          <w:rFonts w:asciiTheme="minorHAnsi" w:hAnsiTheme="minorHAnsi" w:cstheme="minorHAnsi"/>
          <w:sz w:val="24"/>
          <w:szCs w:val="24"/>
          <w:lang w:val="pt-BR"/>
        </w:rPr>
      </w:pPr>
    </w:p>
    <w:p w14:paraId="35E2E888" w14:textId="77777777" w:rsidR="00D30E9D" w:rsidRPr="006C26E1" w:rsidRDefault="00D30E9D" w:rsidP="00D30E9D">
      <w:pPr>
        <w:keepNext/>
        <w:keepLines/>
        <w:numPr>
          <w:ilvl w:val="1"/>
          <w:numId w:val="1"/>
        </w:numPr>
        <w:spacing w:before="240" w:after="240"/>
        <w:ind w:left="576"/>
        <w:outlineLvl w:val="1"/>
        <w:rPr>
          <w:rFonts w:asciiTheme="minorHAnsi" w:eastAsiaTheme="majorEastAsia" w:hAnsiTheme="minorHAnsi" w:cstheme="minorHAnsi"/>
          <w:bCs/>
          <w:iCs/>
          <w:color w:val="007DBA"/>
          <w:sz w:val="24"/>
          <w:szCs w:val="24"/>
          <w:lang w:val="pt-BR"/>
        </w:rPr>
      </w:pPr>
      <w:r w:rsidRPr="006C26E1">
        <w:rPr>
          <w:rFonts w:asciiTheme="minorHAnsi" w:eastAsiaTheme="majorEastAsia" w:hAnsiTheme="minorHAnsi" w:cstheme="minorHAnsi"/>
          <w:bCs/>
          <w:iCs/>
          <w:color w:val="007DBA"/>
          <w:sz w:val="24"/>
          <w:szCs w:val="24"/>
          <w:lang w:val="pt-BR"/>
        </w:rPr>
        <w:lastRenderedPageBreak/>
        <w:t>VOD DETAILS</w:t>
      </w:r>
    </w:p>
    <w:p w14:paraId="3422FBC8" w14:textId="77777777" w:rsidR="00D30E9D" w:rsidRPr="006C26E1" w:rsidRDefault="00D30E9D" w:rsidP="00D30E9D">
      <w:pPr>
        <w:keepNext/>
        <w:keepLines/>
        <w:numPr>
          <w:ilvl w:val="2"/>
          <w:numId w:val="1"/>
        </w:numPr>
        <w:spacing w:before="240" w:after="240"/>
        <w:ind w:left="864" w:hanging="864"/>
        <w:outlineLvl w:val="2"/>
        <w:rPr>
          <w:rFonts w:asciiTheme="minorHAnsi" w:eastAsiaTheme="majorEastAsia" w:hAnsiTheme="minorHAnsi" w:cstheme="minorHAnsi"/>
          <w:bCs/>
          <w:i/>
          <w:color w:val="006BA6"/>
          <w:sz w:val="24"/>
          <w:szCs w:val="24"/>
          <w:lang w:val="pt-BR"/>
        </w:rPr>
      </w:pPr>
      <w:r w:rsidRPr="006C26E1">
        <w:rPr>
          <w:rFonts w:asciiTheme="minorHAnsi" w:eastAsiaTheme="majorEastAsia" w:hAnsiTheme="minorHAnsi" w:cstheme="minorHAnsi"/>
          <w:bCs/>
          <w:i/>
          <w:color w:val="006BA6"/>
          <w:sz w:val="24"/>
          <w:szCs w:val="24"/>
          <w:lang w:val="pt-BR"/>
        </w:rPr>
        <w:t>Phim truyện detail</w:t>
      </w:r>
    </w:p>
    <w:p w14:paraId="2AC57CB0"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7E7104BF" wp14:editId="50D00859">
            <wp:extent cx="6375179" cy="196750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tail-phim-bo.png"/>
                    <pic:cNvPicPr/>
                  </pic:nvPicPr>
                  <pic:blipFill>
                    <a:blip r:embed="rId101">
                      <a:extLst>
                        <a:ext uri="{28A0092B-C50C-407E-A947-70E740481C1C}">
                          <a14:useLocalDpi xmlns:a14="http://schemas.microsoft.com/office/drawing/2010/main" val="0"/>
                        </a:ext>
                      </a:extLst>
                    </a:blip>
                    <a:stretch>
                      <a:fillRect/>
                    </a:stretch>
                  </pic:blipFill>
                  <pic:spPr>
                    <a:xfrm>
                      <a:off x="0" y="0"/>
                      <a:ext cx="6375179" cy="1967502"/>
                    </a:xfrm>
                    <a:prstGeom prst="rect">
                      <a:avLst/>
                    </a:prstGeom>
                  </pic:spPr>
                </pic:pic>
              </a:graphicData>
            </a:graphic>
          </wp:inline>
        </w:drawing>
      </w:r>
    </w:p>
    <w:p w14:paraId="4B8B205C" w14:textId="27DC59F9"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9</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Player khi chưa play và đang play</w:t>
      </w:r>
    </w:p>
    <w:p w14:paraId="3E5B88D2" w14:textId="77777777" w:rsidR="00575251" w:rsidRPr="006C26E1" w:rsidRDefault="00D30E9D" w:rsidP="00575251">
      <w:pPr>
        <w:contextualSpacing/>
        <w:jc w:val="both"/>
        <w:rPr>
          <w:rFonts w:asciiTheme="minorHAnsi" w:hAnsiTheme="minorHAnsi" w:cstheme="minorHAnsi"/>
          <w:bCs/>
          <w:color w:val="80C342"/>
          <w:sz w:val="24"/>
          <w:szCs w:val="24"/>
        </w:rPr>
      </w:pPr>
      <w:r w:rsidRPr="006C26E1">
        <w:rPr>
          <w:rFonts w:asciiTheme="minorHAnsi" w:hAnsiTheme="minorHAnsi" w:cstheme="minorHAnsi"/>
          <w:sz w:val="24"/>
          <w:szCs w:val="24"/>
          <w:lang w:val="pt-BR"/>
        </w:rPr>
        <w:t>Trang detail của phim truyện bao gồ</w:t>
      </w:r>
      <w:r w:rsidR="00575251" w:rsidRPr="006C26E1">
        <w:rPr>
          <w:rFonts w:asciiTheme="minorHAnsi" w:hAnsiTheme="minorHAnsi" w:cstheme="minorHAnsi"/>
          <w:sz w:val="24"/>
          <w:szCs w:val="24"/>
          <w:lang w:val="pt-BR"/>
        </w:rPr>
        <w:t>m:</w:t>
      </w:r>
    </w:p>
    <w:p w14:paraId="698EDC1D" w14:textId="77777777" w:rsidR="00D30E9D" w:rsidRPr="006C26E1" w:rsidRDefault="00D30E9D" w:rsidP="00575251">
      <w:pPr>
        <w:numPr>
          <w:ilvl w:val="0"/>
          <w:numId w:val="60"/>
        </w:numPr>
        <w:contextualSpacing/>
        <w:jc w:val="both"/>
        <w:rPr>
          <w:rFonts w:asciiTheme="minorHAnsi" w:hAnsiTheme="minorHAnsi" w:cstheme="minorHAnsi"/>
          <w:bCs/>
          <w:color w:val="80C342"/>
          <w:sz w:val="24"/>
          <w:szCs w:val="24"/>
        </w:rPr>
      </w:pPr>
      <w:r w:rsidRPr="006C26E1">
        <w:rPr>
          <w:rFonts w:asciiTheme="minorHAnsi" w:hAnsiTheme="minorHAnsi" w:cstheme="minorHAnsi"/>
          <w:sz w:val="24"/>
          <w:szCs w:val="24"/>
          <w:lang w:val="pt-BR"/>
        </w:rPr>
        <w:t xml:space="preserve">(1) Player in portrait mode khi chưa play: khi người dùng bấm vào detail 1 phim hay VOD nó chỉ là 1 hình ảnh capture từ VOD và nút play. Khi người dùng thật sự muốn xem, bấm play lúc này mới load video. </w:t>
      </w:r>
    </w:p>
    <w:p w14:paraId="73302F56" w14:textId="77777777" w:rsidR="00D30E9D" w:rsidRPr="006C26E1" w:rsidRDefault="00D30E9D" w:rsidP="00575251">
      <w:pPr>
        <w:numPr>
          <w:ilvl w:val="0"/>
          <w:numId w:val="60"/>
        </w:numPr>
        <w:contextualSpacing/>
        <w:jc w:val="both"/>
        <w:rPr>
          <w:rFonts w:asciiTheme="minorHAnsi" w:hAnsiTheme="minorHAnsi" w:cstheme="minorHAnsi"/>
          <w:color w:val="0000FF" w:themeColor="hyperlink"/>
          <w:sz w:val="24"/>
          <w:szCs w:val="24"/>
          <w:u w:val="single"/>
          <w:lang w:val="pt-BR"/>
        </w:rPr>
      </w:pPr>
      <w:r w:rsidRPr="006C26E1">
        <w:rPr>
          <w:rFonts w:asciiTheme="minorHAnsi" w:hAnsiTheme="minorHAnsi" w:cstheme="minorHAnsi"/>
          <w:sz w:val="24"/>
          <w:szCs w:val="24"/>
          <w:lang w:val="pt-BR"/>
        </w:rPr>
        <w:t xml:space="preserve">(9) Player in portrait mode khi đang play: xem chi tiết tại mục </w:t>
      </w:r>
      <w:hyperlink w:anchor="_Player_in_portrait" w:history="1">
        <w:r w:rsidR="00714975" w:rsidRPr="006C26E1">
          <w:rPr>
            <w:rStyle w:val="Hyperlink"/>
            <w:rFonts w:asciiTheme="minorHAnsi" w:hAnsiTheme="minorHAnsi" w:cstheme="minorHAnsi"/>
            <w:sz w:val="24"/>
            <w:szCs w:val="24"/>
            <w:lang w:val="pt-BR"/>
          </w:rPr>
          <w:t>Player in portrait mode</w:t>
        </w:r>
      </w:hyperlink>
    </w:p>
    <w:p w14:paraId="56FF828A" w14:textId="4B748032" w:rsidR="00D30E9D" w:rsidRPr="006C26E1" w:rsidRDefault="00D30E9D" w:rsidP="00575251">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(2) Button này chỉ hiển thị đối với người dùng chưa đăng ký/ đăng nhập. Khi người dùng bấm vào đây sẽ dẫn về trang đăng nhập/ đăng ký</w:t>
      </w:r>
      <w:r w:rsidR="00F677BC">
        <w:rPr>
          <w:rFonts w:asciiTheme="minorHAnsi" w:hAnsiTheme="minorHAnsi" w:cstheme="minorHAnsi"/>
          <w:sz w:val="24"/>
          <w:szCs w:val="24"/>
          <w:lang w:val="pt-BR"/>
        </w:rPr>
        <w:t xml:space="preserve"> (phase </w:t>
      </w:r>
      <w:r w:rsidR="00A77794">
        <w:rPr>
          <w:rFonts w:asciiTheme="minorHAnsi" w:hAnsiTheme="minorHAnsi" w:cstheme="minorHAnsi"/>
          <w:sz w:val="24"/>
          <w:szCs w:val="24"/>
          <w:lang w:val="pt-BR"/>
        </w:rPr>
        <w:t>đầu</w:t>
      </w:r>
      <w:r w:rsidR="00F677BC">
        <w:rPr>
          <w:rFonts w:asciiTheme="minorHAnsi" w:hAnsiTheme="minorHAnsi" w:cstheme="minorHAnsi"/>
          <w:sz w:val="24"/>
          <w:szCs w:val="24"/>
          <w:lang w:val="pt-BR"/>
        </w:rPr>
        <w:t xml:space="preserve"> tạm ẩn</w:t>
      </w:r>
      <w:r w:rsidR="001B30C1">
        <w:rPr>
          <w:rFonts w:asciiTheme="minorHAnsi" w:hAnsiTheme="minorHAnsi" w:cstheme="minorHAnsi"/>
          <w:sz w:val="24"/>
          <w:szCs w:val="24"/>
          <w:lang w:val="pt-BR"/>
        </w:rPr>
        <w:t xml:space="preserve"> tính năng này</w:t>
      </w:r>
      <w:r w:rsidR="00F677BC">
        <w:rPr>
          <w:rFonts w:asciiTheme="minorHAnsi" w:hAnsiTheme="minorHAnsi" w:cstheme="minorHAnsi"/>
          <w:sz w:val="24"/>
          <w:szCs w:val="24"/>
          <w:lang w:val="pt-BR"/>
        </w:rPr>
        <w:t>)</w:t>
      </w:r>
    </w:p>
    <w:p w14:paraId="3A43BC58" w14:textId="6EAB3F25" w:rsidR="00D30E9D" w:rsidRPr="006C26E1" w:rsidRDefault="00D30E9D" w:rsidP="00575251">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(3) Title: tên phim</w:t>
      </w:r>
      <w:r w:rsidR="007E3940">
        <w:rPr>
          <w:rFonts w:asciiTheme="minorHAnsi" w:hAnsiTheme="minorHAnsi" w:cstheme="minorHAnsi"/>
          <w:sz w:val="24"/>
          <w:szCs w:val="24"/>
          <w:lang w:val="pt-BR"/>
        </w:rPr>
        <w:t xml:space="preserve"> (</w:t>
      </w:r>
      <w:r w:rsidR="00C51C27">
        <w:rPr>
          <w:rFonts w:asciiTheme="minorHAnsi" w:hAnsiTheme="minorHAnsi" w:cstheme="minorHAnsi"/>
          <w:sz w:val="24"/>
          <w:szCs w:val="24"/>
          <w:lang w:val="pt-BR"/>
        </w:rPr>
        <w:t xml:space="preserve">xuống dòng </w:t>
      </w:r>
      <w:r w:rsidR="00E02E9B">
        <w:rPr>
          <w:rFonts w:asciiTheme="minorHAnsi" w:hAnsiTheme="minorHAnsi" w:cstheme="minorHAnsi"/>
          <w:sz w:val="24"/>
          <w:szCs w:val="24"/>
          <w:lang w:val="pt-BR"/>
        </w:rPr>
        <w:t xml:space="preserve">tiếp theo </w:t>
      </w:r>
      <w:r w:rsidR="00C51C27">
        <w:rPr>
          <w:rFonts w:asciiTheme="minorHAnsi" w:hAnsiTheme="minorHAnsi" w:cstheme="minorHAnsi"/>
          <w:sz w:val="24"/>
          <w:szCs w:val="24"/>
          <w:lang w:val="pt-BR"/>
        </w:rPr>
        <w:t>nếu quá 1 dòng)</w:t>
      </w:r>
      <w:r w:rsidRPr="006C26E1">
        <w:rPr>
          <w:rFonts w:asciiTheme="minorHAnsi" w:hAnsiTheme="minorHAnsi" w:cstheme="minorHAnsi"/>
          <w:sz w:val="24"/>
          <w:szCs w:val="24"/>
          <w:lang w:val="pt-BR"/>
        </w:rPr>
        <w:t>. Subtitle</w:t>
      </w:r>
      <w:r w:rsidR="00042D26">
        <w:rPr>
          <w:rFonts w:asciiTheme="minorHAnsi" w:hAnsiTheme="minorHAnsi" w:cstheme="minorHAnsi"/>
          <w:sz w:val="24"/>
          <w:szCs w:val="24"/>
          <w:lang w:val="pt-BR"/>
        </w:rPr>
        <w:t xml:space="preserve"> 1</w:t>
      </w:r>
      <w:r w:rsidR="002664C0">
        <w:rPr>
          <w:rFonts w:asciiTheme="minorHAnsi" w:hAnsiTheme="minorHAnsi" w:cstheme="minorHAnsi"/>
          <w:sz w:val="24"/>
          <w:szCs w:val="24"/>
          <w:lang w:val="pt-BR"/>
        </w:rPr>
        <w:t xml:space="preserve">, </w:t>
      </w:r>
      <w:r w:rsidR="00A81494">
        <w:rPr>
          <w:rFonts w:asciiTheme="minorHAnsi" w:hAnsiTheme="minorHAnsi" w:cstheme="minorHAnsi"/>
          <w:sz w:val="24"/>
          <w:szCs w:val="24"/>
          <w:lang w:val="pt-BR"/>
        </w:rPr>
        <w:t>subtitle 2</w:t>
      </w:r>
      <w:r w:rsidR="002664C0">
        <w:rPr>
          <w:rFonts w:asciiTheme="minorHAnsi" w:hAnsiTheme="minorHAnsi" w:cstheme="minorHAnsi"/>
          <w:sz w:val="24"/>
          <w:szCs w:val="24"/>
          <w:lang w:val="pt-BR"/>
        </w:rPr>
        <w:t xml:space="preserve">: tùy thuộc vào VODs đó là gì (xem thêm phần liên quan </w:t>
      </w:r>
      <w:hyperlink w:anchor="_Mục_tuyển_chọn" w:history="1">
        <w:r w:rsidR="002664C0" w:rsidRPr="002664C0">
          <w:rPr>
            <w:rStyle w:val="Hyperlink"/>
            <w:rFonts w:asciiTheme="minorHAnsi" w:hAnsiTheme="minorHAnsi" w:cstheme="minorHAnsi"/>
            <w:sz w:val="24"/>
            <w:szCs w:val="24"/>
            <w:lang w:val="pt-BR"/>
          </w:rPr>
          <w:t>mục Tuyển chọn</w:t>
        </w:r>
      </w:hyperlink>
      <w:r w:rsidR="002664C0">
        <w:rPr>
          <w:rFonts w:asciiTheme="minorHAnsi" w:hAnsiTheme="minorHAnsi" w:cstheme="minorHAnsi"/>
          <w:sz w:val="24"/>
          <w:szCs w:val="24"/>
          <w:lang w:val="pt-BR"/>
        </w:rPr>
        <w:t>). subtitle 3</w:t>
      </w:r>
      <w:r w:rsidR="00A81494">
        <w:rPr>
          <w:rFonts w:asciiTheme="minorHAnsi" w:hAnsiTheme="minorHAnsi" w:cstheme="minorHAnsi"/>
          <w:sz w:val="24"/>
          <w:szCs w:val="24"/>
          <w:lang w:val="pt-BR"/>
        </w:rPr>
        <w:t xml:space="preserve">: </w:t>
      </w:r>
      <w:r w:rsidR="00042D26">
        <w:rPr>
          <w:rFonts w:asciiTheme="minorHAnsi" w:hAnsiTheme="minorHAnsi" w:cstheme="minorHAnsi"/>
          <w:sz w:val="24"/>
          <w:szCs w:val="24"/>
          <w:lang w:val="pt-BR"/>
        </w:rPr>
        <w:t>a</w:t>
      </w:r>
      <w:r w:rsidR="00E86DE7">
        <w:rPr>
          <w:rFonts w:asciiTheme="minorHAnsi" w:hAnsiTheme="minorHAnsi" w:cstheme="minorHAnsi"/>
          <w:sz w:val="24"/>
          <w:szCs w:val="24"/>
          <w:lang w:val="pt-BR"/>
        </w:rPr>
        <w:t>ge ratings (nếu có)</w:t>
      </w:r>
      <w:r w:rsidR="002D7176">
        <w:rPr>
          <w:rFonts w:asciiTheme="minorHAnsi" w:hAnsiTheme="minorHAnsi" w:cstheme="minorHAnsi"/>
          <w:sz w:val="24"/>
          <w:szCs w:val="24"/>
          <w:lang w:val="pt-BR"/>
        </w:rPr>
        <w:t>.</w:t>
      </w:r>
    </w:p>
    <w:p w14:paraId="17B9C461" w14:textId="77777777" w:rsidR="00811103" w:rsidRPr="006C26E1" w:rsidRDefault="00D30E9D" w:rsidP="00575251">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(4) Giới thiệu: nhấn vào để xem thông tin chi tiết của phim, xem chi tiết mục </w:t>
      </w:r>
      <w:r w:rsidR="008F0737" w:rsidRPr="006C26E1">
        <w:rPr>
          <w:rFonts w:asciiTheme="minorHAnsi" w:hAnsiTheme="minorHAnsi" w:cstheme="minorHAnsi"/>
          <w:sz w:val="24"/>
          <w:szCs w:val="24"/>
          <w:lang w:val="pt-BR"/>
        </w:rPr>
        <w:t>kế tiếp bên dưới</w:t>
      </w:r>
    </w:p>
    <w:p w14:paraId="1F64EA22" w14:textId="77777777" w:rsidR="00D30E9D" w:rsidRPr="006C26E1" w:rsidRDefault="00D30E9D" w:rsidP="00575251">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(5) Chia sẻ</w:t>
      </w:r>
      <w:r w:rsidR="008F0737" w:rsidRPr="006C26E1">
        <w:rPr>
          <w:rFonts w:asciiTheme="minorHAnsi" w:hAnsiTheme="minorHAnsi" w:cstheme="minorHAnsi"/>
          <w:sz w:val="24"/>
          <w:szCs w:val="24"/>
          <w:lang w:val="pt-BR"/>
        </w:rPr>
        <w:t xml:space="preserve"> video bao gồm copy link và các mạng xã hội</w:t>
      </w:r>
      <w:r w:rsidR="00E26F3B" w:rsidRPr="006C26E1">
        <w:rPr>
          <w:rFonts w:asciiTheme="minorHAnsi" w:hAnsiTheme="minorHAnsi" w:cstheme="minorHAnsi"/>
          <w:sz w:val="24"/>
          <w:szCs w:val="24"/>
          <w:lang w:val="pt-BR"/>
        </w:rPr>
        <w:t xml:space="preserve"> (phase đầu chưa triển khai)</w:t>
      </w:r>
    </w:p>
    <w:p w14:paraId="15A25ACB" w14:textId="41B6DB0C" w:rsidR="00D30E9D" w:rsidRPr="006C26E1" w:rsidRDefault="00D30E9D" w:rsidP="00575251">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(6) Theo dõi: chỉ </w:t>
      </w:r>
      <w:r w:rsidR="0033044B" w:rsidRPr="006C26E1">
        <w:rPr>
          <w:rFonts w:asciiTheme="minorHAnsi" w:hAnsiTheme="minorHAnsi" w:cstheme="minorHAnsi"/>
          <w:sz w:val="24"/>
          <w:szCs w:val="24"/>
          <w:lang w:val="pt-BR"/>
        </w:rPr>
        <w:t>enable</w:t>
      </w:r>
      <w:r w:rsidRPr="006C26E1">
        <w:rPr>
          <w:rFonts w:asciiTheme="minorHAnsi" w:hAnsiTheme="minorHAnsi" w:cstheme="minorHAnsi"/>
          <w:sz w:val="24"/>
          <w:szCs w:val="24"/>
          <w:lang w:val="pt-BR"/>
        </w:rPr>
        <w:t xml:space="preserve"> đối với phim</w:t>
      </w:r>
      <w:r w:rsidR="008F0737" w:rsidRPr="006C26E1">
        <w:rPr>
          <w:rFonts w:asciiTheme="minorHAnsi" w:hAnsiTheme="minorHAnsi" w:cstheme="minorHAnsi"/>
          <w:sz w:val="24"/>
          <w:szCs w:val="24"/>
          <w:lang w:val="pt-BR"/>
        </w:rPr>
        <w:t xml:space="preserve"> bộ</w:t>
      </w:r>
      <w:r w:rsidRPr="006C26E1">
        <w:rPr>
          <w:rFonts w:asciiTheme="minorHAnsi" w:hAnsiTheme="minorHAnsi" w:cstheme="minorHAnsi"/>
          <w:sz w:val="24"/>
          <w:szCs w:val="24"/>
          <w:lang w:val="pt-BR"/>
        </w:rPr>
        <w:t xml:space="preserve"> đang cập nhật tập</w:t>
      </w:r>
      <w:r w:rsidR="0033044B" w:rsidRPr="006C26E1">
        <w:rPr>
          <w:rFonts w:asciiTheme="minorHAnsi" w:hAnsiTheme="minorHAnsi" w:cstheme="minorHAnsi"/>
          <w:sz w:val="24"/>
          <w:szCs w:val="24"/>
          <w:lang w:val="pt-BR"/>
        </w:rPr>
        <w:t xml:space="preserve">, những trường hợp còn lại sẽ disable button Theo dõi. </w:t>
      </w:r>
      <w:r w:rsidRPr="006C26E1">
        <w:rPr>
          <w:rFonts w:asciiTheme="minorHAnsi" w:hAnsiTheme="minorHAnsi" w:cstheme="minorHAnsi"/>
          <w:sz w:val="24"/>
          <w:szCs w:val="24"/>
          <w:lang w:val="pt-BR"/>
        </w:rPr>
        <w:t>Khi người dùng nhấn chọn sẽ thêm phim vào danh sách theo dõi, có thể uncheck để xóa khỏi danh sách theo dõi.</w:t>
      </w:r>
    </w:p>
    <w:p w14:paraId="2DE92738" w14:textId="77777777" w:rsidR="00D30E9D" w:rsidRPr="006C26E1" w:rsidRDefault="00D30E9D" w:rsidP="00575251">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 Yêu thích: Icon yêu thích khi nhấn chọn sẽ thêm phim vào danh sách yêu thích, người dùng có thể uncheck để xóa khỏi danh sách yêu thích.</w:t>
      </w:r>
    </w:p>
    <w:p w14:paraId="7CBD7722" w14:textId="77777777" w:rsidR="00E26F3B" w:rsidRPr="006C26E1" w:rsidRDefault="00D30E9D" w:rsidP="00E26F3B">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(8) Đánh giá</w:t>
      </w:r>
      <w:r w:rsidR="00E26F3B" w:rsidRPr="006C26E1">
        <w:rPr>
          <w:rFonts w:asciiTheme="minorHAnsi" w:hAnsiTheme="minorHAnsi" w:cstheme="minorHAnsi"/>
          <w:sz w:val="24"/>
          <w:szCs w:val="24"/>
          <w:lang w:val="pt-BR"/>
        </w:rPr>
        <w:t xml:space="preserve"> nội dung của người dùng (phase đầu chưa triển khai)</w:t>
      </w:r>
    </w:p>
    <w:p w14:paraId="33950EB7" w14:textId="306FE411" w:rsidR="00F2357C" w:rsidRPr="006C26E1" w:rsidRDefault="00F2357C" w:rsidP="0087197B">
      <w:pPr>
        <w:numPr>
          <w:ilvl w:val="0"/>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Lưu ý: </w:t>
      </w:r>
      <w:r w:rsidR="007051C3" w:rsidRPr="006C26E1">
        <w:rPr>
          <w:rFonts w:asciiTheme="minorHAnsi" w:hAnsiTheme="minorHAnsi" w:cstheme="minorHAnsi"/>
          <w:sz w:val="24"/>
          <w:szCs w:val="24"/>
          <w:lang w:val="pt-BR"/>
        </w:rPr>
        <w:t xml:space="preserve">không tồn tại </w:t>
      </w:r>
      <w:r w:rsidR="006578D5" w:rsidRPr="006C26E1">
        <w:rPr>
          <w:rFonts w:asciiTheme="minorHAnsi" w:hAnsiTheme="minorHAnsi" w:cstheme="minorHAnsi"/>
          <w:sz w:val="24"/>
          <w:szCs w:val="24"/>
          <w:lang w:val="pt-BR"/>
        </w:rPr>
        <w:t>luồng</w:t>
      </w:r>
      <w:r w:rsidR="007051C3" w:rsidRPr="006C26E1">
        <w:rPr>
          <w:rFonts w:asciiTheme="minorHAnsi" w:hAnsiTheme="minorHAnsi" w:cstheme="minorHAnsi"/>
          <w:sz w:val="24"/>
          <w:szCs w:val="24"/>
          <w:lang w:val="pt-BR"/>
        </w:rPr>
        <w:t xml:space="preserve"> back từ </w:t>
      </w:r>
      <w:r w:rsidR="006578D5" w:rsidRPr="006C26E1">
        <w:rPr>
          <w:rFonts w:asciiTheme="minorHAnsi" w:hAnsiTheme="minorHAnsi" w:cstheme="minorHAnsi"/>
          <w:sz w:val="24"/>
          <w:szCs w:val="24"/>
          <w:lang w:val="pt-BR"/>
        </w:rPr>
        <w:t>VOD</w:t>
      </w:r>
      <w:r w:rsidR="007051C3" w:rsidRPr="006C26E1">
        <w:rPr>
          <w:rFonts w:asciiTheme="minorHAnsi" w:hAnsiTheme="minorHAnsi" w:cstheme="minorHAnsi"/>
          <w:sz w:val="24"/>
          <w:szCs w:val="24"/>
          <w:lang w:val="pt-BR"/>
        </w:rPr>
        <w:t xml:space="preserve"> details</w:t>
      </w:r>
      <w:r w:rsidR="006578D5" w:rsidRPr="006C26E1">
        <w:rPr>
          <w:rFonts w:asciiTheme="minorHAnsi" w:hAnsiTheme="minorHAnsi" w:cstheme="minorHAnsi"/>
          <w:sz w:val="24"/>
          <w:szCs w:val="24"/>
          <w:lang w:val="pt-BR"/>
        </w:rPr>
        <w:t xml:space="preserve"> này</w:t>
      </w:r>
      <w:r w:rsidR="007051C3" w:rsidRPr="006C26E1">
        <w:rPr>
          <w:rFonts w:asciiTheme="minorHAnsi" w:hAnsiTheme="minorHAnsi" w:cstheme="minorHAnsi"/>
          <w:sz w:val="24"/>
          <w:szCs w:val="24"/>
          <w:lang w:val="pt-BR"/>
        </w:rPr>
        <w:t xml:space="preserve"> về </w:t>
      </w:r>
      <w:r w:rsidR="006578D5" w:rsidRPr="006C26E1">
        <w:rPr>
          <w:rFonts w:asciiTheme="minorHAnsi" w:hAnsiTheme="minorHAnsi" w:cstheme="minorHAnsi"/>
          <w:sz w:val="24"/>
          <w:szCs w:val="24"/>
          <w:lang w:val="pt-BR"/>
        </w:rPr>
        <w:t xml:space="preserve">VOD details trước đó. Kể từ VOD details thứ 2, nếu chọn back, luôn back về main page: </w:t>
      </w:r>
    </w:p>
    <w:p w14:paraId="4B4945C4" w14:textId="3D5B1D73" w:rsidR="00F2357C" w:rsidRPr="006C26E1" w:rsidRDefault="00D37071" w:rsidP="0087197B">
      <w:pPr>
        <w:numPr>
          <w:ilvl w:val="1"/>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Step 1: </w:t>
      </w:r>
      <w:r w:rsidR="00F2357C" w:rsidRPr="006C26E1">
        <w:rPr>
          <w:rFonts w:asciiTheme="minorHAnsi" w:hAnsiTheme="minorHAnsi" w:cstheme="minorHAnsi"/>
          <w:sz w:val="24"/>
          <w:szCs w:val="24"/>
          <w:lang w:val="pt-BR"/>
        </w:rPr>
        <w:t xml:space="preserve">Người dùng access vào màn hình </w:t>
      </w:r>
      <w:r w:rsidRPr="006C26E1">
        <w:rPr>
          <w:rFonts w:asciiTheme="minorHAnsi" w:hAnsiTheme="minorHAnsi" w:cstheme="minorHAnsi"/>
          <w:sz w:val="24"/>
          <w:szCs w:val="24"/>
          <w:lang w:val="pt-BR"/>
        </w:rPr>
        <w:t xml:space="preserve">VOD Details lần 1 </w:t>
      </w:r>
    </w:p>
    <w:p w14:paraId="3189E647" w14:textId="49FF352A" w:rsidR="00D37071" w:rsidRPr="006C26E1" w:rsidRDefault="00D37071" w:rsidP="0087197B">
      <w:pPr>
        <w:numPr>
          <w:ilvl w:val="1"/>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Step 2: Người dùng chọn “More” để view danh sách VOD dưới phần details (Vd: Danh sách Có thể bạn thích) </w:t>
      </w:r>
    </w:p>
    <w:p w14:paraId="5EA772C3" w14:textId="56B0BA84" w:rsidR="00D37071" w:rsidRPr="006C26E1" w:rsidRDefault="00D37071" w:rsidP="0087197B">
      <w:pPr>
        <w:numPr>
          <w:ilvl w:val="1"/>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Step 3: Chọn play 1 VOD trong </w:t>
      </w:r>
      <w:r w:rsidR="00E235F7" w:rsidRPr="006C26E1">
        <w:rPr>
          <w:rFonts w:asciiTheme="minorHAnsi" w:hAnsiTheme="minorHAnsi" w:cstheme="minorHAnsi"/>
          <w:sz w:val="24"/>
          <w:szCs w:val="24"/>
          <w:lang w:val="pt-BR"/>
        </w:rPr>
        <w:t xml:space="preserve">đó. </w:t>
      </w:r>
    </w:p>
    <w:p w14:paraId="54F02F72" w14:textId="280F1734" w:rsidR="00E235F7" w:rsidRPr="006C26E1" w:rsidRDefault="00E235F7" w:rsidP="0087197B">
      <w:pPr>
        <w:numPr>
          <w:ilvl w:val="1"/>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Step 4: Nhấn </w:t>
      </w:r>
      <w:r w:rsidR="00B34315" w:rsidRPr="006C26E1">
        <w:rPr>
          <w:rFonts w:asciiTheme="minorHAnsi" w:hAnsiTheme="minorHAnsi" w:cstheme="minorHAnsi"/>
          <w:sz w:val="24"/>
          <w:szCs w:val="24"/>
          <w:lang w:val="pt-BR"/>
        </w:rPr>
        <w:t>n</w:t>
      </w:r>
      <w:r w:rsidRPr="006C26E1">
        <w:rPr>
          <w:rFonts w:asciiTheme="minorHAnsi" w:hAnsiTheme="minorHAnsi" w:cstheme="minorHAnsi"/>
          <w:sz w:val="24"/>
          <w:szCs w:val="24"/>
          <w:lang w:val="pt-BR"/>
        </w:rPr>
        <w:t>út “pip”</w:t>
      </w:r>
      <w:r w:rsidR="00B34315" w:rsidRPr="006C26E1">
        <w:rPr>
          <w:rFonts w:asciiTheme="minorHAnsi" w:hAnsiTheme="minorHAnsi" w:cstheme="minorHAnsi"/>
          <w:sz w:val="24"/>
          <w:szCs w:val="24"/>
          <w:lang w:val="pt-BR"/>
        </w:rPr>
        <w:t xml:space="preserve"> sẽ chuyển video về chế độ pip và màn hình chính là “Danh sách VOD” vừa mở ở step 2. Hoặc nhấn nút “back” trên thiết bị để trở về màn hình chính là “Danh sách VOD” vừa mở ở step 2. </w:t>
      </w:r>
    </w:p>
    <w:p w14:paraId="0132E516" w14:textId="3B9F760D" w:rsidR="007051C3" w:rsidRPr="006C26E1" w:rsidRDefault="00B34315" w:rsidP="0087197B">
      <w:pPr>
        <w:numPr>
          <w:ilvl w:val="1"/>
          <w:numId w:val="60"/>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Step 5: Nhấn nút “back” trên danh sách hoặc trên thiết bị để trở về </w:t>
      </w:r>
      <w:r w:rsidR="007051C3" w:rsidRPr="006C26E1">
        <w:rPr>
          <w:rFonts w:asciiTheme="minorHAnsi" w:hAnsiTheme="minorHAnsi" w:cstheme="minorHAnsi"/>
          <w:sz w:val="24"/>
          <w:szCs w:val="24"/>
          <w:lang w:val="pt-BR"/>
        </w:rPr>
        <w:t xml:space="preserve">Nổi bật/Phim Truyện/Thể thao/Sự kiện/Giải trí/Thiếu Nhi tương ứng. </w:t>
      </w:r>
    </w:p>
    <w:p w14:paraId="67BA2FB2" w14:textId="77777777" w:rsidR="00D30E9D" w:rsidRPr="006C26E1" w:rsidRDefault="00D30E9D" w:rsidP="00E825FF">
      <w:p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Đối với những tính năng chưa triể</w:t>
      </w:r>
      <w:r w:rsidR="00324613" w:rsidRPr="006C26E1">
        <w:rPr>
          <w:rFonts w:asciiTheme="minorHAnsi" w:hAnsiTheme="minorHAnsi" w:cstheme="minorHAnsi"/>
          <w:sz w:val="24"/>
          <w:szCs w:val="24"/>
          <w:lang w:val="pt-BR"/>
        </w:rPr>
        <w:t>n khai sẽ được ẩn đi</w:t>
      </w:r>
    </w:p>
    <w:p w14:paraId="240C7AB4" w14:textId="77777777" w:rsidR="00D30E9D" w:rsidRPr="006C26E1" w:rsidRDefault="00FF5929" w:rsidP="00D30E9D">
      <w:pPr>
        <w:keepNext/>
        <w:keepLines/>
        <w:spacing w:before="240" w:after="240"/>
        <w:ind w:left="864"/>
        <w:outlineLvl w:val="3"/>
        <w:rPr>
          <w:rFonts w:asciiTheme="minorHAnsi" w:eastAsiaTheme="majorEastAsia" w:hAnsiTheme="minorHAnsi" w:cstheme="minorHAnsi"/>
          <w:bCs/>
          <w:i/>
          <w:iCs/>
          <w:color w:val="006BA6"/>
          <w:sz w:val="24"/>
          <w:szCs w:val="24"/>
          <w:lang w:val="pt-BR"/>
        </w:rPr>
      </w:pPr>
      <w:r w:rsidRPr="006C26E1">
        <w:rPr>
          <w:rFonts w:asciiTheme="minorHAnsi" w:eastAsiaTheme="majorEastAsia" w:hAnsiTheme="minorHAnsi" w:cstheme="minorHAnsi"/>
          <w:bCs/>
          <w:i/>
          <w:iCs/>
          <w:color w:val="006BA6"/>
          <w:sz w:val="24"/>
          <w:szCs w:val="24"/>
          <w:lang w:val="pt-BR"/>
        </w:rPr>
        <w:t>Giới thiệu chi tiết nội dung</w:t>
      </w:r>
    </w:p>
    <w:p w14:paraId="5186B13D"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57DD2D00" wp14:editId="5B143DB4">
            <wp:extent cx="2257425" cy="460064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tail-video-intro.png"/>
                    <pic:cNvPicPr/>
                  </pic:nvPicPr>
                  <pic:blipFill>
                    <a:blip r:embed="rId102">
                      <a:extLst>
                        <a:ext uri="{28A0092B-C50C-407E-A947-70E740481C1C}">
                          <a14:useLocalDpi xmlns:a14="http://schemas.microsoft.com/office/drawing/2010/main" val="0"/>
                        </a:ext>
                      </a:extLst>
                    </a:blip>
                    <a:stretch>
                      <a:fillRect/>
                    </a:stretch>
                  </pic:blipFill>
                  <pic:spPr>
                    <a:xfrm>
                      <a:off x="0" y="0"/>
                      <a:ext cx="2281972" cy="4650670"/>
                    </a:xfrm>
                    <a:prstGeom prst="rect">
                      <a:avLst/>
                    </a:prstGeom>
                  </pic:spPr>
                </pic:pic>
              </a:graphicData>
            </a:graphic>
          </wp:inline>
        </w:drawing>
      </w:r>
    </w:p>
    <w:p w14:paraId="1CBD71F3" w14:textId="63D911F6" w:rsidR="00D30E9D" w:rsidRPr="006C26E1" w:rsidRDefault="00D30E9D" w:rsidP="00D30E9D">
      <w:pPr>
        <w:spacing w:after="200" w:line="240" w:lineRule="auto"/>
        <w:rPr>
          <w:rFonts w:asciiTheme="minorHAnsi" w:hAnsiTheme="minorHAnsi" w:cstheme="minorHAnsi"/>
          <w:i/>
          <w:iCs/>
          <w:color w:val="1F497D" w:themeColor="text2"/>
          <w:sz w:val="24"/>
          <w:szCs w:val="24"/>
          <w:lang w:val="pt-BR"/>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10</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Giới thiệu popup</w:t>
      </w:r>
    </w:p>
    <w:p w14:paraId="5988ECA0" w14:textId="77777777" w:rsidR="00D30E9D" w:rsidRPr="006C26E1" w:rsidRDefault="00D30E9D" w:rsidP="00D30E9D">
      <w:pPr>
        <w:rPr>
          <w:rFonts w:asciiTheme="minorHAnsi" w:hAnsiTheme="minorHAnsi" w:cstheme="minorHAnsi"/>
          <w:sz w:val="24"/>
          <w:szCs w:val="24"/>
        </w:rPr>
      </w:pPr>
      <w:r w:rsidRPr="006C26E1">
        <w:rPr>
          <w:rFonts w:asciiTheme="minorHAnsi" w:hAnsiTheme="minorHAnsi" w:cstheme="minorHAnsi"/>
          <w:sz w:val="24"/>
          <w:szCs w:val="24"/>
        </w:rPr>
        <w:t xml:space="preserve">Bao gồm: </w:t>
      </w:r>
    </w:p>
    <w:p w14:paraId="649B415B" w14:textId="4E8A8E18" w:rsidR="00BF621A" w:rsidRDefault="00BF621A" w:rsidP="00BF621A">
      <w:pPr>
        <w:numPr>
          <w:ilvl w:val="0"/>
          <w:numId w:val="35"/>
        </w:numPr>
        <w:contextualSpacing/>
        <w:rPr>
          <w:rFonts w:asciiTheme="minorHAnsi" w:hAnsiTheme="minorHAnsi" w:cstheme="minorHAnsi"/>
          <w:sz w:val="24"/>
          <w:szCs w:val="24"/>
        </w:rPr>
      </w:pPr>
      <w:r>
        <w:rPr>
          <w:rFonts w:asciiTheme="minorHAnsi" w:hAnsiTheme="minorHAnsi" w:cstheme="minorHAnsi"/>
          <w:sz w:val="24"/>
          <w:szCs w:val="24"/>
          <w:lang w:val="pt-BR"/>
        </w:rPr>
        <w:lastRenderedPageBreak/>
        <w:t xml:space="preserve">Thể loại (số lượng ít nhất là 1), quốc gia, năm sản xuất, age ratings (nếu có), thời lượng hiển thị dưới dạng </w:t>
      </w:r>
      <w:r w:rsidRPr="006C26E1">
        <w:rPr>
          <w:rFonts w:asciiTheme="minorHAnsi" w:hAnsiTheme="minorHAnsi" w:cstheme="minorHAnsi"/>
          <w:sz w:val="24"/>
          <w:szCs w:val="24"/>
          <w:lang w:val="pt-BR"/>
        </w:rPr>
        <w:t>input chips</w:t>
      </w:r>
      <w:r>
        <w:rPr>
          <w:rFonts w:asciiTheme="minorHAnsi" w:hAnsiTheme="minorHAnsi" w:cstheme="minorHAnsi"/>
          <w:sz w:val="24"/>
          <w:szCs w:val="24"/>
          <w:lang w:val="pt-BR"/>
        </w:rPr>
        <w:t>, tối đa 2 dòng.</w:t>
      </w:r>
    </w:p>
    <w:p w14:paraId="2A81A209" w14:textId="1992E3D6" w:rsidR="00D30E9D" w:rsidRPr="006C26E1" w:rsidRDefault="00D30E9D" w:rsidP="00D30E9D">
      <w:pPr>
        <w:numPr>
          <w:ilvl w:val="0"/>
          <w:numId w:val="35"/>
        </w:numPr>
        <w:contextualSpacing/>
        <w:rPr>
          <w:rFonts w:asciiTheme="minorHAnsi" w:hAnsiTheme="minorHAnsi" w:cstheme="minorHAnsi"/>
          <w:sz w:val="24"/>
          <w:szCs w:val="24"/>
        </w:rPr>
      </w:pPr>
      <w:r w:rsidRPr="006C26E1">
        <w:rPr>
          <w:rFonts w:asciiTheme="minorHAnsi" w:hAnsiTheme="minorHAnsi" w:cstheme="minorHAnsi"/>
          <w:sz w:val="24"/>
          <w:szCs w:val="24"/>
        </w:rPr>
        <w:t xml:space="preserve">Đạo diễn: giới hạn hiển thị là </w:t>
      </w:r>
      <w:r w:rsidR="001129B8">
        <w:rPr>
          <w:rFonts w:asciiTheme="minorHAnsi" w:hAnsiTheme="minorHAnsi" w:cstheme="minorHAnsi"/>
          <w:sz w:val="24"/>
          <w:szCs w:val="24"/>
        </w:rPr>
        <w:t>1</w:t>
      </w:r>
      <w:r w:rsidR="001129B8" w:rsidRPr="006C26E1">
        <w:rPr>
          <w:rFonts w:asciiTheme="minorHAnsi" w:hAnsiTheme="minorHAnsi" w:cstheme="minorHAnsi"/>
          <w:sz w:val="24"/>
          <w:szCs w:val="24"/>
        </w:rPr>
        <w:t xml:space="preserve"> </w:t>
      </w:r>
      <w:r w:rsidRPr="006C26E1">
        <w:rPr>
          <w:rFonts w:asciiTheme="minorHAnsi" w:hAnsiTheme="minorHAnsi" w:cstheme="minorHAnsi"/>
          <w:sz w:val="24"/>
          <w:szCs w:val="24"/>
        </w:rPr>
        <w:t>dòng, trong trường hợp vượt quá sẽ hiển thị …</w:t>
      </w:r>
    </w:p>
    <w:p w14:paraId="298835AE" w14:textId="333B3793" w:rsidR="00D30E9D" w:rsidRPr="006C26E1" w:rsidRDefault="00D30E9D" w:rsidP="00D30E9D">
      <w:pPr>
        <w:numPr>
          <w:ilvl w:val="0"/>
          <w:numId w:val="35"/>
        </w:numPr>
        <w:contextualSpacing/>
        <w:rPr>
          <w:rFonts w:asciiTheme="minorHAnsi" w:hAnsiTheme="minorHAnsi" w:cstheme="minorHAnsi"/>
          <w:sz w:val="24"/>
          <w:szCs w:val="24"/>
        </w:rPr>
      </w:pPr>
      <w:r w:rsidRPr="006C26E1">
        <w:rPr>
          <w:rFonts w:asciiTheme="minorHAnsi" w:hAnsiTheme="minorHAnsi" w:cstheme="minorHAnsi"/>
          <w:sz w:val="24"/>
          <w:szCs w:val="24"/>
        </w:rPr>
        <w:t xml:space="preserve">Diễn viên: giới hạn hiển thị là </w:t>
      </w:r>
      <w:r w:rsidR="001129B8">
        <w:rPr>
          <w:rFonts w:asciiTheme="minorHAnsi" w:hAnsiTheme="minorHAnsi" w:cstheme="minorHAnsi"/>
          <w:sz w:val="24"/>
          <w:szCs w:val="24"/>
        </w:rPr>
        <w:t>1</w:t>
      </w:r>
      <w:r w:rsidR="001129B8" w:rsidRPr="006C26E1">
        <w:rPr>
          <w:rFonts w:asciiTheme="minorHAnsi" w:hAnsiTheme="minorHAnsi" w:cstheme="minorHAnsi"/>
          <w:sz w:val="24"/>
          <w:szCs w:val="24"/>
        </w:rPr>
        <w:t xml:space="preserve"> </w:t>
      </w:r>
      <w:r w:rsidRPr="006C26E1">
        <w:rPr>
          <w:rFonts w:asciiTheme="minorHAnsi" w:hAnsiTheme="minorHAnsi" w:cstheme="minorHAnsi"/>
          <w:sz w:val="24"/>
          <w:szCs w:val="24"/>
        </w:rPr>
        <w:t>dòng, trong trường hợp vượt quá sẽ hiển thị …</w:t>
      </w:r>
    </w:p>
    <w:p w14:paraId="53E2B37A" w14:textId="77777777" w:rsidR="00D30E9D" w:rsidRPr="006C26E1" w:rsidRDefault="00D30E9D" w:rsidP="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Nội dung phim: tóm tắt nội dung của phim.</w:t>
      </w:r>
    </w:p>
    <w:p w14:paraId="2843D796" w14:textId="6A265CEF" w:rsidR="00D30E9D" w:rsidRPr="006C26E1" w:rsidRDefault="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 xml:space="preserve">Nhấn </w:t>
      </w:r>
      <w:r w:rsidRPr="00CC35EC">
        <w:rPr>
          <w:rFonts w:asciiTheme="minorHAnsi" w:hAnsiTheme="minorHAnsi" w:cstheme="minorHAnsi"/>
          <w:noProof/>
          <w:sz w:val="24"/>
          <w:szCs w:val="24"/>
        </w:rPr>
        <w:drawing>
          <wp:inline distT="0" distB="0" distL="0" distR="0" wp14:anchorId="32900107" wp14:editId="59842CD4">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elete.png"/>
                    <pic:cNvPicPr/>
                  </pic:nvPicPr>
                  <pic:blipFill>
                    <a:blip r:embed="rId1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rPr>
        <w:t xml:space="preserve"> </w:t>
      </w:r>
      <w:r w:rsidR="004530C0" w:rsidRPr="006C26E1">
        <w:rPr>
          <w:rFonts w:asciiTheme="minorHAnsi" w:hAnsiTheme="minorHAnsi" w:cstheme="minorHAnsi"/>
          <w:sz w:val="24"/>
          <w:szCs w:val="24"/>
        </w:rPr>
        <w:t xml:space="preserve">hoặc nút “Back” của thiết bị </w:t>
      </w:r>
      <w:r w:rsidRPr="006C26E1">
        <w:rPr>
          <w:rFonts w:asciiTheme="minorHAnsi" w:hAnsiTheme="minorHAnsi" w:cstheme="minorHAnsi"/>
          <w:sz w:val="24"/>
          <w:szCs w:val="24"/>
        </w:rPr>
        <w:t xml:space="preserve">để tắt pop up giới thiệu của phim. </w:t>
      </w:r>
    </w:p>
    <w:p w14:paraId="3844B8F7" w14:textId="77777777" w:rsidR="00D30E9D" w:rsidRPr="006C26E1" w:rsidRDefault="00D30E9D" w:rsidP="00D30E9D">
      <w:pPr>
        <w:keepNext/>
        <w:keepLines/>
        <w:numPr>
          <w:ilvl w:val="3"/>
          <w:numId w:val="1"/>
        </w:numPr>
        <w:spacing w:before="240" w:after="240"/>
        <w:ind w:left="864"/>
        <w:outlineLvl w:val="3"/>
        <w:rPr>
          <w:rFonts w:asciiTheme="minorHAnsi" w:eastAsiaTheme="majorEastAsia" w:hAnsiTheme="minorHAnsi" w:cstheme="minorHAnsi"/>
          <w:bCs/>
          <w:i/>
          <w:iCs/>
          <w:color w:val="006BA6"/>
          <w:sz w:val="24"/>
          <w:szCs w:val="24"/>
          <w:lang w:val="pt-BR"/>
        </w:rPr>
      </w:pPr>
      <w:r w:rsidRPr="006C26E1">
        <w:rPr>
          <w:rFonts w:asciiTheme="minorHAnsi" w:eastAsiaTheme="majorEastAsia" w:hAnsiTheme="minorHAnsi" w:cstheme="minorHAnsi"/>
          <w:bCs/>
          <w:i/>
          <w:iCs/>
          <w:color w:val="006BA6"/>
          <w:sz w:val="24"/>
          <w:szCs w:val="24"/>
          <w:lang w:val="pt-BR"/>
        </w:rPr>
        <w:t>Detail phim lẻ</w:t>
      </w:r>
    </w:p>
    <w:p w14:paraId="3D404BC9"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3EB89F33" wp14:editId="4BC04DBB">
            <wp:extent cx="2051749" cy="41814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tail-phim-le.png"/>
                    <pic:cNvPicPr/>
                  </pic:nvPicPr>
                  <pic:blipFill>
                    <a:blip r:embed="rId104">
                      <a:extLst>
                        <a:ext uri="{28A0092B-C50C-407E-A947-70E740481C1C}">
                          <a14:useLocalDpi xmlns:a14="http://schemas.microsoft.com/office/drawing/2010/main" val="0"/>
                        </a:ext>
                      </a:extLst>
                    </a:blip>
                    <a:stretch>
                      <a:fillRect/>
                    </a:stretch>
                  </pic:blipFill>
                  <pic:spPr>
                    <a:xfrm>
                      <a:off x="0" y="0"/>
                      <a:ext cx="2058133" cy="4194486"/>
                    </a:xfrm>
                    <a:prstGeom prst="rect">
                      <a:avLst/>
                    </a:prstGeom>
                  </pic:spPr>
                </pic:pic>
              </a:graphicData>
            </a:graphic>
          </wp:inline>
        </w:drawing>
      </w:r>
    </w:p>
    <w:p w14:paraId="422CC673" w14:textId="3B662D4B"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11</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Trang detail của phim lẻ</w:t>
      </w:r>
    </w:p>
    <w:p w14:paraId="62F94AFC" w14:textId="77777777" w:rsidR="007215E4" w:rsidRDefault="007215E4" w:rsidP="00D30E9D">
      <w:pPr>
        <w:rPr>
          <w:rFonts w:asciiTheme="minorHAnsi" w:hAnsiTheme="minorHAnsi" w:cstheme="minorHAnsi"/>
          <w:sz w:val="24"/>
          <w:szCs w:val="24"/>
        </w:rPr>
      </w:pPr>
    </w:p>
    <w:p w14:paraId="4D2F924A" w14:textId="0E9771E6" w:rsidR="00D30E9D" w:rsidRPr="006C26E1" w:rsidRDefault="00445685" w:rsidP="00D30E9D">
      <w:pPr>
        <w:rPr>
          <w:rFonts w:asciiTheme="minorHAnsi" w:hAnsiTheme="minorHAnsi" w:cstheme="minorHAnsi"/>
          <w:sz w:val="24"/>
          <w:szCs w:val="24"/>
          <w:lang w:val="pt-BR"/>
        </w:rPr>
      </w:pPr>
      <w:r w:rsidRPr="006C26E1">
        <w:rPr>
          <w:rFonts w:asciiTheme="minorHAnsi" w:hAnsiTheme="minorHAnsi" w:cstheme="minorHAnsi"/>
          <w:sz w:val="24"/>
          <w:szCs w:val="24"/>
        </w:rPr>
        <w:t>Bao gồm:</w:t>
      </w:r>
      <w:r w:rsidR="00D30E9D" w:rsidRPr="006C26E1">
        <w:rPr>
          <w:rFonts w:asciiTheme="minorHAnsi" w:hAnsiTheme="minorHAnsi" w:cstheme="minorHAnsi"/>
          <w:sz w:val="24"/>
          <w:szCs w:val="24"/>
        </w:rPr>
        <w:br/>
      </w:r>
      <w:r w:rsidRPr="006C26E1">
        <w:rPr>
          <w:rFonts w:asciiTheme="minorHAnsi" w:hAnsiTheme="minorHAnsi" w:cstheme="minorHAnsi"/>
          <w:b/>
          <w:sz w:val="24"/>
          <w:szCs w:val="24"/>
          <w:lang w:val="pt-BR"/>
        </w:rPr>
        <w:t>Video liên quan</w:t>
      </w:r>
    </w:p>
    <w:p w14:paraId="6F80FE0D" w14:textId="77777777" w:rsidR="00D30E9D" w:rsidRPr="006C26E1" w:rsidRDefault="00D30E9D" w:rsidP="00445685">
      <w:pPr>
        <w:numPr>
          <w:ilvl w:val="0"/>
          <w:numId w:val="37"/>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Là những video có nội dung liên quan trực tiếp đến phim đó (Vd: Trailer, BTS, Fan made...)</w:t>
      </w:r>
      <w:r w:rsidR="00FF5929" w:rsidRPr="006C26E1">
        <w:rPr>
          <w:rFonts w:asciiTheme="minorHAnsi" w:hAnsiTheme="minorHAnsi" w:cstheme="minorHAnsi"/>
          <w:sz w:val="24"/>
          <w:szCs w:val="24"/>
          <w:lang w:val="pt-BR"/>
        </w:rPr>
        <w:t xml:space="preserve"> </w:t>
      </w:r>
    </w:p>
    <w:p w14:paraId="3A208A83" w14:textId="77777777" w:rsidR="00D30E9D" w:rsidRPr="006C26E1" w:rsidRDefault="00D30E9D" w:rsidP="00C32248">
      <w:pPr>
        <w:numPr>
          <w:ilvl w:val="0"/>
          <w:numId w:val="37"/>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dạng slide ngang, row default = 1. Thứ tự sắp xếp từ trái sang phải theo video mới nhất</w:t>
      </w:r>
    </w:p>
    <w:p w14:paraId="790FE002" w14:textId="77777777" w:rsidR="00D30E9D" w:rsidRPr="006C26E1" w:rsidRDefault="00D30E9D" w:rsidP="00445685">
      <w:pPr>
        <w:numPr>
          <w:ilvl w:val="0"/>
          <w:numId w:val="38"/>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Kích thước video: tỉ lệ 16:9. </w:t>
      </w:r>
    </w:p>
    <w:p w14:paraId="38B39E8C" w14:textId="77777777" w:rsidR="00D30E9D" w:rsidRPr="006C26E1" w:rsidRDefault="00D30E9D" w:rsidP="00445685">
      <w:pPr>
        <w:numPr>
          <w:ilvl w:val="0"/>
          <w:numId w:val="38"/>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dùng có thể vuốt sang trái để xem tiếp các video liên quan, giới hạn chỉ có 10 video. </w:t>
      </w:r>
    </w:p>
    <w:p w14:paraId="4F2E4BC9" w14:textId="3AA25F70" w:rsidR="007215E4" w:rsidRDefault="007215E4" w:rsidP="00445685">
      <w:pPr>
        <w:numPr>
          <w:ilvl w:val="0"/>
          <w:numId w:val="38"/>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w:t>
      </w:r>
      <w:r w:rsidR="0009280C">
        <w:rPr>
          <w:rFonts w:asciiTheme="minorHAnsi" w:hAnsiTheme="minorHAnsi" w:cstheme="minorHAnsi"/>
          <w:sz w:val="24"/>
          <w:szCs w:val="24"/>
          <w:lang w:val="pt-BR"/>
        </w:rPr>
        <w:t xml:space="preserve">Subtitle: </w:t>
      </w:r>
      <w:r w:rsidR="00592E09" w:rsidRPr="006C26E1">
        <w:rPr>
          <w:rFonts w:asciiTheme="minorHAnsi" w:hAnsiTheme="minorHAnsi" w:cstheme="minorHAnsi"/>
          <w:sz w:val="24"/>
          <w:szCs w:val="24"/>
          <w:lang w:val="pt-BR"/>
        </w:rPr>
        <w:t>thể loại, năm sx</w:t>
      </w:r>
      <w:r w:rsidR="00592E09">
        <w:rPr>
          <w:rFonts w:asciiTheme="minorHAnsi" w:hAnsiTheme="minorHAnsi" w:cstheme="minorHAnsi"/>
          <w:sz w:val="24"/>
          <w:szCs w:val="24"/>
          <w:lang w:val="pt-BR"/>
        </w:rPr>
        <w:t xml:space="preserve"> (phim bộ)/quốc gia (phim lẻ)</w:t>
      </w:r>
      <w:r w:rsidR="00B57ABF">
        <w:rPr>
          <w:rFonts w:asciiTheme="minorHAnsi" w:hAnsiTheme="minorHAnsi" w:cstheme="minorHAnsi"/>
          <w:sz w:val="24"/>
          <w:szCs w:val="24"/>
          <w:lang w:val="pt-BR"/>
        </w:rPr>
        <w:t xml:space="preserve"> (ẩn subtitle nếu chưa có)</w:t>
      </w:r>
      <w:r>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 xml:space="preserve">  </w:t>
      </w:r>
    </w:p>
    <w:p w14:paraId="47CBA9D2" w14:textId="77C34E37" w:rsidR="00D30E9D" w:rsidRPr="006C26E1" w:rsidRDefault="00D30E9D" w:rsidP="00445685">
      <w:pPr>
        <w:numPr>
          <w:ilvl w:val="0"/>
          <w:numId w:val="38"/>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từng video sẽ </w:t>
      </w:r>
      <w:r w:rsidR="00325F5B" w:rsidRPr="006C26E1">
        <w:rPr>
          <w:rFonts w:asciiTheme="minorHAnsi" w:hAnsiTheme="minorHAnsi" w:cstheme="minorHAnsi"/>
          <w:sz w:val="24"/>
          <w:szCs w:val="24"/>
          <w:lang w:val="pt-BR"/>
        </w:rPr>
        <w:t>play vídeo đó dưới dạng full screen</w:t>
      </w:r>
      <w:r w:rsidRPr="006C26E1">
        <w:rPr>
          <w:rFonts w:asciiTheme="minorHAnsi" w:hAnsiTheme="minorHAnsi" w:cstheme="minorHAnsi"/>
          <w:sz w:val="24"/>
          <w:szCs w:val="24"/>
          <w:lang w:val="pt-BR"/>
        </w:rPr>
        <w:t xml:space="preserve">. </w:t>
      </w:r>
      <w:r w:rsidR="00325F5B" w:rsidRPr="006C26E1">
        <w:rPr>
          <w:rFonts w:asciiTheme="minorHAnsi" w:hAnsiTheme="minorHAnsi" w:cstheme="minorHAnsi"/>
          <w:sz w:val="24"/>
          <w:szCs w:val="24"/>
          <w:lang w:val="pt-BR"/>
        </w:rPr>
        <w:t>Người dùng chọn “zoom out” để thoát chế độ full screen và back về màn hình VOD detail trước đó</w:t>
      </w:r>
    </w:p>
    <w:p w14:paraId="169DD4EE" w14:textId="77777777" w:rsidR="00445685" w:rsidRPr="006C26E1" w:rsidRDefault="00445685" w:rsidP="00445685">
      <w:pPr>
        <w:pStyle w:val="ListParagraph"/>
        <w:numPr>
          <w:ilvl w:val="0"/>
          <w:numId w:val="38"/>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31D26364" w14:textId="29DF1269" w:rsidR="00D30E9D" w:rsidRPr="006C26E1" w:rsidRDefault="00D30E9D">
      <w:pPr>
        <w:numPr>
          <w:ilvl w:val="0"/>
          <w:numId w:val="38"/>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2B72CF7C" wp14:editId="6E8E85A3">
            <wp:extent cx="190500" cy="190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xem thêm video liên quan.</w:t>
      </w:r>
      <w:r w:rsidR="00742AC1" w:rsidRPr="006C26E1">
        <w:rPr>
          <w:rFonts w:asciiTheme="minorHAnsi" w:hAnsiTheme="minorHAnsi" w:cstheme="minorHAnsi"/>
          <w:sz w:val="24"/>
          <w:szCs w:val="24"/>
          <w:lang w:val="pt-BR"/>
        </w:rPr>
        <w:t xml:space="preserve"> </w:t>
      </w:r>
      <w:r w:rsidR="00DD2E00" w:rsidRPr="006C26E1">
        <w:rPr>
          <w:rFonts w:asciiTheme="minorHAnsi" w:hAnsiTheme="minorHAnsi" w:cstheme="minorHAnsi"/>
          <w:sz w:val="24"/>
          <w:szCs w:val="24"/>
          <w:lang w:val="pt-BR"/>
        </w:rPr>
        <w:t xml:space="preserve">Màn hình này sẽ hiển thị </w:t>
      </w:r>
      <w:r w:rsidR="00A84046" w:rsidRPr="006C26E1">
        <w:rPr>
          <w:rFonts w:asciiTheme="minorHAnsi" w:hAnsiTheme="minorHAnsi" w:cstheme="minorHAnsi"/>
          <w:sz w:val="24"/>
          <w:szCs w:val="24"/>
          <w:lang w:val="pt-BR"/>
        </w:rPr>
        <w:t>tương tự</w:t>
      </w:r>
      <w:r w:rsidR="00DD2E00" w:rsidRPr="006C26E1">
        <w:rPr>
          <w:rFonts w:asciiTheme="minorHAnsi" w:hAnsiTheme="minorHAnsi" w:cstheme="minorHAnsi"/>
          <w:sz w:val="24"/>
          <w:szCs w:val="24"/>
          <w:lang w:val="pt-BR"/>
        </w:rPr>
        <w:t xml:space="preserve"> mô tả </w:t>
      </w:r>
      <w:r w:rsidR="00A84046" w:rsidRPr="006C26E1">
        <w:rPr>
          <w:rFonts w:asciiTheme="minorHAnsi" w:hAnsiTheme="minorHAnsi" w:cstheme="minorHAnsi"/>
          <w:sz w:val="24"/>
          <w:szCs w:val="24"/>
          <w:lang w:val="pt-BR"/>
        </w:rPr>
        <w:t xml:space="preserve">khi nhấn nut </w:t>
      </w:r>
      <w:r w:rsidR="00A84046" w:rsidRPr="00CC35EC">
        <w:rPr>
          <w:rFonts w:asciiTheme="minorHAnsi" w:hAnsiTheme="minorHAnsi" w:cstheme="minorHAnsi"/>
          <w:noProof/>
          <w:sz w:val="24"/>
          <w:szCs w:val="24"/>
        </w:rPr>
        <w:drawing>
          <wp:inline distT="0" distB="0" distL="0" distR="0" wp14:anchorId="55BDBCA5" wp14:editId="6AFADF07">
            <wp:extent cx="190500" cy="190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A84046" w:rsidRPr="006C26E1">
        <w:rPr>
          <w:rFonts w:asciiTheme="minorHAnsi" w:hAnsiTheme="minorHAnsi" w:cstheme="minorHAnsi"/>
          <w:sz w:val="24"/>
          <w:szCs w:val="24"/>
          <w:lang w:val="pt-BR"/>
        </w:rPr>
        <w:t xml:space="preserve"> ở</w:t>
      </w:r>
      <w:r w:rsidR="00DD2E00" w:rsidRPr="006C26E1">
        <w:rPr>
          <w:rFonts w:asciiTheme="minorHAnsi" w:hAnsiTheme="minorHAnsi" w:cstheme="minorHAnsi"/>
          <w:sz w:val="24"/>
          <w:szCs w:val="24"/>
          <w:lang w:val="pt-BR"/>
        </w:rPr>
        <w:t xml:space="preserve"> </w:t>
      </w:r>
      <w:r w:rsidR="00A84046" w:rsidRPr="006C26E1">
        <w:rPr>
          <w:rFonts w:asciiTheme="minorHAnsi" w:hAnsiTheme="minorHAnsi" w:cstheme="minorHAnsi"/>
          <w:sz w:val="24"/>
          <w:szCs w:val="24"/>
          <w:lang w:val="pt-BR"/>
        </w:rPr>
        <w:t xml:space="preserve">Mục tuyển chọn </w:t>
      </w:r>
      <w:r w:rsidR="00325F5B" w:rsidRPr="006C26E1">
        <w:rPr>
          <w:rFonts w:asciiTheme="minorHAnsi" w:hAnsiTheme="minorHAnsi" w:cstheme="minorHAnsi"/>
          <w:sz w:val="24"/>
          <w:szCs w:val="24"/>
          <w:lang w:val="pt-BR"/>
        </w:rPr>
        <w:t xml:space="preserve">với lưu ý sau: </w:t>
      </w:r>
      <w:r w:rsidR="00F335C9" w:rsidRPr="006C26E1">
        <w:rPr>
          <w:rFonts w:asciiTheme="minorHAnsi" w:hAnsiTheme="minorHAnsi" w:cstheme="minorHAnsi"/>
          <w:sz w:val="24"/>
          <w:szCs w:val="24"/>
          <w:lang w:val="pt-BR"/>
        </w:rPr>
        <w:t xml:space="preserve">khi người dùng nhấn vào từng vídeo sẽ play vídeo đó dưới dạng full screen, không mở details. </w:t>
      </w:r>
    </w:p>
    <w:p w14:paraId="7B82DC67" w14:textId="77777777" w:rsidR="00D30E9D" w:rsidRPr="006C26E1" w:rsidRDefault="00D30E9D">
      <w:pPr>
        <w:numPr>
          <w:ilvl w:val="0"/>
          <w:numId w:val="38"/>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Trong trường hợp chỉ có từ 1-3 video, icon </w:t>
      </w:r>
      <w:r w:rsidRPr="00CC35EC">
        <w:rPr>
          <w:rFonts w:asciiTheme="minorHAnsi" w:hAnsiTheme="minorHAnsi" w:cstheme="minorHAnsi"/>
          <w:noProof/>
          <w:sz w:val="24"/>
          <w:szCs w:val="24"/>
        </w:rPr>
        <w:drawing>
          <wp:inline distT="0" distB="0" distL="0" distR="0" wp14:anchorId="6CA9A3E4" wp14:editId="43014E66">
            <wp:extent cx="190500" cy="19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sẽ được ẩn đi.</w:t>
      </w:r>
    </w:p>
    <w:p w14:paraId="3B78A63E" w14:textId="77777777" w:rsidR="007215E4" w:rsidRDefault="007215E4" w:rsidP="00D30E9D">
      <w:pPr>
        <w:rPr>
          <w:rFonts w:asciiTheme="minorHAnsi" w:hAnsiTheme="minorHAnsi" w:cstheme="minorHAnsi"/>
          <w:b/>
          <w:sz w:val="24"/>
          <w:szCs w:val="24"/>
          <w:lang w:val="pt-BR"/>
        </w:rPr>
      </w:pPr>
    </w:p>
    <w:p w14:paraId="7EF8E878" w14:textId="05C396B1" w:rsidR="00D30E9D" w:rsidRPr="006C26E1" w:rsidRDefault="00D30E9D" w:rsidP="00D30E9D">
      <w:pPr>
        <w:rPr>
          <w:rFonts w:asciiTheme="minorHAnsi" w:hAnsiTheme="minorHAnsi" w:cstheme="minorHAnsi"/>
          <w:b/>
          <w:sz w:val="24"/>
          <w:szCs w:val="24"/>
          <w:lang w:val="pt-BR"/>
        </w:rPr>
      </w:pPr>
      <w:r w:rsidRPr="006C26E1">
        <w:rPr>
          <w:rFonts w:asciiTheme="minorHAnsi" w:hAnsiTheme="minorHAnsi" w:cstheme="minorHAnsi"/>
          <w:b/>
          <w:sz w:val="24"/>
          <w:szCs w:val="24"/>
          <w:lang w:val="pt-BR"/>
        </w:rPr>
        <w:t>Có thể bạ</w:t>
      </w:r>
      <w:r w:rsidR="00445685" w:rsidRPr="006C26E1">
        <w:rPr>
          <w:rFonts w:asciiTheme="minorHAnsi" w:hAnsiTheme="minorHAnsi" w:cstheme="minorHAnsi"/>
          <w:b/>
          <w:sz w:val="24"/>
          <w:szCs w:val="24"/>
          <w:lang w:val="pt-BR"/>
        </w:rPr>
        <w:t>n thích</w:t>
      </w:r>
    </w:p>
    <w:p w14:paraId="0C214FFF" w14:textId="77777777" w:rsidR="00D30E9D" w:rsidRPr="006C26E1" w:rsidRDefault="00D30E9D" w:rsidP="00F06541">
      <w:pPr>
        <w:numPr>
          <w:ilvl w:val="0"/>
          <w:numId w:val="37"/>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các phim có cùng thể loại hoặc những phim được theo dõi bởi nhiều users đã xem phim này (</w:t>
      </w:r>
      <w:r w:rsidR="00F06541" w:rsidRPr="006C26E1">
        <w:rPr>
          <w:rFonts w:asciiTheme="minorHAnsi" w:hAnsiTheme="minorHAnsi" w:cstheme="minorHAnsi"/>
          <w:sz w:val="24"/>
          <w:szCs w:val="24"/>
          <w:lang w:val="pt-BR"/>
        </w:rPr>
        <w:t xml:space="preserve">Collaborative Filtering - </w:t>
      </w:r>
      <w:r w:rsidRPr="006C26E1">
        <w:rPr>
          <w:rFonts w:asciiTheme="minorHAnsi" w:hAnsiTheme="minorHAnsi" w:cstheme="minorHAnsi"/>
          <w:sz w:val="24"/>
          <w:szCs w:val="24"/>
          <w:lang w:val="pt-BR"/>
        </w:rPr>
        <w:t xml:space="preserve">VD: Có 10 người xem phim A, trong đó 5/10 người cũng xem phim B thì phim B sẽ được hiển thị trong danh sách Có thể bạn thích của phim A). </w:t>
      </w:r>
    </w:p>
    <w:p w14:paraId="0887342E" w14:textId="77777777" w:rsidR="00D30E9D" w:rsidRPr="006C26E1" w:rsidRDefault="00D30E9D" w:rsidP="00D30E9D">
      <w:pPr>
        <w:numPr>
          <w:ilvl w:val="0"/>
          <w:numId w:val="37"/>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Danh sách phim hiển thị dạng slide ngang, row default = 1. Thứ tự sắp xếp theo phim mới nhất.</w:t>
      </w:r>
    </w:p>
    <w:p w14:paraId="56B52450" w14:textId="77777777"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tỉ lệ 1.45.</w:t>
      </w:r>
    </w:p>
    <w:p w14:paraId="134983F6" w14:textId="77777777"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có thể vuốt sang trái để xem tiếp các phim, giới hạn chỉ có 10 phim.</w:t>
      </w:r>
    </w:p>
    <w:p w14:paraId="12B8E161" w14:textId="023412F3" w:rsidR="00D30E9D" w:rsidRPr="006C26E1" w:rsidRDefault="007215E4"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Title: tên phim. Subtitle:</w:t>
      </w:r>
      <w:r>
        <w:rPr>
          <w:rFonts w:asciiTheme="minorHAnsi" w:hAnsiTheme="minorHAnsi" w:cstheme="minorHAnsi"/>
          <w:sz w:val="24"/>
          <w:szCs w:val="24"/>
          <w:lang w:val="pt-BR"/>
        </w:rPr>
        <w:t xml:space="preserve"> </w:t>
      </w:r>
      <w:r w:rsidR="00680952" w:rsidRPr="006C26E1">
        <w:rPr>
          <w:rFonts w:asciiTheme="minorHAnsi" w:hAnsiTheme="minorHAnsi" w:cstheme="minorHAnsi"/>
          <w:sz w:val="24"/>
          <w:szCs w:val="24"/>
          <w:lang w:val="pt-BR"/>
        </w:rPr>
        <w:t>thể loại, năm sx</w:t>
      </w:r>
      <w:r w:rsidR="00680952">
        <w:rPr>
          <w:rFonts w:asciiTheme="minorHAnsi" w:hAnsiTheme="minorHAnsi" w:cstheme="minorHAnsi"/>
          <w:sz w:val="24"/>
          <w:szCs w:val="24"/>
          <w:lang w:val="pt-BR"/>
        </w:rPr>
        <w:t xml:space="preserve"> (phim bộ)/quốc gia (phim lẻ)</w:t>
      </w:r>
    </w:p>
    <w:p w14:paraId="3E8AFA9B" w14:textId="77777777"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từng poster sẽ vào trang chi tiết của phim đó. </w:t>
      </w:r>
    </w:p>
    <w:p w14:paraId="4CB24DBB" w14:textId="77777777" w:rsidR="00445685" w:rsidRPr="006C26E1" w:rsidRDefault="00445685" w:rsidP="00445685">
      <w:pPr>
        <w:pStyle w:val="ListParagraph"/>
        <w:numPr>
          <w:ilvl w:val="0"/>
          <w:numId w:val="38"/>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286D5686" w14:textId="04F6B9CE" w:rsidR="00D30E9D" w:rsidRPr="006C26E1" w:rsidRDefault="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2429808A" wp14:editId="6734EDAC">
            <wp:extent cx="19050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xem thêm.</w:t>
      </w:r>
      <w:r w:rsidR="00A84046" w:rsidRPr="006C26E1">
        <w:rPr>
          <w:rFonts w:asciiTheme="minorHAnsi" w:hAnsiTheme="minorHAnsi" w:cstheme="minorHAnsi"/>
          <w:sz w:val="24"/>
          <w:szCs w:val="24"/>
          <w:lang w:val="pt-BR"/>
        </w:rPr>
        <w:t xml:space="preserve"> Màn hình này sẽ hiển thị tương tự mô tả khi nhấn nut </w:t>
      </w:r>
      <w:r w:rsidR="00A84046" w:rsidRPr="00CC35EC">
        <w:rPr>
          <w:rFonts w:asciiTheme="minorHAnsi" w:hAnsiTheme="minorHAnsi" w:cstheme="minorHAnsi"/>
          <w:noProof/>
          <w:sz w:val="24"/>
          <w:szCs w:val="24"/>
        </w:rPr>
        <w:drawing>
          <wp:inline distT="0" distB="0" distL="0" distR="0" wp14:anchorId="0842C2D2" wp14:editId="0438A17F">
            <wp:extent cx="190500" cy="190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A84046" w:rsidRPr="006C26E1">
        <w:rPr>
          <w:rFonts w:asciiTheme="minorHAnsi" w:hAnsiTheme="minorHAnsi" w:cstheme="minorHAnsi"/>
          <w:sz w:val="24"/>
          <w:szCs w:val="24"/>
          <w:lang w:val="pt-BR"/>
        </w:rPr>
        <w:t xml:space="preserve"> ở Mục tuyển chọn</w:t>
      </w:r>
    </w:p>
    <w:p w14:paraId="61319B8A" w14:textId="77777777" w:rsidR="00D30E9D" w:rsidRPr="006C26E1" w:rsidRDefault="00D30E9D" w:rsidP="00D30E9D">
      <w:pPr>
        <w:ind w:left="720"/>
        <w:contextualSpacing/>
        <w:rPr>
          <w:rFonts w:asciiTheme="minorHAnsi" w:hAnsiTheme="minorHAnsi" w:cstheme="minorHAnsi"/>
          <w:sz w:val="24"/>
          <w:szCs w:val="24"/>
          <w:lang w:val="pt-BR"/>
        </w:rPr>
      </w:pPr>
    </w:p>
    <w:p w14:paraId="31A560F4"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748EBA85" wp14:editId="229674C2">
            <wp:extent cx="3917826" cy="3073400"/>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ail-video-info-bl.png"/>
                    <pic:cNvPicPr/>
                  </pic:nvPicPr>
                  <pic:blipFill>
                    <a:blip r:embed="rId105">
                      <a:extLst>
                        <a:ext uri="{28A0092B-C50C-407E-A947-70E740481C1C}">
                          <a14:useLocalDpi xmlns:a14="http://schemas.microsoft.com/office/drawing/2010/main" val="0"/>
                        </a:ext>
                      </a:extLst>
                    </a:blip>
                    <a:stretch>
                      <a:fillRect/>
                    </a:stretch>
                  </pic:blipFill>
                  <pic:spPr>
                    <a:xfrm>
                      <a:off x="0" y="0"/>
                      <a:ext cx="3938374" cy="3089519"/>
                    </a:xfrm>
                    <a:prstGeom prst="rect">
                      <a:avLst/>
                    </a:prstGeom>
                  </pic:spPr>
                </pic:pic>
              </a:graphicData>
            </a:graphic>
          </wp:inline>
        </w:drawing>
      </w:r>
    </w:p>
    <w:p w14:paraId="1943657E" w14:textId="7547DF7D" w:rsidR="00D30E9D" w:rsidRPr="006C26E1" w:rsidRDefault="00D30E9D" w:rsidP="00D30E9D">
      <w:pPr>
        <w:spacing w:after="200" w:line="240" w:lineRule="auto"/>
        <w:rPr>
          <w:rFonts w:asciiTheme="minorHAnsi" w:hAnsiTheme="minorHAnsi" w:cstheme="minorHAnsi"/>
          <w:i/>
          <w:iCs/>
          <w:color w:val="1F497D" w:themeColor="text2"/>
          <w:sz w:val="24"/>
          <w:szCs w:val="24"/>
          <w:lang w:val="pt-BR"/>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12</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Mục Thông tin - Bình luận</w:t>
      </w:r>
    </w:p>
    <w:p w14:paraId="70DF735C" w14:textId="77777777" w:rsidR="00D30E9D" w:rsidRPr="006C26E1" w:rsidRDefault="00D30E9D" w:rsidP="00D30E9D">
      <w:pPr>
        <w:ind w:left="720"/>
        <w:contextualSpacing/>
        <w:rPr>
          <w:rFonts w:asciiTheme="minorHAnsi" w:hAnsiTheme="minorHAnsi" w:cstheme="minorHAnsi"/>
          <w:sz w:val="24"/>
          <w:szCs w:val="24"/>
          <w:lang w:val="pt-BR"/>
        </w:rPr>
      </w:pPr>
    </w:p>
    <w:p w14:paraId="2B229077"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Thông tin: Khi người dùng nhấn vào tab thông tin, sẽ giúp người dùng back to top.</w:t>
      </w:r>
    </w:p>
    <w:p w14:paraId="305A05CF"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Bình luận:</w:t>
      </w:r>
    </w:p>
    <w:p w14:paraId="406C5C6C" w14:textId="77777777" w:rsidR="00D30E9D" w:rsidRPr="006C26E1" w:rsidRDefault="00D30E9D" w:rsidP="00D30E9D">
      <w:pPr>
        <w:numPr>
          <w:ilvl w:val="0"/>
          <w:numId w:val="39"/>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(1) Title: bình luận, số lượng bình luận.</w:t>
      </w:r>
    </w:p>
    <w:p w14:paraId="46C80DE2" w14:textId="0789934F" w:rsidR="00D30E9D" w:rsidRPr="006C26E1" w:rsidRDefault="00D30E9D" w:rsidP="00D30E9D">
      <w:pPr>
        <w:numPr>
          <w:ilvl w:val="0"/>
          <w:numId w:val="40"/>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(2) Avatar, tên user, thời gian bình luận, (3) số lượt like.</w:t>
      </w:r>
      <w:r w:rsidR="00241D1E" w:rsidRPr="006C26E1">
        <w:rPr>
          <w:rFonts w:asciiTheme="minorHAnsi" w:hAnsiTheme="minorHAnsi" w:cstheme="minorHAnsi"/>
          <w:sz w:val="24"/>
          <w:szCs w:val="24"/>
          <w:lang w:val="pt-BR"/>
        </w:rPr>
        <w:t xml:space="preserve"> </w:t>
      </w:r>
      <w:r w:rsidR="008054AA" w:rsidRPr="006C26E1">
        <w:rPr>
          <w:rFonts w:asciiTheme="minorHAnsi" w:hAnsiTheme="minorHAnsi" w:cstheme="minorHAnsi"/>
          <w:sz w:val="24"/>
          <w:szCs w:val="24"/>
          <w:lang w:val="pt-BR"/>
        </w:rPr>
        <w:t xml:space="preserve">Cho phép nhấn để like. </w:t>
      </w:r>
    </w:p>
    <w:p w14:paraId="0AECC48C" w14:textId="77777777" w:rsidR="00D30E9D" w:rsidRPr="006C26E1" w:rsidRDefault="00D30E9D" w:rsidP="00D30E9D">
      <w:pPr>
        <w:numPr>
          <w:ilvl w:val="0"/>
          <w:numId w:val="40"/>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Nội dung bình luận (4): giới hạn không quá 4 dòng text.</w:t>
      </w:r>
    </w:p>
    <w:p w14:paraId="04A6E156" w14:textId="77777777" w:rsidR="00D30E9D" w:rsidRPr="006C26E1" w:rsidRDefault="00D30E9D" w:rsidP="00D30E9D">
      <w:pPr>
        <w:numPr>
          <w:ilvl w:val="0"/>
          <w:numId w:val="40"/>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(5): người dùng nhập bình luận tại đây, nhấn enter để gửi bình luận.</w:t>
      </w:r>
    </w:p>
    <w:p w14:paraId="66AABE8F" w14:textId="77777777" w:rsidR="00D30E9D" w:rsidRPr="006C26E1" w:rsidRDefault="00D30E9D" w:rsidP="00D30E9D">
      <w:pPr>
        <w:numPr>
          <w:ilvl w:val="0"/>
          <w:numId w:val="40"/>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Trong trường hợp người dùng chưa đăng ký/ đăng nhập bấm vào ô (5), ứng dụng sẽ gọi yêu cầu đăng ký/ đăng nhập.</w:t>
      </w:r>
    </w:p>
    <w:p w14:paraId="0025AEE2" w14:textId="77777777" w:rsidR="00D30E9D" w:rsidRPr="006C26E1" w:rsidRDefault="00D30E9D" w:rsidP="00D30E9D">
      <w:pPr>
        <w:numPr>
          <w:ilvl w:val="0"/>
          <w:numId w:val="40"/>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Khi bình luận load đến trang thứ 2, button Back to top sẽ xuất hiện ở góc phải màn hình.</w:t>
      </w:r>
    </w:p>
    <w:p w14:paraId="5C04E212" w14:textId="77777777" w:rsidR="00D30E9D" w:rsidRPr="006C26E1" w:rsidRDefault="00D30E9D" w:rsidP="00D30E9D">
      <w:pPr>
        <w:keepNext/>
        <w:keepLines/>
        <w:numPr>
          <w:ilvl w:val="3"/>
          <w:numId w:val="1"/>
        </w:numPr>
        <w:spacing w:before="240" w:after="240"/>
        <w:ind w:left="864"/>
        <w:outlineLvl w:val="3"/>
        <w:rPr>
          <w:rFonts w:asciiTheme="minorHAnsi" w:eastAsiaTheme="majorEastAsia" w:hAnsiTheme="minorHAnsi" w:cstheme="minorHAnsi"/>
          <w:bCs/>
          <w:i/>
          <w:iCs/>
          <w:color w:val="006BA6"/>
          <w:sz w:val="24"/>
          <w:szCs w:val="24"/>
          <w:lang w:val="pt-BR"/>
        </w:rPr>
      </w:pPr>
      <w:bookmarkStart w:id="3554" w:name="_Detail_phim_tuyển"/>
      <w:bookmarkEnd w:id="3554"/>
      <w:r w:rsidRPr="006C26E1">
        <w:rPr>
          <w:rFonts w:asciiTheme="minorHAnsi" w:eastAsiaTheme="majorEastAsia" w:hAnsiTheme="minorHAnsi" w:cstheme="minorHAnsi"/>
          <w:bCs/>
          <w:i/>
          <w:iCs/>
          <w:color w:val="006BA6"/>
          <w:sz w:val="24"/>
          <w:szCs w:val="24"/>
          <w:lang w:val="pt-BR"/>
        </w:rPr>
        <w:lastRenderedPageBreak/>
        <w:t>Detail phim tuyển tập</w:t>
      </w:r>
    </w:p>
    <w:p w14:paraId="3A413BF6"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0109F472" wp14:editId="75F37534">
            <wp:extent cx="2299440" cy="4686271"/>
            <wp:effectExtent l="0" t="0" r="571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tail-phim-tuyen tap.png"/>
                    <pic:cNvPicPr/>
                  </pic:nvPicPr>
                  <pic:blipFill>
                    <a:blip r:embed="rId106">
                      <a:extLst>
                        <a:ext uri="{28A0092B-C50C-407E-A947-70E740481C1C}">
                          <a14:useLocalDpi xmlns:a14="http://schemas.microsoft.com/office/drawing/2010/main" val="0"/>
                        </a:ext>
                      </a:extLst>
                    </a:blip>
                    <a:stretch>
                      <a:fillRect/>
                    </a:stretch>
                  </pic:blipFill>
                  <pic:spPr>
                    <a:xfrm>
                      <a:off x="0" y="0"/>
                      <a:ext cx="2299440" cy="4686271"/>
                    </a:xfrm>
                    <a:prstGeom prst="rect">
                      <a:avLst/>
                    </a:prstGeom>
                  </pic:spPr>
                </pic:pic>
              </a:graphicData>
            </a:graphic>
          </wp:inline>
        </w:drawing>
      </w:r>
    </w:p>
    <w:p w14:paraId="48A3D6D1" w14:textId="6155C475"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13</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Trang detail phim tuyển tập</w:t>
      </w:r>
    </w:p>
    <w:p w14:paraId="41CC1886"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Bao gồm: </w:t>
      </w:r>
    </w:p>
    <w:p w14:paraId="0F410930" w14:textId="77777777" w:rsidR="00D30E9D" w:rsidRPr="006C26E1" w:rsidRDefault="00D30E9D" w:rsidP="00D30E9D">
      <w:pPr>
        <w:rPr>
          <w:rFonts w:asciiTheme="minorHAnsi" w:hAnsiTheme="minorHAnsi" w:cstheme="minorHAnsi"/>
          <w:b/>
          <w:sz w:val="24"/>
          <w:szCs w:val="24"/>
          <w:lang w:val="pt-BR"/>
        </w:rPr>
      </w:pPr>
      <w:r w:rsidRPr="006C26E1">
        <w:rPr>
          <w:rFonts w:asciiTheme="minorHAnsi" w:hAnsiTheme="minorHAnsi" w:cstheme="minorHAnsi"/>
          <w:b/>
          <w:sz w:val="24"/>
          <w:szCs w:val="24"/>
        </w:rPr>
        <w:t xml:space="preserve">Mục </w:t>
      </w:r>
      <w:r w:rsidRPr="006C26E1">
        <w:rPr>
          <w:rFonts w:asciiTheme="minorHAnsi" w:hAnsiTheme="minorHAnsi" w:cstheme="minorHAnsi"/>
          <w:b/>
          <w:sz w:val="24"/>
          <w:szCs w:val="24"/>
          <w:lang w:val="pt-BR"/>
        </w:rPr>
        <w:t>Tậ</w:t>
      </w:r>
      <w:r w:rsidR="0084326D" w:rsidRPr="006C26E1">
        <w:rPr>
          <w:rFonts w:asciiTheme="minorHAnsi" w:hAnsiTheme="minorHAnsi" w:cstheme="minorHAnsi"/>
          <w:b/>
          <w:sz w:val="24"/>
          <w:szCs w:val="24"/>
          <w:lang w:val="pt-BR"/>
        </w:rPr>
        <w:t>p phim</w:t>
      </w:r>
    </w:p>
    <w:p w14:paraId="1570B616" w14:textId="77777777" w:rsidR="00D30E9D" w:rsidRPr="006C26E1" w:rsidRDefault="00D30E9D" w:rsidP="00D30E9D">
      <w:pPr>
        <w:numPr>
          <w:ilvl w:val="0"/>
          <w:numId w:val="4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hàng ngang, row = 1. Người dùng có thể vuốt sang trái để xem tiếp các tập phim.</w:t>
      </w:r>
    </w:p>
    <w:p w14:paraId="37954B08" w14:textId="43E4E1D1" w:rsidR="00D30E9D" w:rsidRPr="006C26E1" w:rsidRDefault="00D30E9D">
      <w:pPr>
        <w:numPr>
          <w:ilvl w:val="0"/>
          <w:numId w:val="4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17E44A26" wp14:editId="2BFD555E">
            <wp:extent cx="190500" cy="190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xem thêm số tập.</w:t>
      </w:r>
      <w:r w:rsidR="008054AA" w:rsidRPr="006C26E1">
        <w:rPr>
          <w:rFonts w:asciiTheme="minorHAnsi" w:hAnsiTheme="minorHAnsi" w:cstheme="minorHAnsi"/>
          <w:sz w:val="24"/>
          <w:szCs w:val="24"/>
          <w:lang w:val="pt-BR"/>
        </w:rPr>
        <w:t xml:space="preserve"> </w:t>
      </w:r>
    </w:p>
    <w:p w14:paraId="7F3A9001" w14:textId="77777777" w:rsidR="00D30E9D" w:rsidRPr="006C26E1" w:rsidRDefault="00D30E9D" w:rsidP="00D30E9D">
      <w:pPr>
        <w:rPr>
          <w:rFonts w:asciiTheme="minorHAnsi" w:hAnsiTheme="minorHAnsi" w:cstheme="minorHAnsi"/>
          <w:b/>
          <w:sz w:val="24"/>
          <w:szCs w:val="24"/>
          <w:lang w:val="pt-BR"/>
        </w:rPr>
      </w:pPr>
      <w:r w:rsidRPr="006C26E1">
        <w:rPr>
          <w:rFonts w:asciiTheme="minorHAnsi" w:hAnsiTheme="minorHAnsi" w:cstheme="minorHAnsi"/>
          <w:b/>
          <w:sz w:val="24"/>
          <w:szCs w:val="24"/>
          <w:lang w:val="pt-BR"/>
        </w:rPr>
        <w:t>Pop up tậ</w:t>
      </w:r>
      <w:r w:rsidR="0084326D" w:rsidRPr="006C26E1">
        <w:rPr>
          <w:rFonts w:asciiTheme="minorHAnsi" w:hAnsiTheme="minorHAnsi" w:cstheme="minorHAnsi"/>
          <w:b/>
          <w:sz w:val="24"/>
          <w:szCs w:val="24"/>
          <w:lang w:val="pt-BR"/>
        </w:rPr>
        <w:t>p phim</w:t>
      </w:r>
    </w:p>
    <w:p w14:paraId="3891630B" w14:textId="77777777" w:rsidR="00D30E9D" w:rsidRPr="006C26E1" w:rsidRDefault="00D30E9D" w:rsidP="00D30E9D">
      <w:pPr>
        <w:keepNext/>
        <w:ind w:left="360"/>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30C0CE84" wp14:editId="6FBF6FD9">
            <wp:extent cx="2594344" cy="5287284"/>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tail_so-tap_popup.png"/>
                    <pic:cNvPicPr/>
                  </pic:nvPicPr>
                  <pic:blipFill>
                    <a:blip r:embed="rId107">
                      <a:extLst>
                        <a:ext uri="{28A0092B-C50C-407E-A947-70E740481C1C}">
                          <a14:useLocalDpi xmlns:a14="http://schemas.microsoft.com/office/drawing/2010/main" val="0"/>
                        </a:ext>
                      </a:extLst>
                    </a:blip>
                    <a:stretch>
                      <a:fillRect/>
                    </a:stretch>
                  </pic:blipFill>
                  <pic:spPr>
                    <a:xfrm>
                      <a:off x="0" y="0"/>
                      <a:ext cx="2603767" cy="5306489"/>
                    </a:xfrm>
                    <a:prstGeom prst="rect">
                      <a:avLst/>
                    </a:prstGeom>
                  </pic:spPr>
                </pic:pic>
              </a:graphicData>
            </a:graphic>
          </wp:inline>
        </w:drawing>
      </w:r>
      <w:r w:rsidRPr="006C26E1">
        <w:rPr>
          <w:rFonts w:asciiTheme="minorHAnsi" w:hAnsiTheme="minorHAnsi" w:cstheme="minorHAnsi"/>
          <w:sz w:val="24"/>
          <w:szCs w:val="24"/>
        </w:rPr>
        <w:t xml:space="preserve">       </w:t>
      </w:r>
      <w:r w:rsidRPr="00CC35EC">
        <w:rPr>
          <w:rFonts w:asciiTheme="minorHAnsi" w:hAnsiTheme="minorHAnsi" w:cstheme="minorHAnsi"/>
          <w:noProof/>
          <w:sz w:val="24"/>
          <w:szCs w:val="24"/>
        </w:rPr>
        <w:drawing>
          <wp:inline distT="0" distB="0" distL="0" distR="0" wp14:anchorId="1E32C621" wp14:editId="1CE7A1DA">
            <wp:extent cx="2594344" cy="5287287"/>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tail_so-tap-theo-chu-de.png"/>
                    <pic:cNvPicPr/>
                  </pic:nvPicPr>
                  <pic:blipFill>
                    <a:blip r:embed="rId108">
                      <a:extLst>
                        <a:ext uri="{28A0092B-C50C-407E-A947-70E740481C1C}">
                          <a14:useLocalDpi xmlns:a14="http://schemas.microsoft.com/office/drawing/2010/main" val="0"/>
                        </a:ext>
                      </a:extLst>
                    </a:blip>
                    <a:stretch>
                      <a:fillRect/>
                    </a:stretch>
                  </pic:blipFill>
                  <pic:spPr>
                    <a:xfrm>
                      <a:off x="0" y="0"/>
                      <a:ext cx="2604631" cy="5308253"/>
                    </a:xfrm>
                    <a:prstGeom prst="rect">
                      <a:avLst/>
                    </a:prstGeom>
                  </pic:spPr>
                </pic:pic>
              </a:graphicData>
            </a:graphic>
          </wp:inline>
        </w:drawing>
      </w:r>
    </w:p>
    <w:p w14:paraId="78E3321C" w14:textId="717B427C" w:rsidR="00D30E9D" w:rsidRPr="006C26E1" w:rsidRDefault="00D30E9D" w:rsidP="00D30E9D">
      <w:pPr>
        <w:spacing w:after="200" w:line="240" w:lineRule="auto"/>
        <w:ind w:left="720"/>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14</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Số tập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15</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Tập theo chủ đề</w:t>
      </w:r>
    </w:p>
    <w:p w14:paraId="202C1F8C" w14:textId="49C15943" w:rsidR="00D30E9D" w:rsidRPr="006C26E1" w:rsidRDefault="00210A8B" w:rsidP="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B</w:t>
      </w:r>
      <w:r w:rsidR="00D30E9D" w:rsidRPr="006C26E1">
        <w:rPr>
          <w:rFonts w:asciiTheme="minorHAnsi" w:hAnsiTheme="minorHAnsi" w:cstheme="minorHAnsi"/>
          <w:sz w:val="24"/>
          <w:szCs w:val="24"/>
        </w:rPr>
        <w:t>utton Theo dõi sẽ hiển thị bên dưới</w:t>
      </w:r>
      <w:r w:rsidRPr="006C26E1">
        <w:rPr>
          <w:rFonts w:asciiTheme="minorHAnsi" w:hAnsiTheme="minorHAnsi" w:cstheme="minorHAnsi"/>
          <w:sz w:val="24"/>
          <w:szCs w:val="24"/>
        </w:rPr>
        <w:t xml:space="preserve">, </w:t>
      </w:r>
      <w:r w:rsidRPr="006C26E1">
        <w:rPr>
          <w:rFonts w:asciiTheme="minorHAnsi" w:hAnsiTheme="minorHAnsi" w:cstheme="minorHAnsi"/>
          <w:sz w:val="24"/>
          <w:szCs w:val="24"/>
          <w:lang w:val="pt-BR"/>
        </w:rPr>
        <w:t>chỉ enable đối với phim bộ đang cập nhật tập, những trường hợp còn lại sẽ disable button này.</w:t>
      </w:r>
    </w:p>
    <w:p w14:paraId="6E275C07" w14:textId="0B6257C4" w:rsidR="00D30E9D" w:rsidRPr="006C26E1" w:rsidRDefault="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 xml:space="preserve">Nhấn </w:t>
      </w:r>
      <w:r w:rsidRPr="00CC35EC">
        <w:rPr>
          <w:rFonts w:asciiTheme="minorHAnsi" w:hAnsiTheme="minorHAnsi" w:cstheme="minorHAnsi"/>
          <w:noProof/>
          <w:sz w:val="24"/>
          <w:szCs w:val="24"/>
        </w:rPr>
        <w:drawing>
          <wp:inline distT="0" distB="0" distL="0" distR="0" wp14:anchorId="7D38F511" wp14:editId="0D1E9B51">
            <wp:extent cx="1905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elete.png"/>
                    <pic:cNvPicPr/>
                  </pic:nvPicPr>
                  <pic:blipFill>
                    <a:blip r:embed="rId1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rPr>
        <w:t xml:space="preserve"> </w:t>
      </w:r>
      <w:r w:rsidR="00335B5A" w:rsidRPr="006C26E1">
        <w:rPr>
          <w:rFonts w:asciiTheme="minorHAnsi" w:hAnsiTheme="minorHAnsi" w:cstheme="minorHAnsi"/>
          <w:sz w:val="24"/>
          <w:szCs w:val="24"/>
        </w:rPr>
        <w:t xml:space="preserve">hoặc nút “back” trên thiết bị </w:t>
      </w:r>
      <w:r w:rsidRPr="006C26E1">
        <w:rPr>
          <w:rFonts w:asciiTheme="minorHAnsi" w:hAnsiTheme="minorHAnsi" w:cstheme="minorHAnsi"/>
          <w:sz w:val="24"/>
          <w:szCs w:val="24"/>
        </w:rPr>
        <w:t xml:space="preserve">để tắt pop up tập phim. </w:t>
      </w:r>
    </w:p>
    <w:p w14:paraId="2C03443C" w14:textId="77777777" w:rsidR="00D30E9D" w:rsidRPr="006C26E1" w:rsidRDefault="00D30E9D" w:rsidP="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Với những tập phim có title, ngoài tab số tập (1) sẽ có thêm tab tập theo chủ đề (2).</w:t>
      </w:r>
    </w:p>
    <w:p w14:paraId="75D0FE4F" w14:textId="77777777" w:rsidR="00D30E9D" w:rsidRPr="006C26E1" w:rsidRDefault="00D30E9D" w:rsidP="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Số tập: hiển thị dạng grid, col = 6, row default = 3. Số row có thể thay đổi tùy vào màn hình để hạn chế khoảng trống quá nhiều. Khi thay đổi số row, (5) sẽ tự động update.</w:t>
      </w:r>
    </w:p>
    <w:p w14:paraId="639E7D01" w14:textId="77777777" w:rsidR="00D30E9D" w:rsidRPr="006C26E1" w:rsidRDefault="00D30E9D" w:rsidP="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Tập theo chủ đề: hiển thị dạng list.</w:t>
      </w:r>
    </w:p>
    <w:p w14:paraId="55F9A73D" w14:textId="5A62EA2A" w:rsidR="00D30E9D" w:rsidRPr="006C26E1" w:rsidRDefault="00D30E9D" w:rsidP="00D30E9D">
      <w:pPr>
        <w:numPr>
          <w:ilvl w:val="0"/>
          <w:numId w:val="36"/>
        </w:numPr>
        <w:contextualSpacing/>
        <w:rPr>
          <w:rFonts w:asciiTheme="minorHAnsi" w:hAnsiTheme="minorHAnsi" w:cstheme="minorHAnsi"/>
          <w:sz w:val="24"/>
          <w:szCs w:val="24"/>
        </w:rPr>
      </w:pPr>
      <w:r w:rsidRPr="006C26E1">
        <w:rPr>
          <w:rFonts w:asciiTheme="minorHAnsi" w:hAnsiTheme="minorHAnsi" w:cstheme="minorHAnsi"/>
          <w:sz w:val="24"/>
          <w:szCs w:val="24"/>
        </w:rPr>
        <w:t>(7) Title phim</w:t>
      </w:r>
      <w:r w:rsidR="0009280C" w:rsidRPr="0009280C">
        <w:rPr>
          <w:rFonts w:asciiTheme="minorHAnsi" w:hAnsiTheme="minorHAnsi" w:cstheme="minorHAnsi"/>
          <w:sz w:val="24"/>
          <w:szCs w:val="24"/>
          <w:lang w:val="pt-BR"/>
        </w:rPr>
        <w:t xml:space="preserve"> </w:t>
      </w:r>
      <w:r w:rsidR="005846B1">
        <w:rPr>
          <w:rFonts w:asciiTheme="minorHAnsi" w:hAnsiTheme="minorHAnsi" w:cstheme="minorHAnsi"/>
          <w:sz w:val="24"/>
          <w:szCs w:val="24"/>
          <w:lang w:val="pt-BR"/>
        </w:rPr>
        <w:t xml:space="preserve">(nếu </w:t>
      </w:r>
      <w:r w:rsidR="005846B1" w:rsidRPr="00A84EF4">
        <w:rPr>
          <w:rFonts w:asciiTheme="minorHAnsi" w:hAnsiTheme="minorHAnsi" w:cstheme="minorHAnsi"/>
          <w:sz w:val="24"/>
          <w:szCs w:val="24"/>
          <w:lang w:val="pt-BR"/>
        </w:rPr>
        <w:t>dài quá 1 dòng</w:t>
      </w:r>
      <w:r w:rsidR="005846B1" w:rsidRPr="003A0F21">
        <w:rPr>
          <w:rFonts w:asciiTheme="minorHAnsi" w:hAnsiTheme="minorHAnsi" w:cstheme="minorHAnsi"/>
          <w:sz w:val="24"/>
          <w:szCs w:val="24"/>
        </w:rPr>
        <w:t xml:space="preserve"> </w:t>
      </w:r>
      <w:r w:rsidR="005846B1" w:rsidRPr="00A84EF4">
        <w:rPr>
          <w:rFonts w:asciiTheme="minorHAnsi" w:hAnsiTheme="minorHAnsi" w:cstheme="minorHAnsi"/>
          <w:sz w:val="24"/>
          <w:szCs w:val="24"/>
        </w:rPr>
        <w:t>sẽ hiển thị theo e</w:t>
      </w:r>
      <w:r w:rsidR="005846B1">
        <w:rPr>
          <w:rFonts w:asciiTheme="minorHAnsi" w:hAnsiTheme="minorHAnsi" w:cstheme="minorHAnsi"/>
          <w:sz w:val="24"/>
          <w:szCs w:val="24"/>
        </w:rPr>
        <w:t xml:space="preserve">llipsis </w:t>
      </w:r>
      <w:r w:rsidR="005846B1" w:rsidRPr="003A0F21">
        <w:rPr>
          <w:rFonts w:asciiTheme="minorHAnsi" w:hAnsiTheme="minorHAnsi" w:cstheme="minorHAnsi"/>
          <w:sz w:val="24"/>
          <w:szCs w:val="24"/>
        </w:rPr>
        <w:t>và ngắt nguyên từ</w:t>
      </w:r>
      <w:r w:rsidR="005846B1">
        <w:rPr>
          <w:rFonts w:asciiTheme="minorHAnsi" w:hAnsiTheme="minorHAnsi" w:cstheme="minorHAnsi"/>
          <w:sz w:val="24"/>
          <w:szCs w:val="24"/>
          <w:lang w:val="pt-BR"/>
        </w:rPr>
        <w:t>)</w:t>
      </w:r>
      <w:r w:rsidRPr="006C26E1">
        <w:rPr>
          <w:rFonts w:asciiTheme="minorHAnsi" w:hAnsiTheme="minorHAnsi" w:cstheme="minorHAnsi"/>
          <w:sz w:val="24"/>
          <w:szCs w:val="24"/>
        </w:rPr>
        <w:t>, (8) label Mới</w:t>
      </w:r>
      <w:r w:rsidR="007215E4">
        <w:rPr>
          <w:rFonts w:asciiTheme="minorHAnsi" w:hAnsiTheme="minorHAnsi" w:cstheme="minorHAnsi"/>
          <w:sz w:val="24"/>
          <w:szCs w:val="24"/>
        </w:rPr>
        <w:t xml:space="preserve"> (xem thêm phần Label thuộc </w:t>
      </w:r>
      <w:hyperlink w:anchor="_Mục_tuyển_chọn" w:history="1">
        <w:r w:rsidR="007215E4" w:rsidRPr="007215E4">
          <w:rPr>
            <w:rStyle w:val="Hyperlink"/>
            <w:rFonts w:asciiTheme="minorHAnsi" w:hAnsiTheme="minorHAnsi" w:cstheme="minorHAnsi"/>
            <w:sz w:val="24"/>
            <w:szCs w:val="24"/>
          </w:rPr>
          <w:t>Mục tuyển chọn</w:t>
        </w:r>
      </w:hyperlink>
      <w:r w:rsidR="007215E4">
        <w:rPr>
          <w:rFonts w:asciiTheme="minorHAnsi" w:hAnsiTheme="minorHAnsi" w:cstheme="minorHAnsi"/>
          <w:sz w:val="24"/>
          <w:szCs w:val="24"/>
        </w:rPr>
        <w:t>)</w:t>
      </w:r>
      <w:r w:rsidRPr="006C26E1">
        <w:rPr>
          <w:rFonts w:asciiTheme="minorHAnsi" w:hAnsiTheme="minorHAnsi" w:cstheme="minorHAnsi"/>
          <w:sz w:val="24"/>
          <w:szCs w:val="24"/>
        </w:rPr>
        <w:t xml:space="preserve"> chỉ hiển thị với những tập phim vừa được cập nhật lên hệ thống, (9) hiển thị với những tập phim có preview.</w:t>
      </w:r>
    </w:p>
    <w:p w14:paraId="6F7B766C" w14:textId="77777777" w:rsidR="00D30E9D" w:rsidRPr="006C26E1" w:rsidRDefault="00D30E9D" w:rsidP="00D30E9D">
      <w:pPr>
        <w:numPr>
          <w:ilvl w:val="0"/>
          <w:numId w:val="36"/>
        </w:numPr>
        <w:contextualSpacing/>
        <w:rPr>
          <w:rFonts w:asciiTheme="minorHAnsi" w:hAnsiTheme="minorHAnsi" w:cstheme="minorHAnsi"/>
          <w:sz w:val="24"/>
          <w:szCs w:val="24"/>
          <w:lang w:val="pt-BR"/>
        </w:rPr>
      </w:pPr>
      <w:r w:rsidRPr="006C26E1">
        <w:rPr>
          <w:rFonts w:asciiTheme="minorHAnsi" w:hAnsiTheme="minorHAnsi" w:cstheme="minorHAnsi"/>
          <w:sz w:val="24"/>
          <w:szCs w:val="24"/>
        </w:rPr>
        <w:lastRenderedPageBreak/>
        <w:t xml:space="preserve">Người dùng có thể vuốt sang trái để load thêm số tập. </w:t>
      </w:r>
    </w:p>
    <w:p w14:paraId="4DCE53A7" w14:textId="77777777" w:rsidR="00D30E9D" w:rsidRPr="006C26E1" w:rsidRDefault="00D30E9D" w:rsidP="00D30E9D">
      <w:pPr>
        <w:numPr>
          <w:ilvl w:val="0"/>
          <w:numId w:val="36"/>
        </w:numPr>
        <w:contextualSpacing/>
        <w:rPr>
          <w:rFonts w:asciiTheme="minorHAnsi" w:hAnsiTheme="minorHAnsi" w:cstheme="minorHAnsi"/>
          <w:sz w:val="24"/>
          <w:szCs w:val="24"/>
          <w:lang w:val="pt-BR"/>
        </w:rPr>
      </w:pPr>
      <w:r w:rsidRPr="006C26E1">
        <w:rPr>
          <w:rFonts w:asciiTheme="minorHAnsi" w:hAnsiTheme="minorHAnsi" w:cstheme="minorHAnsi"/>
          <w:sz w:val="24"/>
          <w:szCs w:val="24"/>
        </w:rPr>
        <w:t xml:space="preserve">Nhấn </w:t>
      </w:r>
      <w:r w:rsidRPr="006C26E1">
        <w:rPr>
          <w:rFonts w:asciiTheme="minorHAnsi" w:hAnsiTheme="minorHAnsi" w:cstheme="minorHAnsi"/>
          <w:b/>
          <w:sz w:val="24"/>
          <w:szCs w:val="24"/>
        </w:rPr>
        <w:t>&lt; &gt; (3) (4)</w:t>
      </w:r>
      <w:r w:rsidRPr="006C26E1">
        <w:rPr>
          <w:rFonts w:asciiTheme="minorHAnsi" w:hAnsiTheme="minorHAnsi" w:cstheme="minorHAnsi"/>
          <w:sz w:val="24"/>
          <w:szCs w:val="24"/>
        </w:rPr>
        <w:t xml:space="preserve"> để lùi hoặc chuyển tới tab khoảng tập. </w:t>
      </w:r>
    </w:p>
    <w:p w14:paraId="368BCB3D" w14:textId="77777777" w:rsidR="00D30E9D" w:rsidRPr="006C26E1" w:rsidRDefault="00D30E9D" w:rsidP="00D30E9D">
      <w:pPr>
        <w:numPr>
          <w:ilvl w:val="0"/>
          <w:numId w:val="36"/>
        </w:numPr>
        <w:contextualSpacing/>
        <w:rPr>
          <w:rFonts w:asciiTheme="minorHAnsi" w:hAnsiTheme="minorHAnsi" w:cstheme="minorHAnsi"/>
          <w:sz w:val="24"/>
          <w:szCs w:val="24"/>
          <w:lang w:val="pt-BR"/>
        </w:rPr>
      </w:pPr>
      <w:r w:rsidRPr="006C26E1">
        <w:rPr>
          <w:rFonts w:asciiTheme="minorHAnsi" w:hAnsiTheme="minorHAnsi" w:cstheme="minorHAnsi"/>
          <w:sz w:val="24"/>
          <w:szCs w:val="24"/>
        </w:rPr>
        <w:t xml:space="preserve">(5) Hiển thị khoảng tập </w:t>
      </w:r>
    </w:p>
    <w:p w14:paraId="085772F6" w14:textId="77777777" w:rsidR="00D30E9D" w:rsidRPr="006C26E1" w:rsidRDefault="00D30E9D" w:rsidP="00D30E9D">
      <w:pPr>
        <w:rPr>
          <w:rFonts w:asciiTheme="minorHAnsi" w:hAnsiTheme="minorHAnsi" w:cstheme="minorHAnsi"/>
          <w:sz w:val="24"/>
          <w:szCs w:val="24"/>
          <w:u w:val="single"/>
          <w:lang w:val="pt-BR"/>
        </w:rPr>
      </w:pPr>
      <w:r w:rsidRPr="006C26E1">
        <w:rPr>
          <w:rFonts w:asciiTheme="minorHAnsi" w:hAnsiTheme="minorHAnsi" w:cstheme="minorHAnsi"/>
          <w:sz w:val="24"/>
          <w:szCs w:val="24"/>
          <w:u w:val="single"/>
          <w:lang w:val="pt-BR"/>
        </w:rPr>
        <w:t>Lưu ý tậ</w:t>
      </w:r>
      <w:r w:rsidR="0084326D" w:rsidRPr="006C26E1">
        <w:rPr>
          <w:rFonts w:asciiTheme="minorHAnsi" w:hAnsiTheme="minorHAnsi" w:cstheme="minorHAnsi"/>
          <w:sz w:val="24"/>
          <w:szCs w:val="24"/>
          <w:u w:val="single"/>
          <w:lang w:val="pt-BR"/>
        </w:rPr>
        <w:t>p phim</w:t>
      </w:r>
    </w:p>
    <w:p w14:paraId="7C12251F" w14:textId="77777777" w:rsidR="00D30E9D" w:rsidRPr="006C26E1" w:rsidRDefault="00D30E9D" w:rsidP="00D30E9D">
      <w:pPr>
        <w:numPr>
          <w:ilvl w:val="0"/>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Trường hợp người dùng chưa đăng ký/đăng nhập hoặc đăng nhập lần đầu tiên: </w:t>
      </w:r>
    </w:p>
    <w:p w14:paraId="1E9EF3D2" w14:textId="77777777" w:rsidR="00D30E9D" w:rsidRPr="006C26E1" w:rsidRDefault="00D30E9D" w:rsidP="00D30E9D">
      <w:pPr>
        <w:numPr>
          <w:ilvl w:val="1"/>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Danh sách tập phim sẽ focus tại tập mới nhất (đối với phim bộ đang update tập)</w:t>
      </w:r>
    </w:p>
    <w:p w14:paraId="744644CE" w14:textId="77777777" w:rsidR="00D30E9D" w:rsidRPr="006C26E1" w:rsidRDefault="00D30E9D" w:rsidP="00D30E9D">
      <w:pPr>
        <w:numPr>
          <w:ilvl w:val="1"/>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Danh sách tập phim sẽ focus tại tập đầu tiên (đối với phim bộ đủ tập)</w:t>
      </w:r>
    </w:p>
    <w:p w14:paraId="4B07F4A3" w14:textId="77777777" w:rsidR="00D30E9D" w:rsidRPr="006C26E1" w:rsidRDefault="00D30E9D" w:rsidP="00D30E9D">
      <w:pPr>
        <w:numPr>
          <w:ilvl w:val="0"/>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Trường hợp khác: </w:t>
      </w:r>
    </w:p>
    <w:p w14:paraId="3A9CEE38" w14:textId="77777777" w:rsidR="00D30E9D" w:rsidRPr="006C26E1" w:rsidRDefault="00D30E9D" w:rsidP="00D30E9D">
      <w:pPr>
        <w:numPr>
          <w:ilvl w:val="1"/>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chưa xem, chưa theo dõi: danh sách tập phim sẽ focus tại tập đầu tiên</w:t>
      </w:r>
    </w:p>
    <w:p w14:paraId="532E5336" w14:textId="77777777" w:rsidR="00D30E9D" w:rsidRPr="006C26E1" w:rsidRDefault="00D30E9D" w:rsidP="00D30E9D">
      <w:pPr>
        <w:numPr>
          <w:ilvl w:val="1"/>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đang xem, đã theo dõi: danh sách tập phim sẽ ưu tiên focus tại tập vừa xem.</w:t>
      </w:r>
    </w:p>
    <w:p w14:paraId="469A32E2" w14:textId="77777777" w:rsidR="00D30E9D" w:rsidRPr="006C26E1" w:rsidRDefault="00D30E9D" w:rsidP="00D30E9D">
      <w:pPr>
        <w:numPr>
          <w:ilvl w:val="1"/>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đã nhấn yêu thích: Danh sách tập phim sẽ focus tại tập đầu tiên.</w:t>
      </w:r>
    </w:p>
    <w:p w14:paraId="722CE4A2" w14:textId="77777777" w:rsidR="00D30E9D" w:rsidRPr="006C26E1" w:rsidRDefault="00D30E9D" w:rsidP="00D30E9D">
      <w:pPr>
        <w:numPr>
          <w:ilvl w:val="1"/>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đã theo dõi nhưng chưa xem: danh sách tập phim sẽ focus tại tập mới nhất.</w:t>
      </w:r>
    </w:p>
    <w:p w14:paraId="5EEC4C74" w14:textId="49C34606" w:rsidR="00034759" w:rsidRPr="006C26E1" w:rsidRDefault="000B4C9E" w:rsidP="0087197B">
      <w:pPr>
        <w:numPr>
          <w:ilvl w:val="0"/>
          <w:numId w:val="61"/>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Với những phim có số lượng tập nhiều (&gt; 6), t</w:t>
      </w:r>
      <w:r w:rsidR="00034759" w:rsidRPr="006C26E1">
        <w:rPr>
          <w:rFonts w:asciiTheme="minorHAnsi" w:hAnsiTheme="minorHAnsi" w:cstheme="minorHAnsi"/>
          <w:sz w:val="24"/>
          <w:szCs w:val="24"/>
          <w:lang w:val="pt-BR"/>
        </w:rPr>
        <w:t xml:space="preserve">ập đang focus sẽ được </w:t>
      </w:r>
      <w:r w:rsidR="00F22BC6" w:rsidRPr="006C26E1">
        <w:rPr>
          <w:rFonts w:asciiTheme="minorHAnsi" w:hAnsiTheme="minorHAnsi" w:cstheme="minorHAnsi"/>
          <w:sz w:val="24"/>
          <w:szCs w:val="24"/>
          <w:lang w:val="pt-BR"/>
        </w:rPr>
        <w:t xml:space="preserve">chuyển dần về </w:t>
      </w:r>
      <w:r w:rsidR="00034759" w:rsidRPr="006C26E1">
        <w:rPr>
          <w:rFonts w:asciiTheme="minorHAnsi" w:hAnsiTheme="minorHAnsi" w:cstheme="minorHAnsi"/>
          <w:sz w:val="24"/>
          <w:szCs w:val="24"/>
          <w:lang w:val="pt-BR"/>
        </w:rPr>
        <w:t>chính giữa</w:t>
      </w:r>
      <w:r w:rsidR="00F22BC6" w:rsidRPr="006C26E1">
        <w:rPr>
          <w:rFonts w:asciiTheme="minorHAnsi" w:hAnsiTheme="minorHAnsi" w:cstheme="minorHAnsi"/>
          <w:sz w:val="24"/>
          <w:szCs w:val="24"/>
          <w:lang w:val="pt-BR"/>
        </w:rPr>
        <w:t xml:space="preserve"> trên danh sách</w:t>
      </w:r>
      <w:r w:rsidR="00034759" w:rsidRPr="006C26E1">
        <w:rPr>
          <w:rFonts w:asciiTheme="minorHAnsi" w:hAnsiTheme="minorHAnsi" w:cstheme="minorHAnsi"/>
          <w:sz w:val="24"/>
          <w:szCs w:val="24"/>
          <w:lang w:val="pt-BR"/>
        </w:rPr>
        <w:t xml:space="preserve"> Tập phim</w:t>
      </w:r>
      <w:r w:rsidR="00F22BC6" w:rsidRPr="006C26E1">
        <w:rPr>
          <w:rFonts w:asciiTheme="minorHAnsi" w:hAnsiTheme="minorHAnsi" w:cstheme="minorHAnsi"/>
          <w:sz w:val="24"/>
          <w:szCs w:val="24"/>
          <w:lang w:val="pt-BR"/>
        </w:rPr>
        <w:t xml:space="preserve"> trên page details</w:t>
      </w:r>
      <w:r w:rsidRPr="006C26E1">
        <w:rPr>
          <w:rFonts w:asciiTheme="minorHAnsi" w:hAnsiTheme="minorHAnsi" w:cstheme="minorHAnsi"/>
          <w:sz w:val="24"/>
          <w:szCs w:val="24"/>
          <w:lang w:val="pt-BR"/>
        </w:rPr>
        <w:t xml:space="preserve">. </w:t>
      </w:r>
    </w:p>
    <w:p w14:paraId="3EC298D4" w14:textId="77777777" w:rsidR="0084326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b/>
          <w:sz w:val="24"/>
          <w:szCs w:val="24"/>
          <w:lang w:val="pt-BR"/>
        </w:rPr>
        <w:t>Video liên quan</w:t>
      </w:r>
    </w:p>
    <w:p w14:paraId="1CE89DF7"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tương tự</w:t>
      </w:r>
      <w:r w:rsidR="0084326D" w:rsidRPr="006C26E1">
        <w:rPr>
          <w:rFonts w:asciiTheme="minorHAnsi" w:hAnsiTheme="minorHAnsi" w:cstheme="minorHAnsi"/>
          <w:sz w:val="24"/>
          <w:szCs w:val="24"/>
          <w:lang w:val="pt-BR"/>
        </w:rPr>
        <w:t xml:space="preserve"> 2.8.1.1 Detail phim lẻ</w:t>
      </w:r>
    </w:p>
    <w:p w14:paraId="721EE9BA" w14:textId="77777777" w:rsidR="0084326D" w:rsidRPr="006C26E1" w:rsidRDefault="00D30E9D" w:rsidP="00D30E9D">
      <w:pPr>
        <w:rPr>
          <w:rFonts w:asciiTheme="minorHAnsi" w:hAnsiTheme="minorHAnsi" w:cstheme="minorHAnsi"/>
          <w:b/>
          <w:sz w:val="24"/>
          <w:szCs w:val="24"/>
          <w:lang w:val="pt-BR"/>
        </w:rPr>
      </w:pPr>
      <w:r w:rsidRPr="006C26E1">
        <w:rPr>
          <w:rFonts w:asciiTheme="minorHAnsi" w:hAnsiTheme="minorHAnsi" w:cstheme="minorHAnsi"/>
          <w:b/>
          <w:sz w:val="24"/>
          <w:szCs w:val="24"/>
          <w:lang w:val="pt-BR"/>
        </w:rPr>
        <w:t>Có thể bạ</w:t>
      </w:r>
      <w:r w:rsidR="0084326D" w:rsidRPr="006C26E1">
        <w:rPr>
          <w:rFonts w:asciiTheme="minorHAnsi" w:hAnsiTheme="minorHAnsi" w:cstheme="minorHAnsi"/>
          <w:b/>
          <w:sz w:val="24"/>
          <w:szCs w:val="24"/>
          <w:lang w:val="pt-BR"/>
        </w:rPr>
        <w:t>n thích</w:t>
      </w:r>
    </w:p>
    <w:p w14:paraId="3F50A6AE" w14:textId="77777777" w:rsidR="0084326D" w:rsidRPr="006C26E1" w:rsidRDefault="00D30E9D" w:rsidP="0084326D">
      <w:pPr>
        <w:rPr>
          <w:rFonts w:asciiTheme="minorHAnsi" w:hAnsiTheme="minorHAnsi" w:cstheme="minorHAnsi"/>
          <w:sz w:val="24"/>
          <w:szCs w:val="24"/>
          <w:lang w:val="pt-BR"/>
        </w:rPr>
      </w:pPr>
      <w:r w:rsidRPr="006C26E1">
        <w:rPr>
          <w:rFonts w:asciiTheme="minorHAnsi" w:hAnsiTheme="minorHAnsi" w:cstheme="minorHAnsi"/>
          <w:sz w:val="24"/>
          <w:szCs w:val="24"/>
          <w:lang w:val="pt-BR"/>
        </w:rPr>
        <w:t>tương tự</w:t>
      </w:r>
      <w:r w:rsidR="0084326D" w:rsidRPr="006C26E1">
        <w:rPr>
          <w:rFonts w:asciiTheme="minorHAnsi" w:hAnsiTheme="minorHAnsi" w:cstheme="minorHAnsi"/>
          <w:sz w:val="24"/>
          <w:szCs w:val="24"/>
          <w:lang w:val="pt-BR"/>
        </w:rPr>
        <w:t xml:space="preserve"> 2.8.1.1 Detail phim lẻ</w:t>
      </w:r>
    </w:p>
    <w:p w14:paraId="60DFA1C5" w14:textId="77777777" w:rsidR="0084326D" w:rsidRPr="006C26E1" w:rsidRDefault="00D30E9D" w:rsidP="0084326D">
      <w:pPr>
        <w:rPr>
          <w:rFonts w:asciiTheme="minorHAnsi" w:hAnsiTheme="minorHAnsi" w:cstheme="minorHAnsi"/>
          <w:b/>
          <w:sz w:val="24"/>
          <w:szCs w:val="24"/>
          <w:lang w:val="pt-BR"/>
        </w:rPr>
      </w:pPr>
      <w:r w:rsidRPr="006C26E1">
        <w:rPr>
          <w:rFonts w:asciiTheme="minorHAnsi" w:hAnsiTheme="minorHAnsi" w:cstheme="minorHAnsi"/>
          <w:b/>
          <w:sz w:val="24"/>
          <w:szCs w:val="24"/>
          <w:lang w:val="pt-BR"/>
        </w:rPr>
        <w:t>Thông tin – Bình luậ</w:t>
      </w:r>
      <w:r w:rsidR="0084326D" w:rsidRPr="006C26E1">
        <w:rPr>
          <w:rFonts w:asciiTheme="minorHAnsi" w:hAnsiTheme="minorHAnsi" w:cstheme="minorHAnsi"/>
          <w:b/>
          <w:sz w:val="24"/>
          <w:szCs w:val="24"/>
          <w:lang w:val="pt-BR"/>
        </w:rPr>
        <w:t>n</w:t>
      </w:r>
    </w:p>
    <w:p w14:paraId="4FF93276" w14:textId="77777777" w:rsidR="00DF0932" w:rsidRPr="006C26E1" w:rsidRDefault="00D30E9D" w:rsidP="00DF0932">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tương tự </w:t>
      </w:r>
      <w:r w:rsidR="0084326D" w:rsidRPr="006C26E1">
        <w:rPr>
          <w:rFonts w:asciiTheme="minorHAnsi" w:hAnsiTheme="minorHAnsi" w:cstheme="minorHAnsi"/>
          <w:sz w:val="24"/>
          <w:szCs w:val="24"/>
          <w:lang w:val="pt-BR"/>
        </w:rPr>
        <w:t>2.8.1.1 Detail phim lẻ</w:t>
      </w:r>
    </w:p>
    <w:p w14:paraId="1908CCDA" w14:textId="77777777" w:rsidR="00DF0932" w:rsidRPr="006C26E1" w:rsidRDefault="00DF0932" w:rsidP="00DF0932">
      <w:pPr>
        <w:jc w:val="both"/>
        <w:rPr>
          <w:rFonts w:asciiTheme="minorHAnsi" w:hAnsiTheme="minorHAnsi" w:cstheme="minorHAnsi"/>
          <w:sz w:val="24"/>
          <w:szCs w:val="24"/>
          <w:lang w:val="pt-BR"/>
        </w:rPr>
      </w:pPr>
      <w:r w:rsidRPr="006C26E1">
        <w:rPr>
          <w:rFonts w:asciiTheme="minorHAnsi" w:hAnsiTheme="minorHAnsi" w:cstheme="minorHAnsi"/>
          <w:b/>
          <w:sz w:val="24"/>
          <w:szCs w:val="24"/>
          <w:lang w:val="pt-BR"/>
        </w:rPr>
        <w:t>Poster phim</w:t>
      </w:r>
      <w:r w:rsidRPr="006C26E1">
        <w:rPr>
          <w:rFonts w:asciiTheme="minorHAnsi" w:hAnsiTheme="minorHAnsi" w:cstheme="minorHAnsi"/>
          <w:sz w:val="24"/>
          <w:szCs w:val="24"/>
          <w:lang w:val="pt-BR"/>
        </w:rPr>
        <w:t xml:space="preserve"> </w:t>
      </w:r>
    </w:p>
    <w:p w14:paraId="469BEB12" w14:textId="77777777" w:rsidR="00DF0932" w:rsidRPr="006C26E1" w:rsidRDefault="00DF0932" w:rsidP="00DF0932">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10D2042C" w14:textId="77777777" w:rsidR="00D30E9D" w:rsidRPr="006C26E1" w:rsidRDefault="00D30E9D" w:rsidP="00D30E9D">
      <w:pPr>
        <w:keepNext/>
        <w:keepLines/>
        <w:numPr>
          <w:ilvl w:val="3"/>
          <w:numId w:val="1"/>
        </w:numPr>
        <w:spacing w:before="240" w:after="240"/>
        <w:ind w:left="864"/>
        <w:outlineLvl w:val="3"/>
        <w:rPr>
          <w:rFonts w:asciiTheme="minorHAnsi" w:eastAsiaTheme="majorEastAsia" w:hAnsiTheme="minorHAnsi" w:cstheme="minorHAnsi"/>
          <w:bCs/>
          <w:i/>
          <w:iCs/>
          <w:color w:val="006BA6"/>
          <w:sz w:val="24"/>
          <w:szCs w:val="24"/>
          <w:lang w:val="pt-BR"/>
        </w:rPr>
      </w:pPr>
      <w:r w:rsidRPr="006C26E1">
        <w:rPr>
          <w:rFonts w:asciiTheme="minorHAnsi" w:eastAsiaTheme="majorEastAsia" w:hAnsiTheme="minorHAnsi" w:cstheme="minorHAnsi"/>
          <w:bCs/>
          <w:i/>
          <w:iCs/>
          <w:color w:val="006BA6"/>
          <w:sz w:val="24"/>
          <w:szCs w:val="24"/>
          <w:lang w:val="pt-BR"/>
        </w:rPr>
        <w:lastRenderedPageBreak/>
        <w:t>Detail phim bộ</w:t>
      </w:r>
    </w:p>
    <w:p w14:paraId="33D28B4B"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6A393BEE" wp14:editId="30BCFA92">
            <wp:extent cx="2056423" cy="419100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tail-video-short.png"/>
                    <pic:cNvPicPr/>
                  </pic:nvPicPr>
                  <pic:blipFill>
                    <a:blip r:embed="rId109">
                      <a:extLst>
                        <a:ext uri="{28A0092B-C50C-407E-A947-70E740481C1C}">
                          <a14:useLocalDpi xmlns:a14="http://schemas.microsoft.com/office/drawing/2010/main" val="0"/>
                        </a:ext>
                      </a:extLst>
                    </a:blip>
                    <a:stretch>
                      <a:fillRect/>
                    </a:stretch>
                  </pic:blipFill>
                  <pic:spPr>
                    <a:xfrm>
                      <a:off x="0" y="0"/>
                      <a:ext cx="2061671" cy="4201695"/>
                    </a:xfrm>
                    <a:prstGeom prst="rect">
                      <a:avLst/>
                    </a:prstGeom>
                  </pic:spPr>
                </pic:pic>
              </a:graphicData>
            </a:graphic>
          </wp:inline>
        </w:drawing>
      </w:r>
    </w:p>
    <w:p w14:paraId="74E8AE35" w14:textId="7AC5098C"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16</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Trang detail phim bộ</w:t>
      </w:r>
    </w:p>
    <w:p w14:paraId="48739E40" w14:textId="77777777" w:rsidR="00D30E9D" w:rsidRPr="006C26E1" w:rsidRDefault="00D30E9D" w:rsidP="00D30E9D">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Bao gồm: </w:t>
      </w:r>
    </w:p>
    <w:p w14:paraId="37EFA3E3" w14:textId="77777777" w:rsidR="00D30E9D" w:rsidRPr="006C26E1" w:rsidRDefault="00D30E9D" w:rsidP="00D30E9D">
      <w:pPr>
        <w:rPr>
          <w:rFonts w:asciiTheme="minorHAnsi" w:hAnsiTheme="minorHAnsi" w:cstheme="minorHAnsi"/>
          <w:sz w:val="24"/>
          <w:szCs w:val="24"/>
          <w:lang w:val="pt-BR"/>
        </w:rPr>
      </w:pPr>
    </w:p>
    <w:p w14:paraId="41C6AC2A" w14:textId="77777777" w:rsidR="00D30E9D" w:rsidRPr="006C26E1" w:rsidRDefault="00D30E9D" w:rsidP="00D30E9D">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5CE57619" wp14:editId="69F08CB9">
            <wp:extent cx="3324225" cy="756354"/>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tail-video-tap-phim.png"/>
                    <pic:cNvPicPr/>
                  </pic:nvPicPr>
                  <pic:blipFill>
                    <a:blip r:embed="rId110">
                      <a:extLst>
                        <a:ext uri="{28A0092B-C50C-407E-A947-70E740481C1C}">
                          <a14:useLocalDpi xmlns:a14="http://schemas.microsoft.com/office/drawing/2010/main" val="0"/>
                        </a:ext>
                      </a:extLst>
                    </a:blip>
                    <a:stretch>
                      <a:fillRect/>
                    </a:stretch>
                  </pic:blipFill>
                  <pic:spPr>
                    <a:xfrm>
                      <a:off x="0" y="0"/>
                      <a:ext cx="3324225" cy="756354"/>
                    </a:xfrm>
                    <a:prstGeom prst="rect">
                      <a:avLst/>
                    </a:prstGeom>
                  </pic:spPr>
                </pic:pic>
              </a:graphicData>
            </a:graphic>
          </wp:inline>
        </w:drawing>
      </w:r>
    </w:p>
    <w:p w14:paraId="1EB6755E" w14:textId="5BA47C7C" w:rsidR="00D30E9D" w:rsidRPr="006C26E1" w:rsidRDefault="00D30E9D" w:rsidP="00D30E9D">
      <w:pPr>
        <w:spacing w:after="200" w:line="240" w:lineRule="auto"/>
        <w:rPr>
          <w:rFonts w:asciiTheme="minorHAnsi" w:hAnsiTheme="minorHAnsi" w:cstheme="minorHAnsi"/>
          <w:i/>
          <w:iCs/>
          <w:color w:val="1F497D" w:themeColor="text2"/>
          <w:sz w:val="24"/>
          <w:szCs w:val="24"/>
          <w:lang w:val="pt-BR"/>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17</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Mục Tập phim</w:t>
      </w:r>
    </w:p>
    <w:p w14:paraId="49426D41" w14:textId="77777777" w:rsidR="00EC152E" w:rsidRPr="006C26E1" w:rsidRDefault="00D30E9D" w:rsidP="0087197B">
      <w:pPr>
        <w:pStyle w:val="Figurecaption"/>
        <w:rPr>
          <w:rFonts w:asciiTheme="minorHAnsi" w:hAnsiTheme="minorHAnsi" w:cstheme="minorHAnsi"/>
          <w:sz w:val="24"/>
          <w:szCs w:val="24"/>
        </w:rPr>
      </w:pPr>
      <w:r w:rsidRPr="006C26E1">
        <w:rPr>
          <w:rFonts w:asciiTheme="minorHAnsi" w:hAnsiTheme="minorHAnsi" w:cstheme="minorHAnsi"/>
          <w:b/>
          <w:sz w:val="24"/>
          <w:szCs w:val="24"/>
        </w:rPr>
        <w:t>Tập phim:</w:t>
      </w:r>
      <w:r w:rsidRPr="006C26E1">
        <w:rPr>
          <w:rFonts w:asciiTheme="minorHAnsi" w:hAnsiTheme="minorHAnsi" w:cstheme="minorHAnsi"/>
          <w:sz w:val="24"/>
          <w:szCs w:val="24"/>
        </w:rPr>
        <w:t xml:space="preserve"> tương tự </w:t>
      </w:r>
      <w:hyperlink w:anchor="_Detail_phim_tuyển" w:history="1">
        <w:r w:rsidRPr="006C26E1">
          <w:rPr>
            <w:rFonts w:asciiTheme="minorHAnsi" w:hAnsiTheme="minorHAnsi" w:cstheme="minorHAnsi"/>
            <w:sz w:val="24"/>
            <w:szCs w:val="24"/>
          </w:rPr>
          <w:t>Detail phim tuyển tập</w:t>
        </w:r>
      </w:hyperlink>
    </w:p>
    <w:p w14:paraId="3D3CBFEA" w14:textId="77777777" w:rsidR="00D30E9D" w:rsidRPr="006C26E1" w:rsidRDefault="00D30E9D" w:rsidP="0087197B">
      <w:pPr>
        <w:pStyle w:val="Figurecaption"/>
        <w:rPr>
          <w:rFonts w:asciiTheme="minorHAnsi" w:hAnsiTheme="minorHAnsi" w:cstheme="minorHAnsi"/>
          <w:sz w:val="24"/>
          <w:szCs w:val="24"/>
        </w:rPr>
      </w:pPr>
      <w:r w:rsidRPr="006C26E1">
        <w:rPr>
          <w:rFonts w:asciiTheme="minorHAnsi" w:hAnsiTheme="minorHAnsi" w:cstheme="minorHAnsi"/>
          <w:b/>
          <w:sz w:val="24"/>
          <w:szCs w:val="24"/>
        </w:rPr>
        <w:t>Video liên quan:</w:t>
      </w:r>
      <w:r w:rsidRPr="006C26E1">
        <w:rPr>
          <w:rFonts w:asciiTheme="minorHAnsi" w:hAnsiTheme="minorHAnsi" w:cstheme="minorHAnsi"/>
          <w:sz w:val="24"/>
          <w:szCs w:val="24"/>
        </w:rPr>
        <w:t xml:space="preserve"> tương tự </w:t>
      </w:r>
      <w:hyperlink w:anchor="_Detail_phim_lẻ" w:history="1">
        <w:r w:rsidRPr="006C26E1">
          <w:rPr>
            <w:rFonts w:asciiTheme="minorHAnsi" w:hAnsiTheme="minorHAnsi" w:cstheme="minorHAnsi"/>
            <w:sz w:val="24"/>
            <w:szCs w:val="24"/>
          </w:rPr>
          <w:t>Detail phim lẻ</w:t>
        </w:r>
      </w:hyperlink>
    </w:p>
    <w:p w14:paraId="25734012" w14:textId="77777777" w:rsidR="00EC152E" w:rsidRPr="006C26E1" w:rsidRDefault="00D30E9D" w:rsidP="0087197B">
      <w:pPr>
        <w:pStyle w:val="Figurecaption"/>
        <w:rPr>
          <w:rFonts w:asciiTheme="minorHAnsi" w:hAnsiTheme="minorHAnsi" w:cstheme="minorHAnsi"/>
          <w:sz w:val="24"/>
          <w:szCs w:val="24"/>
        </w:rPr>
      </w:pPr>
      <w:r w:rsidRPr="006C26E1">
        <w:rPr>
          <w:rFonts w:asciiTheme="minorHAnsi" w:hAnsiTheme="minorHAnsi" w:cstheme="minorHAnsi"/>
          <w:b/>
          <w:sz w:val="24"/>
          <w:szCs w:val="24"/>
        </w:rPr>
        <w:t>Có thể bạn thích:</w:t>
      </w:r>
      <w:r w:rsidRPr="006C26E1">
        <w:rPr>
          <w:rFonts w:asciiTheme="minorHAnsi" w:hAnsiTheme="minorHAnsi" w:cstheme="minorHAnsi"/>
          <w:sz w:val="24"/>
          <w:szCs w:val="24"/>
        </w:rPr>
        <w:t xml:space="preserve"> tương tự </w:t>
      </w:r>
      <w:hyperlink w:anchor="_Detail_phim_lẻ" w:history="1">
        <w:r w:rsidRPr="006C26E1">
          <w:rPr>
            <w:rFonts w:asciiTheme="minorHAnsi" w:hAnsiTheme="minorHAnsi" w:cstheme="minorHAnsi"/>
            <w:sz w:val="24"/>
            <w:szCs w:val="24"/>
          </w:rPr>
          <w:t>Detail phim lẻ</w:t>
        </w:r>
      </w:hyperlink>
    </w:p>
    <w:p w14:paraId="53159DFA" w14:textId="77777777" w:rsidR="00D30E9D" w:rsidRPr="006C26E1" w:rsidRDefault="00D30E9D" w:rsidP="0087197B">
      <w:pPr>
        <w:pStyle w:val="Figurecaption"/>
        <w:rPr>
          <w:rFonts w:asciiTheme="minorHAnsi" w:hAnsiTheme="minorHAnsi" w:cstheme="minorHAnsi"/>
          <w:sz w:val="24"/>
          <w:szCs w:val="24"/>
        </w:rPr>
      </w:pPr>
      <w:r w:rsidRPr="006C26E1">
        <w:rPr>
          <w:rFonts w:asciiTheme="minorHAnsi" w:hAnsiTheme="minorHAnsi" w:cstheme="minorHAnsi"/>
          <w:b/>
          <w:sz w:val="24"/>
          <w:szCs w:val="24"/>
        </w:rPr>
        <w:t>Thông tin – Bình luận:</w:t>
      </w:r>
      <w:r w:rsidRPr="006C26E1">
        <w:rPr>
          <w:rFonts w:asciiTheme="minorHAnsi" w:hAnsiTheme="minorHAnsi" w:cstheme="minorHAnsi"/>
          <w:sz w:val="24"/>
          <w:szCs w:val="24"/>
        </w:rPr>
        <w:t xml:space="preserve"> tương tự </w:t>
      </w:r>
      <w:hyperlink w:anchor="_Detail_phim_lẻ" w:history="1">
        <w:r w:rsidRPr="006C26E1">
          <w:rPr>
            <w:rFonts w:asciiTheme="minorHAnsi" w:hAnsiTheme="minorHAnsi" w:cstheme="minorHAnsi"/>
            <w:sz w:val="24"/>
            <w:szCs w:val="24"/>
          </w:rPr>
          <w:t>Detail phim lẻ</w:t>
        </w:r>
      </w:hyperlink>
    </w:p>
    <w:p w14:paraId="3D787509" w14:textId="77777777" w:rsidR="00EC152E" w:rsidRPr="006C26E1" w:rsidRDefault="00D30E9D" w:rsidP="0087197B">
      <w:pPr>
        <w:pStyle w:val="Figurecaption"/>
        <w:rPr>
          <w:rFonts w:asciiTheme="minorHAnsi" w:hAnsiTheme="minorHAnsi" w:cstheme="minorHAnsi"/>
          <w:sz w:val="24"/>
          <w:szCs w:val="24"/>
        </w:rPr>
      </w:pPr>
      <w:r w:rsidRPr="006C26E1">
        <w:rPr>
          <w:rFonts w:asciiTheme="minorHAnsi" w:hAnsiTheme="minorHAnsi" w:cstheme="minorHAnsi"/>
          <w:b/>
          <w:sz w:val="24"/>
          <w:szCs w:val="24"/>
        </w:rPr>
        <w:t>Pop up tập phim:</w:t>
      </w:r>
      <w:r w:rsidRPr="006C26E1">
        <w:rPr>
          <w:rFonts w:asciiTheme="minorHAnsi" w:hAnsiTheme="minorHAnsi" w:cstheme="minorHAnsi"/>
          <w:sz w:val="24"/>
          <w:szCs w:val="24"/>
        </w:rPr>
        <w:t xml:space="preserve"> tương tự </w:t>
      </w:r>
      <w:hyperlink w:anchor="_Detail_phim_tuyển" w:history="1">
        <w:r w:rsidRPr="006C26E1">
          <w:rPr>
            <w:rFonts w:asciiTheme="minorHAnsi" w:hAnsiTheme="minorHAnsi" w:cstheme="minorHAnsi"/>
            <w:sz w:val="24"/>
            <w:szCs w:val="24"/>
          </w:rPr>
          <w:t>Detail phim tuyển tập</w:t>
        </w:r>
      </w:hyperlink>
    </w:p>
    <w:p w14:paraId="160B675E" w14:textId="77777777" w:rsidR="00D30E9D" w:rsidRPr="006C26E1" w:rsidRDefault="00D30E9D" w:rsidP="00D30E9D">
      <w:pPr>
        <w:keepNext/>
        <w:keepLines/>
        <w:numPr>
          <w:ilvl w:val="3"/>
          <w:numId w:val="1"/>
        </w:numPr>
        <w:spacing w:before="240" w:after="240"/>
        <w:ind w:left="864"/>
        <w:outlineLvl w:val="3"/>
        <w:rPr>
          <w:rFonts w:asciiTheme="minorHAnsi" w:eastAsiaTheme="majorEastAsia" w:hAnsiTheme="minorHAnsi" w:cstheme="minorHAnsi"/>
          <w:bCs/>
          <w:i/>
          <w:iCs/>
          <w:color w:val="006BA6"/>
          <w:sz w:val="24"/>
          <w:szCs w:val="24"/>
          <w:lang w:val="pt-BR"/>
        </w:rPr>
      </w:pPr>
      <w:r w:rsidRPr="006C26E1">
        <w:rPr>
          <w:rFonts w:asciiTheme="minorHAnsi" w:eastAsiaTheme="majorEastAsia" w:hAnsiTheme="minorHAnsi" w:cstheme="minorHAnsi"/>
          <w:bCs/>
          <w:i/>
          <w:iCs/>
          <w:color w:val="006BA6"/>
          <w:sz w:val="24"/>
          <w:szCs w:val="24"/>
          <w:lang w:val="pt-BR"/>
        </w:rPr>
        <w:lastRenderedPageBreak/>
        <w:t>Detail phim bộ theo mùa</w:t>
      </w:r>
    </w:p>
    <w:p w14:paraId="6994FCCC" w14:textId="77777777" w:rsidR="00D30E9D" w:rsidRPr="006C26E1" w:rsidRDefault="00D30E9D" w:rsidP="00D30E9D">
      <w:pPr>
        <w:keepNext/>
        <w:rPr>
          <w:rFonts w:asciiTheme="minorHAnsi" w:hAnsiTheme="minorHAnsi" w:cstheme="minorHAnsi"/>
          <w:sz w:val="24"/>
          <w:szCs w:val="24"/>
        </w:rPr>
      </w:pPr>
      <w:r w:rsidRPr="006C26E1">
        <w:rPr>
          <w:rFonts w:asciiTheme="minorHAnsi" w:hAnsiTheme="minorHAnsi" w:cstheme="minorHAnsi"/>
          <w:sz w:val="24"/>
          <w:szCs w:val="24"/>
        </w:rPr>
        <w:t xml:space="preserve">        </w:t>
      </w:r>
      <w:r w:rsidRPr="00CC35EC">
        <w:rPr>
          <w:rFonts w:asciiTheme="minorHAnsi" w:hAnsiTheme="minorHAnsi" w:cstheme="minorHAnsi"/>
          <w:noProof/>
          <w:sz w:val="24"/>
          <w:szCs w:val="24"/>
        </w:rPr>
        <w:drawing>
          <wp:inline distT="0" distB="0" distL="0" distR="0" wp14:anchorId="4C5387C6" wp14:editId="3B8C865B">
            <wp:extent cx="2099155" cy="427808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phim-tuyen tap.png"/>
                    <pic:cNvPicPr/>
                  </pic:nvPicPr>
                  <pic:blipFill>
                    <a:blip r:embed="rId111">
                      <a:extLst>
                        <a:ext uri="{28A0092B-C50C-407E-A947-70E740481C1C}">
                          <a14:useLocalDpi xmlns:a14="http://schemas.microsoft.com/office/drawing/2010/main" val="0"/>
                        </a:ext>
                      </a:extLst>
                    </a:blip>
                    <a:stretch>
                      <a:fillRect/>
                    </a:stretch>
                  </pic:blipFill>
                  <pic:spPr>
                    <a:xfrm>
                      <a:off x="0" y="0"/>
                      <a:ext cx="2099155" cy="4278089"/>
                    </a:xfrm>
                    <a:prstGeom prst="rect">
                      <a:avLst/>
                    </a:prstGeom>
                  </pic:spPr>
                </pic:pic>
              </a:graphicData>
            </a:graphic>
          </wp:inline>
        </w:drawing>
      </w:r>
    </w:p>
    <w:p w14:paraId="763654A4" w14:textId="20B27660"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18</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Chi tiết trang phim bộ theo mùa</w:t>
      </w:r>
    </w:p>
    <w:p w14:paraId="7EE35C97" w14:textId="77777777" w:rsidR="00D30E9D" w:rsidRPr="006C26E1" w:rsidRDefault="00D30E9D" w:rsidP="00D30E9D">
      <w:pPr>
        <w:rPr>
          <w:rFonts w:asciiTheme="minorHAnsi" w:hAnsiTheme="minorHAnsi" w:cstheme="minorHAnsi"/>
          <w:sz w:val="24"/>
          <w:szCs w:val="24"/>
        </w:rPr>
      </w:pPr>
      <w:r w:rsidRPr="006C26E1">
        <w:rPr>
          <w:rFonts w:asciiTheme="minorHAnsi" w:hAnsiTheme="minorHAnsi" w:cstheme="minorHAnsi"/>
          <w:sz w:val="24"/>
          <w:szCs w:val="24"/>
        </w:rPr>
        <w:t>Bao gồm:</w:t>
      </w:r>
    </w:p>
    <w:p w14:paraId="08EE2C0D" w14:textId="77777777" w:rsidR="00D30E9D" w:rsidRPr="006C26E1" w:rsidRDefault="00D30E9D" w:rsidP="00911B03">
      <w:pPr>
        <w:rPr>
          <w:rFonts w:asciiTheme="minorHAnsi" w:hAnsiTheme="minorHAnsi" w:cstheme="minorHAnsi"/>
          <w:sz w:val="24"/>
          <w:szCs w:val="24"/>
        </w:rPr>
      </w:pPr>
      <w:r w:rsidRPr="006C26E1">
        <w:rPr>
          <w:rFonts w:asciiTheme="minorHAnsi" w:hAnsiTheme="minorHAnsi" w:cstheme="minorHAnsi"/>
          <w:b/>
          <w:sz w:val="24"/>
          <w:szCs w:val="24"/>
        </w:rPr>
        <w:t>Tập phim:</w:t>
      </w:r>
      <w:r w:rsidRPr="006C26E1">
        <w:rPr>
          <w:rFonts w:asciiTheme="minorHAnsi" w:hAnsiTheme="minorHAnsi" w:cstheme="minorHAnsi"/>
          <w:sz w:val="24"/>
          <w:szCs w:val="24"/>
        </w:rPr>
        <w:t xml:space="preserve"> tương tự </w:t>
      </w:r>
      <w:hyperlink w:anchor="_Detail_phim_tuyển" w:history="1">
        <w:r w:rsidRPr="006C26E1">
          <w:rPr>
            <w:rFonts w:asciiTheme="minorHAnsi" w:hAnsiTheme="minorHAnsi" w:cstheme="minorHAnsi"/>
            <w:sz w:val="24"/>
            <w:szCs w:val="24"/>
          </w:rPr>
          <w:t>Detail phim bộ</w:t>
        </w:r>
      </w:hyperlink>
    </w:p>
    <w:p w14:paraId="50E64A7E" w14:textId="77777777" w:rsidR="00D30E9D" w:rsidRPr="006C26E1" w:rsidRDefault="00D30E9D" w:rsidP="00911B03">
      <w:pPr>
        <w:rPr>
          <w:rFonts w:asciiTheme="minorHAnsi" w:hAnsiTheme="minorHAnsi" w:cstheme="minorHAnsi"/>
          <w:sz w:val="24"/>
          <w:szCs w:val="24"/>
        </w:rPr>
      </w:pPr>
      <w:r w:rsidRPr="006C26E1">
        <w:rPr>
          <w:rFonts w:asciiTheme="minorHAnsi" w:hAnsiTheme="minorHAnsi" w:cstheme="minorHAnsi"/>
          <w:b/>
          <w:sz w:val="24"/>
          <w:szCs w:val="24"/>
        </w:rPr>
        <w:t>Video liên quan:</w:t>
      </w:r>
      <w:r w:rsidRPr="006C26E1">
        <w:rPr>
          <w:rFonts w:asciiTheme="minorHAnsi" w:hAnsiTheme="minorHAnsi" w:cstheme="minorHAnsi"/>
          <w:sz w:val="24"/>
          <w:szCs w:val="24"/>
        </w:rPr>
        <w:t xml:space="preserve"> tương tự </w:t>
      </w:r>
      <w:hyperlink w:anchor="_Detail_phim_lẻ" w:history="1">
        <w:r w:rsidRPr="006C26E1">
          <w:rPr>
            <w:rFonts w:asciiTheme="minorHAnsi" w:hAnsiTheme="minorHAnsi" w:cstheme="minorHAnsi"/>
            <w:sz w:val="24"/>
            <w:szCs w:val="24"/>
          </w:rPr>
          <w:t>Detail phim lẻ</w:t>
        </w:r>
      </w:hyperlink>
    </w:p>
    <w:p w14:paraId="02448748" w14:textId="77777777" w:rsidR="00D30E9D" w:rsidRPr="006C26E1" w:rsidRDefault="00D30E9D" w:rsidP="00D30E9D">
      <w:pPr>
        <w:rPr>
          <w:rFonts w:asciiTheme="minorHAnsi" w:hAnsiTheme="minorHAnsi" w:cstheme="minorHAnsi"/>
          <w:b/>
          <w:sz w:val="24"/>
          <w:szCs w:val="24"/>
          <w:lang w:val="pt-BR"/>
        </w:rPr>
      </w:pPr>
      <w:r w:rsidRPr="006C26E1">
        <w:rPr>
          <w:rFonts w:asciiTheme="minorHAnsi" w:hAnsiTheme="minorHAnsi" w:cstheme="minorHAnsi"/>
          <w:b/>
          <w:sz w:val="24"/>
          <w:szCs w:val="24"/>
          <w:lang w:val="pt-BR"/>
        </w:rPr>
        <w:t>Season:</w:t>
      </w:r>
    </w:p>
    <w:p w14:paraId="774E5242" w14:textId="77777777" w:rsidR="00D30E9D" w:rsidRPr="006C26E1" w:rsidRDefault="00D30E9D" w:rsidP="00D30E9D">
      <w:pPr>
        <w:numPr>
          <w:ilvl w:val="0"/>
          <w:numId w:val="37"/>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đối với những phim bộ theo mùa.</w:t>
      </w:r>
    </w:p>
    <w:p w14:paraId="3DC14F02" w14:textId="77777777" w:rsidR="00D30E9D" w:rsidRPr="006C26E1" w:rsidRDefault="00D30E9D" w:rsidP="00D30E9D">
      <w:pPr>
        <w:numPr>
          <w:ilvl w:val="0"/>
          <w:numId w:val="37"/>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dạng slide ngang, row default = 1.</w:t>
      </w:r>
    </w:p>
    <w:p w14:paraId="3474874E" w14:textId="77777777"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tỉ lệ 1.45.</w:t>
      </w:r>
    </w:p>
    <w:p w14:paraId="22D801F4" w14:textId="77777777"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Người dùng có thể vuốt sang trái để xem tiếp các season, giới hạn chỉ có 10 season. Thứ tự sắp xếp từ trái sang phải theo season mới nhất.</w:t>
      </w:r>
    </w:p>
    <w:p w14:paraId="38E914CC" w14:textId="5D957440"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(số phần). Sub title: </w:t>
      </w:r>
      <w:r w:rsidR="000C145B">
        <w:rPr>
          <w:rFonts w:asciiTheme="minorHAnsi" w:hAnsiTheme="minorHAnsi" w:cstheme="minorHAnsi"/>
          <w:sz w:val="24"/>
          <w:szCs w:val="24"/>
          <w:lang w:val="pt-BR"/>
        </w:rPr>
        <w:t>thể loại, năm sản xuất</w:t>
      </w:r>
    </w:p>
    <w:p w14:paraId="7030E3C0" w14:textId="77777777" w:rsidR="00D30E9D" w:rsidRPr="006C26E1" w:rsidRDefault="00D30E9D" w:rsidP="00D30E9D">
      <w:pPr>
        <w:numPr>
          <w:ilvl w:val="0"/>
          <w:numId w:val="38"/>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từng poster sẽ vào playlist của season đó. </w:t>
      </w:r>
    </w:p>
    <w:p w14:paraId="4D089837" w14:textId="77777777" w:rsidR="00E8521A" w:rsidRPr="006C26E1" w:rsidRDefault="00E8521A" w:rsidP="00E8521A">
      <w:pPr>
        <w:pStyle w:val="ListParagraph"/>
        <w:numPr>
          <w:ilvl w:val="0"/>
          <w:numId w:val="38"/>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366F1CBC" w14:textId="77777777" w:rsidR="00D30E9D" w:rsidRPr="006C26E1" w:rsidRDefault="00D30E9D" w:rsidP="00D30E9D">
      <w:pPr>
        <w:rPr>
          <w:rFonts w:asciiTheme="minorHAnsi" w:hAnsiTheme="minorHAnsi" w:cstheme="minorHAnsi"/>
          <w:sz w:val="24"/>
          <w:szCs w:val="24"/>
        </w:rPr>
      </w:pPr>
      <w:r w:rsidRPr="006C26E1">
        <w:rPr>
          <w:rFonts w:asciiTheme="minorHAnsi" w:hAnsiTheme="minorHAnsi" w:cstheme="minorHAnsi"/>
          <w:b/>
          <w:sz w:val="24"/>
          <w:szCs w:val="24"/>
        </w:rPr>
        <w:lastRenderedPageBreak/>
        <w:t>Có thể bạn thích:</w:t>
      </w:r>
      <w:r w:rsidRPr="006C26E1">
        <w:rPr>
          <w:rFonts w:asciiTheme="minorHAnsi" w:hAnsiTheme="minorHAnsi" w:cstheme="minorHAnsi"/>
          <w:sz w:val="24"/>
          <w:szCs w:val="24"/>
        </w:rPr>
        <w:t xml:space="preserve"> tương tự </w:t>
      </w:r>
      <w:hyperlink w:anchor="_Detail_phim_lẻ" w:history="1">
        <w:r w:rsidRPr="006C26E1">
          <w:rPr>
            <w:rFonts w:asciiTheme="minorHAnsi" w:hAnsiTheme="minorHAnsi" w:cstheme="minorHAnsi"/>
            <w:sz w:val="24"/>
            <w:szCs w:val="24"/>
          </w:rPr>
          <w:t>Detail phim lẻ</w:t>
        </w:r>
      </w:hyperlink>
      <w:r w:rsidRPr="006C26E1">
        <w:rPr>
          <w:rFonts w:asciiTheme="minorHAnsi" w:hAnsiTheme="minorHAnsi" w:cstheme="minorHAnsi"/>
          <w:sz w:val="24"/>
          <w:szCs w:val="24"/>
        </w:rPr>
        <w:br/>
      </w:r>
      <w:r w:rsidRPr="006C26E1">
        <w:rPr>
          <w:rFonts w:asciiTheme="minorHAnsi" w:hAnsiTheme="minorHAnsi" w:cstheme="minorHAnsi"/>
          <w:b/>
          <w:sz w:val="24"/>
          <w:szCs w:val="24"/>
        </w:rPr>
        <w:t>Thông tin – Bình luận:</w:t>
      </w:r>
      <w:r w:rsidRPr="006C26E1">
        <w:rPr>
          <w:rFonts w:asciiTheme="minorHAnsi" w:hAnsiTheme="minorHAnsi" w:cstheme="minorHAnsi"/>
          <w:sz w:val="24"/>
          <w:szCs w:val="24"/>
        </w:rPr>
        <w:t xml:space="preserve"> tương tự </w:t>
      </w:r>
      <w:hyperlink w:anchor="_Detail_phim_lẻ" w:history="1">
        <w:r w:rsidRPr="006C26E1">
          <w:rPr>
            <w:rFonts w:asciiTheme="minorHAnsi" w:hAnsiTheme="minorHAnsi" w:cstheme="minorHAnsi"/>
            <w:sz w:val="24"/>
            <w:szCs w:val="24"/>
          </w:rPr>
          <w:t>Detail phim lẻ</w:t>
        </w:r>
      </w:hyperlink>
    </w:p>
    <w:p w14:paraId="3CF189F6" w14:textId="77777777" w:rsidR="00D30E9D" w:rsidRPr="006C26E1" w:rsidRDefault="00D30E9D" w:rsidP="00D30E9D">
      <w:pPr>
        <w:keepNext/>
        <w:keepLines/>
        <w:numPr>
          <w:ilvl w:val="2"/>
          <w:numId w:val="1"/>
        </w:numPr>
        <w:spacing w:before="240" w:after="240"/>
        <w:ind w:left="864" w:hanging="864"/>
        <w:outlineLvl w:val="2"/>
        <w:rPr>
          <w:rFonts w:asciiTheme="minorHAnsi" w:eastAsiaTheme="majorEastAsia" w:hAnsiTheme="minorHAnsi" w:cstheme="minorHAnsi"/>
          <w:bCs/>
          <w:i/>
          <w:color w:val="006BA6"/>
          <w:sz w:val="24"/>
          <w:szCs w:val="24"/>
          <w:lang w:val="pt-BR"/>
        </w:rPr>
      </w:pPr>
      <w:r w:rsidRPr="006C26E1">
        <w:rPr>
          <w:rFonts w:asciiTheme="minorHAnsi" w:eastAsiaTheme="majorEastAsia" w:hAnsiTheme="minorHAnsi" w:cstheme="minorHAnsi"/>
          <w:bCs/>
          <w:i/>
          <w:color w:val="006BA6"/>
          <w:sz w:val="24"/>
          <w:szCs w:val="24"/>
          <w:lang w:val="pt-BR"/>
        </w:rPr>
        <w:t>Giải trí detail</w:t>
      </w:r>
    </w:p>
    <w:p w14:paraId="3F2F77F2" w14:textId="77777777" w:rsidR="00D30E9D" w:rsidRPr="006C26E1" w:rsidRDefault="00D30E9D" w:rsidP="00E8521A">
      <w:pPr>
        <w:rPr>
          <w:rFonts w:asciiTheme="minorHAnsi" w:hAnsiTheme="minorHAnsi" w:cstheme="minorHAnsi"/>
          <w:sz w:val="24"/>
          <w:szCs w:val="24"/>
        </w:rPr>
      </w:pPr>
      <w:r w:rsidRPr="006C26E1">
        <w:rPr>
          <w:rFonts w:asciiTheme="minorHAnsi" w:hAnsiTheme="minorHAnsi" w:cstheme="minorHAnsi"/>
          <w:sz w:val="24"/>
          <w:szCs w:val="24"/>
        </w:rPr>
        <w:t xml:space="preserve">Tương tự mục </w:t>
      </w:r>
      <w:hyperlink w:anchor="_Phim_truyện_detail" w:history="1">
        <w:r w:rsidRPr="006C26E1">
          <w:rPr>
            <w:rFonts w:asciiTheme="minorHAnsi" w:hAnsiTheme="minorHAnsi" w:cstheme="minorHAnsi"/>
            <w:sz w:val="24"/>
            <w:szCs w:val="24"/>
          </w:rPr>
          <w:t>2.8.1</w:t>
        </w:r>
      </w:hyperlink>
    </w:p>
    <w:p w14:paraId="1DF42708" w14:textId="77777777" w:rsidR="00D30E9D" w:rsidRPr="006C26E1" w:rsidRDefault="00D30E9D" w:rsidP="00D30E9D">
      <w:pPr>
        <w:keepNext/>
        <w:keepLines/>
        <w:numPr>
          <w:ilvl w:val="2"/>
          <w:numId w:val="1"/>
        </w:numPr>
        <w:spacing w:before="240" w:after="240"/>
        <w:ind w:left="864" w:hanging="864"/>
        <w:outlineLvl w:val="2"/>
        <w:rPr>
          <w:rFonts w:asciiTheme="minorHAnsi" w:eastAsiaTheme="majorEastAsia" w:hAnsiTheme="minorHAnsi" w:cstheme="minorHAnsi"/>
          <w:bCs/>
          <w:i/>
          <w:color w:val="006BA6"/>
          <w:sz w:val="24"/>
          <w:szCs w:val="24"/>
          <w:lang w:val="pt-BR"/>
        </w:rPr>
      </w:pPr>
      <w:r w:rsidRPr="006C26E1">
        <w:rPr>
          <w:rFonts w:asciiTheme="minorHAnsi" w:eastAsiaTheme="majorEastAsia" w:hAnsiTheme="minorHAnsi" w:cstheme="minorHAnsi"/>
          <w:bCs/>
          <w:i/>
          <w:color w:val="006BA6"/>
          <w:sz w:val="24"/>
          <w:szCs w:val="24"/>
          <w:lang w:val="pt-BR"/>
        </w:rPr>
        <w:t>Thiếu nhi detail</w:t>
      </w:r>
    </w:p>
    <w:p w14:paraId="4630EE34" w14:textId="77777777" w:rsidR="00E8521A" w:rsidRPr="006C26E1" w:rsidRDefault="00E8521A" w:rsidP="00E8521A">
      <w:pPr>
        <w:rPr>
          <w:rFonts w:asciiTheme="minorHAnsi" w:hAnsiTheme="minorHAnsi" w:cstheme="minorHAnsi"/>
          <w:sz w:val="24"/>
          <w:szCs w:val="24"/>
        </w:rPr>
      </w:pPr>
      <w:r w:rsidRPr="006C26E1">
        <w:rPr>
          <w:rFonts w:asciiTheme="minorHAnsi" w:hAnsiTheme="minorHAnsi" w:cstheme="minorHAnsi"/>
          <w:sz w:val="24"/>
          <w:szCs w:val="24"/>
        </w:rPr>
        <w:t xml:space="preserve">Tương tự mục </w:t>
      </w:r>
      <w:hyperlink w:anchor="_Phim_truyện_detail" w:history="1">
        <w:r w:rsidRPr="006C26E1">
          <w:rPr>
            <w:rFonts w:asciiTheme="minorHAnsi" w:hAnsiTheme="minorHAnsi" w:cstheme="minorHAnsi"/>
            <w:sz w:val="24"/>
            <w:szCs w:val="24"/>
          </w:rPr>
          <w:t>2.8.1</w:t>
        </w:r>
      </w:hyperlink>
    </w:p>
    <w:p w14:paraId="65C2C660" w14:textId="77777777" w:rsidR="00BF3573" w:rsidRPr="006C26E1" w:rsidRDefault="00BF3573">
      <w:pPr>
        <w:pStyle w:val="Heading2"/>
      </w:pPr>
      <w:bookmarkStart w:id="3555" w:name="_Toc5382230"/>
      <w:bookmarkEnd w:id="3439"/>
      <w:r w:rsidRPr="006C26E1">
        <w:t>THỂ THAO</w:t>
      </w:r>
      <w:bookmarkEnd w:id="3555"/>
    </w:p>
    <w:p w14:paraId="0BF7B523" w14:textId="5D72E4A1" w:rsidR="00352C43" w:rsidRPr="006C26E1" w:rsidRDefault="007A47F4" w:rsidP="00352C43">
      <w:pPr>
        <w:pStyle w:val="Heading3"/>
        <w:rPr>
          <w:rFonts w:asciiTheme="minorHAnsi" w:hAnsiTheme="minorHAnsi" w:cstheme="minorHAnsi"/>
          <w:sz w:val="24"/>
        </w:rPr>
      </w:pPr>
      <w:bookmarkStart w:id="3556" w:name="_Toc5382231"/>
      <w:r w:rsidRPr="006C26E1">
        <w:rPr>
          <w:rFonts w:asciiTheme="minorHAnsi" w:hAnsiTheme="minorHAnsi" w:cstheme="minorHAnsi"/>
          <w:sz w:val="24"/>
        </w:rPr>
        <w:t>Mainpage</w:t>
      </w:r>
      <w:bookmarkEnd w:id="3556"/>
    </w:p>
    <w:p w14:paraId="0AF86CE5" w14:textId="77777777" w:rsidR="00952A80" w:rsidRPr="006C26E1" w:rsidRDefault="00952A80" w:rsidP="00952A80">
      <w:pPr>
        <w:rPr>
          <w:rFonts w:asciiTheme="minorHAnsi" w:hAnsiTheme="minorHAnsi" w:cstheme="minorHAnsi"/>
          <w:sz w:val="24"/>
          <w:szCs w:val="24"/>
          <w:lang w:val="pt-BR"/>
        </w:rPr>
      </w:pPr>
      <w:r w:rsidRPr="006C26E1">
        <w:rPr>
          <w:rFonts w:asciiTheme="minorHAnsi" w:hAnsiTheme="minorHAnsi" w:cstheme="minorHAnsi"/>
          <w:sz w:val="24"/>
          <w:szCs w:val="24"/>
          <w:lang w:val="pt-BR"/>
        </w:rPr>
        <w:t>Giao diện</w:t>
      </w:r>
      <w:r w:rsidR="00352C43" w:rsidRPr="006C26E1">
        <w:rPr>
          <w:rFonts w:asciiTheme="minorHAnsi" w:hAnsiTheme="minorHAnsi" w:cstheme="minorHAnsi"/>
          <w:sz w:val="24"/>
          <w:szCs w:val="24"/>
          <w:lang w:val="pt-BR"/>
        </w:rPr>
        <w:t xml:space="preserve"> </w:t>
      </w:r>
      <w:r w:rsidR="007A47F4" w:rsidRPr="006C26E1">
        <w:rPr>
          <w:rFonts w:asciiTheme="minorHAnsi" w:hAnsiTheme="minorHAnsi" w:cstheme="minorHAnsi"/>
          <w:sz w:val="24"/>
          <w:szCs w:val="24"/>
          <w:lang w:val="pt-BR"/>
        </w:rPr>
        <w:t>mainpage</w:t>
      </w:r>
      <w:r w:rsidRPr="006C26E1">
        <w:rPr>
          <w:rFonts w:asciiTheme="minorHAnsi" w:hAnsiTheme="minorHAnsi" w:cstheme="minorHAnsi"/>
          <w:sz w:val="24"/>
          <w:szCs w:val="24"/>
          <w:lang w:val="pt-BR"/>
        </w:rPr>
        <w:t xml:space="preserve"> thể thao bao gồ</w:t>
      </w:r>
      <w:r w:rsidR="00352C43" w:rsidRPr="006C26E1">
        <w:rPr>
          <w:rFonts w:asciiTheme="minorHAnsi" w:hAnsiTheme="minorHAnsi" w:cstheme="minorHAnsi"/>
          <w:sz w:val="24"/>
          <w:szCs w:val="24"/>
          <w:lang w:val="pt-BR"/>
        </w:rPr>
        <w:t>m</w:t>
      </w:r>
    </w:p>
    <w:p w14:paraId="2DC44586" w14:textId="77777777" w:rsidR="00352C43" w:rsidRPr="006C26E1" w:rsidRDefault="00352C43" w:rsidP="00952A80">
      <w:pPr>
        <w:rPr>
          <w:rFonts w:asciiTheme="minorHAnsi" w:hAnsiTheme="minorHAnsi" w:cstheme="minorHAnsi"/>
          <w:sz w:val="24"/>
          <w:szCs w:val="24"/>
          <w:lang w:val="pt-BR"/>
        </w:rPr>
      </w:pPr>
    </w:p>
    <w:p w14:paraId="4FFCBC07" w14:textId="77777777" w:rsidR="00952A80" w:rsidRPr="006C26E1" w:rsidRDefault="00CB0D74" w:rsidP="00952A80">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190B1938" wp14:editId="59D329BF">
            <wp:extent cx="2688336" cy="4114800"/>
            <wp:effectExtent l="0" t="0" r="0" b="0"/>
            <wp:docPr id="42" name="Picture 42" descr="C:\Users\YenNH16\Downloads\SECOND SCREEN\Mockup\The thao\The-Tha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The thao\The-Thao-Hom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8336" cy="4114800"/>
                    </a:xfrm>
                    <a:prstGeom prst="rect">
                      <a:avLst/>
                    </a:prstGeom>
                    <a:noFill/>
                    <a:ln>
                      <a:noFill/>
                    </a:ln>
                  </pic:spPr>
                </pic:pic>
              </a:graphicData>
            </a:graphic>
          </wp:inline>
        </w:drawing>
      </w:r>
    </w:p>
    <w:p w14:paraId="1728B4D0" w14:textId="77777777" w:rsidR="00352C43" w:rsidRPr="006C26E1" w:rsidRDefault="00352C43" w:rsidP="00352C43">
      <w:pPr>
        <w:pStyle w:val="ListParagraph"/>
        <w:rPr>
          <w:rFonts w:asciiTheme="minorHAnsi" w:hAnsiTheme="minorHAnsi" w:cstheme="minorHAnsi"/>
          <w:sz w:val="24"/>
          <w:szCs w:val="24"/>
          <w:lang w:val="pt-BR"/>
        </w:rPr>
      </w:pPr>
    </w:p>
    <w:p w14:paraId="2EC2E5BB" w14:textId="4DB013B3" w:rsidR="00472E38" w:rsidRDefault="00472E38" w:rsidP="003C1A48">
      <w:pPr>
        <w:pStyle w:val="ListParagraph"/>
        <w:numPr>
          <w:ilvl w:val="0"/>
          <w:numId w:val="33"/>
        </w:numPr>
        <w:rPr>
          <w:ins w:id="3557" w:author="Windows User" w:date="2019-04-04T14:36:00Z"/>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Thanh tìm kiếm (xem thêm </w:t>
      </w:r>
      <w:hyperlink w:anchor="_GLOBAL_SEARCH" w:history="1">
        <w:r w:rsidR="00465E42" w:rsidRPr="006C26E1">
          <w:rPr>
            <w:rStyle w:val="Hyperlink"/>
            <w:rFonts w:asciiTheme="minorHAnsi" w:hAnsiTheme="minorHAnsi" w:cstheme="minorHAnsi"/>
            <w:sz w:val="24"/>
            <w:szCs w:val="24"/>
            <w:lang w:val="pt-BR"/>
          </w:rPr>
          <w:t>Tìm kiếm toàn bộ</w:t>
        </w:r>
      </w:hyperlink>
      <w:r w:rsidRPr="006C26E1">
        <w:rPr>
          <w:rFonts w:asciiTheme="minorHAnsi" w:hAnsiTheme="minorHAnsi" w:cstheme="minorHAnsi"/>
          <w:sz w:val="24"/>
          <w:szCs w:val="24"/>
          <w:lang w:val="pt-BR"/>
        </w:rPr>
        <w:t>)</w:t>
      </w:r>
    </w:p>
    <w:p w14:paraId="76F0A53F" w14:textId="1C4FBB15" w:rsidR="00AE026A" w:rsidRDefault="00AE026A" w:rsidP="003C1A48">
      <w:pPr>
        <w:pStyle w:val="ListParagraph"/>
        <w:numPr>
          <w:ilvl w:val="0"/>
          <w:numId w:val="33"/>
        </w:numPr>
        <w:rPr>
          <w:ins w:id="3558" w:author="Windows User" w:date="2019-04-04T14:36:00Z"/>
          <w:rFonts w:asciiTheme="minorHAnsi" w:hAnsiTheme="minorHAnsi" w:cstheme="minorHAnsi"/>
          <w:sz w:val="24"/>
          <w:szCs w:val="24"/>
          <w:lang w:val="pt-BR"/>
        </w:rPr>
      </w:pPr>
      <w:ins w:id="3559" w:author="Windows User" w:date="2019-04-04T14:36:00Z">
        <w:r>
          <w:rPr>
            <w:rFonts w:asciiTheme="minorHAnsi" w:hAnsiTheme="minorHAnsi" w:cstheme="minorHAnsi"/>
            <w:sz w:val="24"/>
            <w:szCs w:val="24"/>
            <w:lang w:val="pt-BR"/>
          </w:rPr>
          <w:lastRenderedPageBreak/>
          <w:t>Chọn lọc (facted search tại mainpage)</w:t>
        </w:r>
      </w:ins>
    </w:p>
    <w:p w14:paraId="17E7F383" w14:textId="17553B93" w:rsidR="00AE026A" w:rsidRDefault="00AE026A">
      <w:pPr>
        <w:pStyle w:val="ListParagraph"/>
        <w:rPr>
          <w:ins w:id="3560" w:author="Windows User" w:date="2019-04-04T14:37:00Z"/>
          <w:rFonts w:asciiTheme="minorHAnsi" w:hAnsiTheme="minorHAnsi" w:cstheme="minorHAnsi"/>
          <w:sz w:val="24"/>
          <w:szCs w:val="24"/>
          <w:lang w:val="pt-BR"/>
        </w:rPr>
        <w:pPrChange w:id="3561" w:author="Windows User" w:date="2019-04-04T14:36:00Z">
          <w:pPr>
            <w:pStyle w:val="ListParagraph"/>
            <w:numPr>
              <w:numId w:val="33"/>
            </w:numPr>
            <w:ind w:hanging="360"/>
          </w:pPr>
        </w:pPrChange>
      </w:pPr>
      <w:ins w:id="3562" w:author="Windows User" w:date="2019-04-04T14:36:00Z">
        <w:r>
          <w:rPr>
            <w:rFonts w:asciiTheme="minorHAnsi" w:hAnsiTheme="minorHAnsi" w:cstheme="minorHAnsi"/>
            <w:sz w:val="24"/>
            <w:szCs w:val="24"/>
            <w:lang w:val="pt-BR"/>
          </w:rPr>
          <w:t>Nhấn “</w:t>
        </w:r>
      </w:ins>
      <w:ins w:id="3563" w:author="Windows User" w:date="2019-04-04T14:37:00Z">
        <w:r>
          <w:rPr>
            <w:rFonts w:asciiTheme="minorHAnsi" w:hAnsiTheme="minorHAnsi" w:cstheme="minorHAnsi"/>
            <w:sz w:val="24"/>
            <w:szCs w:val="24"/>
            <w:lang w:val="pt-BR"/>
          </w:rPr>
          <w:t>chọn lọc” thanh filter sẽ hiển thị các tiêu chí phân loại sau</w:t>
        </w:r>
      </w:ins>
    </w:p>
    <w:p w14:paraId="1B6979BF" w14:textId="77777777" w:rsidR="00AE026A" w:rsidRDefault="00AE026A">
      <w:pPr>
        <w:pStyle w:val="ListParagraph"/>
        <w:numPr>
          <w:ilvl w:val="1"/>
          <w:numId w:val="33"/>
        </w:numPr>
        <w:rPr>
          <w:ins w:id="3564" w:author="Windows User" w:date="2019-04-04T14:39:00Z"/>
          <w:rFonts w:asciiTheme="minorHAnsi" w:hAnsiTheme="minorHAnsi" w:cstheme="minorHAnsi"/>
          <w:sz w:val="24"/>
          <w:szCs w:val="24"/>
          <w:lang w:val="pt-BR"/>
        </w:rPr>
        <w:pPrChange w:id="3565" w:author="Windows User" w:date="2019-04-04T14:37:00Z">
          <w:pPr>
            <w:pStyle w:val="ListParagraph"/>
            <w:numPr>
              <w:numId w:val="33"/>
            </w:numPr>
            <w:ind w:hanging="360"/>
          </w:pPr>
        </w:pPrChange>
      </w:pPr>
      <w:ins w:id="3566" w:author="Windows User" w:date="2019-04-04T14:38:00Z">
        <w:r w:rsidRPr="00AE026A">
          <w:rPr>
            <w:rFonts w:asciiTheme="minorHAnsi" w:hAnsiTheme="minorHAnsi" w:cstheme="minorHAnsi"/>
            <w:b/>
            <w:sz w:val="24"/>
            <w:szCs w:val="24"/>
            <w:lang w:val="pt-BR"/>
            <w:rPrChange w:id="3567" w:author="Windows User" w:date="2019-04-04T14:40:00Z">
              <w:rPr>
                <w:rFonts w:asciiTheme="minorHAnsi" w:hAnsiTheme="minorHAnsi" w:cstheme="minorHAnsi"/>
                <w:sz w:val="24"/>
                <w:szCs w:val="24"/>
                <w:lang w:val="pt-BR"/>
              </w:rPr>
            </w:rPrChange>
          </w:rPr>
          <w:t>Môn thi đấu</w:t>
        </w:r>
      </w:ins>
    </w:p>
    <w:p w14:paraId="342DBF59" w14:textId="77777777" w:rsidR="00AE026A" w:rsidRDefault="00AE026A">
      <w:pPr>
        <w:pStyle w:val="ListParagraph"/>
        <w:numPr>
          <w:ilvl w:val="2"/>
          <w:numId w:val="33"/>
        </w:numPr>
        <w:rPr>
          <w:ins w:id="3568" w:author="Windows User" w:date="2019-04-04T14:39:00Z"/>
          <w:rFonts w:asciiTheme="minorHAnsi" w:hAnsiTheme="minorHAnsi" w:cstheme="minorHAnsi"/>
          <w:sz w:val="24"/>
          <w:szCs w:val="24"/>
          <w:lang w:val="pt-BR"/>
        </w:rPr>
        <w:pPrChange w:id="3569" w:author="Windows User" w:date="2019-04-04T14:41:00Z">
          <w:pPr>
            <w:pStyle w:val="ListParagraph"/>
            <w:numPr>
              <w:numId w:val="33"/>
            </w:numPr>
            <w:ind w:hanging="360"/>
          </w:pPr>
        </w:pPrChange>
      </w:pPr>
      <w:ins w:id="3570" w:author="Windows User" w:date="2019-04-04T14:39:00Z">
        <w:r>
          <w:rPr>
            <w:rFonts w:asciiTheme="minorHAnsi" w:hAnsiTheme="minorHAnsi" w:cstheme="minorHAnsi"/>
            <w:sz w:val="24"/>
            <w:szCs w:val="24"/>
            <w:lang w:val="pt-BR"/>
          </w:rPr>
          <w:t>Bóng đá</w:t>
        </w:r>
      </w:ins>
    </w:p>
    <w:p w14:paraId="220E61E5" w14:textId="77777777" w:rsidR="00AE026A" w:rsidRDefault="00AE026A">
      <w:pPr>
        <w:pStyle w:val="ListParagraph"/>
        <w:numPr>
          <w:ilvl w:val="2"/>
          <w:numId w:val="33"/>
        </w:numPr>
        <w:rPr>
          <w:ins w:id="3571" w:author="Windows User" w:date="2019-04-04T14:39:00Z"/>
          <w:rFonts w:asciiTheme="minorHAnsi" w:hAnsiTheme="minorHAnsi" w:cstheme="minorHAnsi"/>
          <w:sz w:val="24"/>
          <w:szCs w:val="24"/>
          <w:lang w:val="pt-BR"/>
        </w:rPr>
        <w:pPrChange w:id="3572" w:author="Windows User" w:date="2019-04-04T14:41:00Z">
          <w:pPr>
            <w:pStyle w:val="ListParagraph"/>
            <w:numPr>
              <w:numId w:val="33"/>
            </w:numPr>
            <w:ind w:hanging="360"/>
          </w:pPr>
        </w:pPrChange>
      </w:pPr>
      <w:ins w:id="3573" w:author="Windows User" w:date="2019-04-04T14:39:00Z">
        <w:r>
          <w:rPr>
            <w:rFonts w:asciiTheme="minorHAnsi" w:hAnsiTheme="minorHAnsi" w:cstheme="minorHAnsi"/>
            <w:sz w:val="24"/>
            <w:szCs w:val="24"/>
            <w:lang w:val="pt-BR"/>
          </w:rPr>
          <w:t>Bóng rổ</w:t>
        </w:r>
      </w:ins>
    </w:p>
    <w:p w14:paraId="3F15B1DA" w14:textId="77777777" w:rsidR="00AE026A" w:rsidRDefault="00AE026A">
      <w:pPr>
        <w:pStyle w:val="ListParagraph"/>
        <w:numPr>
          <w:ilvl w:val="2"/>
          <w:numId w:val="33"/>
        </w:numPr>
        <w:rPr>
          <w:ins w:id="3574" w:author="Windows User" w:date="2019-04-04T14:39:00Z"/>
          <w:rFonts w:asciiTheme="minorHAnsi" w:hAnsiTheme="minorHAnsi" w:cstheme="minorHAnsi"/>
          <w:sz w:val="24"/>
          <w:szCs w:val="24"/>
          <w:lang w:val="pt-BR"/>
        </w:rPr>
        <w:pPrChange w:id="3575" w:author="Windows User" w:date="2019-04-04T14:41:00Z">
          <w:pPr>
            <w:pStyle w:val="ListParagraph"/>
            <w:numPr>
              <w:numId w:val="33"/>
            </w:numPr>
            <w:ind w:hanging="360"/>
          </w:pPr>
        </w:pPrChange>
      </w:pPr>
      <w:ins w:id="3576" w:author="Windows User" w:date="2019-04-04T14:39:00Z">
        <w:r>
          <w:rPr>
            <w:rFonts w:asciiTheme="minorHAnsi" w:hAnsiTheme="minorHAnsi" w:cstheme="minorHAnsi"/>
            <w:sz w:val="24"/>
            <w:szCs w:val="24"/>
            <w:lang w:val="pt-BR"/>
          </w:rPr>
          <w:t>Đối kháng</w:t>
        </w:r>
      </w:ins>
    </w:p>
    <w:p w14:paraId="3BDB25AF" w14:textId="0CAD5E5B" w:rsidR="00AE026A" w:rsidRDefault="00AE026A">
      <w:pPr>
        <w:pStyle w:val="ListParagraph"/>
        <w:numPr>
          <w:ilvl w:val="2"/>
          <w:numId w:val="33"/>
        </w:numPr>
        <w:rPr>
          <w:ins w:id="3577" w:author="Windows User" w:date="2019-04-04T14:42:00Z"/>
          <w:rFonts w:asciiTheme="minorHAnsi" w:hAnsiTheme="minorHAnsi" w:cstheme="minorHAnsi"/>
          <w:sz w:val="24"/>
          <w:szCs w:val="24"/>
          <w:lang w:val="pt-BR"/>
        </w:rPr>
        <w:pPrChange w:id="3578" w:author="Windows User" w:date="2019-04-04T14:41:00Z">
          <w:pPr>
            <w:pStyle w:val="ListParagraph"/>
            <w:numPr>
              <w:numId w:val="33"/>
            </w:numPr>
            <w:ind w:hanging="360"/>
          </w:pPr>
        </w:pPrChange>
      </w:pPr>
      <w:ins w:id="3579" w:author="Windows User" w:date="2019-04-04T14:39:00Z">
        <w:r>
          <w:rPr>
            <w:rFonts w:asciiTheme="minorHAnsi" w:hAnsiTheme="minorHAnsi" w:cstheme="minorHAnsi"/>
            <w:sz w:val="24"/>
            <w:szCs w:val="24"/>
            <w:lang w:val="pt-BR"/>
          </w:rPr>
          <w:t>Đua xe</w:t>
        </w:r>
      </w:ins>
    </w:p>
    <w:p w14:paraId="7209823A" w14:textId="6C1F2BEC" w:rsidR="00BB2F44" w:rsidRDefault="00BB2F44">
      <w:pPr>
        <w:pStyle w:val="ListParagraph"/>
        <w:numPr>
          <w:ilvl w:val="2"/>
          <w:numId w:val="33"/>
        </w:numPr>
        <w:rPr>
          <w:ins w:id="3580" w:author="Windows User" w:date="2019-04-04T14:38:00Z"/>
          <w:rFonts w:asciiTheme="minorHAnsi" w:hAnsiTheme="minorHAnsi" w:cstheme="minorHAnsi"/>
          <w:sz w:val="24"/>
          <w:szCs w:val="24"/>
          <w:lang w:val="pt-BR"/>
        </w:rPr>
        <w:pPrChange w:id="3581" w:author="Windows User" w:date="2019-04-04T14:41:00Z">
          <w:pPr>
            <w:pStyle w:val="ListParagraph"/>
            <w:numPr>
              <w:numId w:val="33"/>
            </w:numPr>
            <w:ind w:hanging="360"/>
          </w:pPr>
        </w:pPrChange>
      </w:pPr>
      <w:ins w:id="3582" w:author="Windows User" w:date="2019-04-04T14:42:00Z">
        <w:r>
          <w:rPr>
            <w:rFonts w:asciiTheme="minorHAnsi" w:hAnsiTheme="minorHAnsi" w:cstheme="minorHAnsi"/>
            <w:sz w:val="24"/>
            <w:szCs w:val="24"/>
            <w:lang w:val="pt-BR"/>
          </w:rPr>
          <w:t>Tennis</w:t>
        </w:r>
      </w:ins>
    </w:p>
    <w:p w14:paraId="767A420D" w14:textId="1DA31366" w:rsidR="00AE026A" w:rsidRDefault="00AE026A">
      <w:pPr>
        <w:pStyle w:val="ListParagraph"/>
        <w:numPr>
          <w:ilvl w:val="1"/>
          <w:numId w:val="33"/>
        </w:numPr>
        <w:rPr>
          <w:ins w:id="3583" w:author="Windows User" w:date="2019-04-04T14:39:00Z"/>
          <w:rFonts w:asciiTheme="minorHAnsi" w:hAnsiTheme="minorHAnsi" w:cstheme="minorHAnsi"/>
          <w:sz w:val="24"/>
          <w:szCs w:val="24"/>
          <w:lang w:val="pt-BR"/>
        </w:rPr>
        <w:pPrChange w:id="3584" w:author="Windows User" w:date="2019-04-04T14:37:00Z">
          <w:pPr>
            <w:pStyle w:val="ListParagraph"/>
            <w:numPr>
              <w:numId w:val="33"/>
            </w:numPr>
            <w:ind w:hanging="360"/>
          </w:pPr>
        </w:pPrChange>
      </w:pPr>
      <w:ins w:id="3585" w:author="Windows User" w:date="2019-04-04T14:39:00Z">
        <w:r w:rsidRPr="00AE026A">
          <w:rPr>
            <w:rFonts w:asciiTheme="minorHAnsi" w:hAnsiTheme="minorHAnsi" w:cstheme="minorHAnsi"/>
            <w:b/>
            <w:sz w:val="24"/>
            <w:szCs w:val="24"/>
            <w:lang w:val="pt-BR"/>
            <w:rPrChange w:id="3586" w:author="Windows User" w:date="2019-04-04T14:39:00Z">
              <w:rPr>
                <w:rFonts w:asciiTheme="minorHAnsi" w:hAnsiTheme="minorHAnsi" w:cstheme="minorHAnsi"/>
                <w:sz w:val="24"/>
                <w:szCs w:val="24"/>
                <w:lang w:val="pt-BR"/>
              </w:rPr>
            </w:rPrChange>
          </w:rPr>
          <w:t>Giải đấu</w:t>
        </w:r>
        <w:r>
          <w:rPr>
            <w:rFonts w:asciiTheme="minorHAnsi" w:hAnsiTheme="minorHAnsi" w:cstheme="minorHAnsi"/>
            <w:sz w:val="24"/>
            <w:szCs w:val="24"/>
            <w:lang w:val="pt-BR"/>
          </w:rPr>
          <w:t xml:space="preserve"> </w:t>
        </w:r>
      </w:ins>
      <w:ins w:id="3587" w:author="Windows User" w:date="2019-04-04T14:40:00Z">
        <w:r>
          <w:rPr>
            <w:rFonts w:asciiTheme="minorHAnsi" w:hAnsiTheme="minorHAnsi" w:cstheme="minorHAnsi"/>
            <w:sz w:val="24"/>
            <w:szCs w:val="24"/>
            <w:lang w:val="pt-BR"/>
          </w:rPr>
          <w:t xml:space="preserve">(được hiển thị </w:t>
        </w:r>
      </w:ins>
      <w:ins w:id="3588" w:author="Windows User" w:date="2019-04-04T14:39:00Z">
        <w:r>
          <w:rPr>
            <w:rFonts w:asciiTheme="minorHAnsi" w:hAnsiTheme="minorHAnsi" w:cstheme="minorHAnsi"/>
            <w:sz w:val="24"/>
            <w:szCs w:val="24"/>
            <w:lang w:val="pt-BR"/>
          </w:rPr>
          <w:t>tương ứng khi chọn mỗi môn thi đấu theo tự tự ở trên):</w:t>
        </w:r>
      </w:ins>
    </w:p>
    <w:p w14:paraId="5D7B823A" w14:textId="0251C063" w:rsidR="00AE026A" w:rsidRDefault="00AE026A">
      <w:pPr>
        <w:pStyle w:val="ListParagraph"/>
        <w:numPr>
          <w:ilvl w:val="2"/>
          <w:numId w:val="33"/>
        </w:numPr>
        <w:rPr>
          <w:ins w:id="3589" w:author="Windows User" w:date="2019-04-04T14:40:00Z"/>
          <w:rFonts w:asciiTheme="minorHAnsi" w:hAnsiTheme="minorHAnsi" w:cstheme="minorHAnsi"/>
          <w:sz w:val="24"/>
          <w:szCs w:val="24"/>
          <w:lang w:val="pt-BR"/>
        </w:rPr>
        <w:pPrChange w:id="3590" w:author="Windows User" w:date="2019-04-04T14:39:00Z">
          <w:pPr>
            <w:pStyle w:val="ListParagraph"/>
            <w:numPr>
              <w:numId w:val="33"/>
            </w:numPr>
            <w:ind w:hanging="360"/>
          </w:pPr>
        </w:pPrChange>
      </w:pPr>
      <w:ins w:id="3591" w:author="Windows User" w:date="2019-04-04T14:40:00Z">
        <w:r>
          <w:rPr>
            <w:rFonts w:asciiTheme="minorHAnsi" w:hAnsiTheme="minorHAnsi" w:cstheme="minorHAnsi"/>
            <w:sz w:val="24"/>
            <w:szCs w:val="24"/>
            <w:lang w:val="pt-BR"/>
          </w:rPr>
          <w:t>Serie A, Ngoại hạng Anh, V-league, Đội tuyển quốc gia, Bóng đá khác</w:t>
        </w:r>
      </w:ins>
    </w:p>
    <w:p w14:paraId="154E434D" w14:textId="42961A2B" w:rsidR="00AE026A" w:rsidRDefault="00AE026A">
      <w:pPr>
        <w:pStyle w:val="ListParagraph"/>
        <w:numPr>
          <w:ilvl w:val="2"/>
          <w:numId w:val="33"/>
        </w:numPr>
        <w:rPr>
          <w:ins w:id="3592" w:author="Windows User" w:date="2019-04-04T14:41:00Z"/>
          <w:rFonts w:asciiTheme="minorHAnsi" w:hAnsiTheme="minorHAnsi" w:cstheme="minorHAnsi"/>
          <w:sz w:val="24"/>
          <w:szCs w:val="24"/>
          <w:lang w:val="pt-BR"/>
        </w:rPr>
        <w:pPrChange w:id="3593" w:author="Windows User" w:date="2019-04-04T14:39:00Z">
          <w:pPr>
            <w:pStyle w:val="ListParagraph"/>
            <w:numPr>
              <w:numId w:val="33"/>
            </w:numPr>
            <w:ind w:hanging="360"/>
          </w:pPr>
        </w:pPrChange>
      </w:pPr>
      <w:ins w:id="3594" w:author="Windows User" w:date="2019-04-04T14:41:00Z">
        <w:r>
          <w:rPr>
            <w:rFonts w:asciiTheme="minorHAnsi" w:hAnsiTheme="minorHAnsi" w:cstheme="minorHAnsi"/>
            <w:sz w:val="24"/>
            <w:szCs w:val="24"/>
            <w:lang w:val="pt-BR"/>
          </w:rPr>
          <w:t>NBA, ABL, VBA</w:t>
        </w:r>
      </w:ins>
    </w:p>
    <w:p w14:paraId="1376B286" w14:textId="2AC43E29" w:rsidR="00AE026A" w:rsidRDefault="00AE026A">
      <w:pPr>
        <w:pStyle w:val="ListParagraph"/>
        <w:numPr>
          <w:ilvl w:val="2"/>
          <w:numId w:val="33"/>
        </w:numPr>
        <w:rPr>
          <w:ins w:id="3595" w:author="Windows User" w:date="2019-04-04T14:42:00Z"/>
          <w:rFonts w:asciiTheme="minorHAnsi" w:hAnsiTheme="minorHAnsi" w:cstheme="minorHAnsi"/>
          <w:sz w:val="24"/>
          <w:szCs w:val="24"/>
          <w:lang w:val="pt-BR"/>
        </w:rPr>
        <w:pPrChange w:id="3596" w:author="Windows User" w:date="2019-04-04T14:39:00Z">
          <w:pPr>
            <w:pStyle w:val="ListParagraph"/>
            <w:numPr>
              <w:numId w:val="33"/>
            </w:numPr>
            <w:ind w:hanging="360"/>
          </w:pPr>
        </w:pPrChange>
      </w:pPr>
      <w:ins w:id="3597" w:author="Windows User" w:date="2019-04-04T14:41:00Z">
        <w:r>
          <w:rPr>
            <w:rFonts w:asciiTheme="minorHAnsi" w:hAnsiTheme="minorHAnsi" w:cstheme="minorHAnsi"/>
            <w:sz w:val="24"/>
            <w:szCs w:val="24"/>
            <w:lang w:val="pt-BR"/>
          </w:rPr>
          <w:t xml:space="preserve">UFC, NXT, </w:t>
        </w:r>
      </w:ins>
      <w:ins w:id="3598" w:author="Windows User" w:date="2019-04-04T14:42:00Z">
        <w:r>
          <w:rPr>
            <w:rFonts w:asciiTheme="minorHAnsi" w:hAnsiTheme="minorHAnsi" w:cstheme="minorHAnsi"/>
            <w:sz w:val="24"/>
            <w:szCs w:val="24"/>
            <w:lang w:val="pt-BR"/>
          </w:rPr>
          <w:t>WWE, Boxing</w:t>
        </w:r>
      </w:ins>
    </w:p>
    <w:p w14:paraId="45916351" w14:textId="4FDB08F6" w:rsidR="00AE026A" w:rsidRDefault="00AE026A">
      <w:pPr>
        <w:pStyle w:val="ListParagraph"/>
        <w:numPr>
          <w:ilvl w:val="2"/>
          <w:numId w:val="33"/>
        </w:numPr>
        <w:rPr>
          <w:ins w:id="3599" w:author="Windows User" w:date="2019-04-04T14:43:00Z"/>
          <w:rFonts w:asciiTheme="minorHAnsi" w:hAnsiTheme="minorHAnsi" w:cstheme="minorHAnsi"/>
          <w:sz w:val="24"/>
          <w:szCs w:val="24"/>
          <w:lang w:val="pt-BR"/>
        </w:rPr>
        <w:pPrChange w:id="3600" w:author="Windows User" w:date="2019-04-04T14:39:00Z">
          <w:pPr>
            <w:pStyle w:val="ListParagraph"/>
            <w:numPr>
              <w:numId w:val="33"/>
            </w:numPr>
            <w:ind w:hanging="360"/>
          </w:pPr>
        </w:pPrChange>
      </w:pPr>
      <w:ins w:id="3601" w:author="Windows User" w:date="2019-04-04T14:42:00Z">
        <w:r>
          <w:rPr>
            <w:rFonts w:asciiTheme="minorHAnsi" w:hAnsiTheme="minorHAnsi" w:cstheme="minorHAnsi"/>
            <w:sz w:val="24"/>
            <w:szCs w:val="24"/>
            <w:lang w:val="pt-BR"/>
          </w:rPr>
          <w:t>F1, MotoGP, Đua xe đạp</w:t>
        </w:r>
      </w:ins>
    </w:p>
    <w:p w14:paraId="20F3B038" w14:textId="69BF3FEC" w:rsidR="00BB2F44" w:rsidRDefault="00BB2F44">
      <w:pPr>
        <w:pStyle w:val="ListParagraph"/>
        <w:numPr>
          <w:ilvl w:val="2"/>
          <w:numId w:val="33"/>
        </w:numPr>
        <w:rPr>
          <w:ins w:id="3602" w:author="Windows User" w:date="2019-04-04T14:44:00Z"/>
          <w:rFonts w:asciiTheme="minorHAnsi" w:hAnsiTheme="minorHAnsi" w:cstheme="minorHAnsi"/>
          <w:sz w:val="24"/>
          <w:szCs w:val="24"/>
          <w:lang w:val="pt-BR"/>
        </w:rPr>
        <w:pPrChange w:id="3603" w:author="Windows User" w:date="2019-04-04T14:39:00Z">
          <w:pPr>
            <w:pStyle w:val="ListParagraph"/>
            <w:numPr>
              <w:numId w:val="33"/>
            </w:numPr>
            <w:ind w:hanging="360"/>
          </w:pPr>
        </w:pPrChange>
      </w:pPr>
      <w:ins w:id="3604" w:author="Windows User" w:date="2019-04-04T14:43:00Z">
        <w:r>
          <w:rPr>
            <w:rFonts w:asciiTheme="minorHAnsi" w:hAnsiTheme="minorHAnsi" w:cstheme="minorHAnsi"/>
            <w:sz w:val="24"/>
            <w:szCs w:val="24"/>
            <w:lang w:val="pt-BR"/>
          </w:rPr>
          <w:t>(hiển thị theo dữ liệu back-end trả về)</w:t>
        </w:r>
      </w:ins>
    </w:p>
    <w:p w14:paraId="69042E6D" w14:textId="43663CE4" w:rsidR="00BB2F44" w:rsidRPr="00BB2F44" w:rsidRDefault="00BB2F44">
      <w:pPr>
        <w:ind w:left="720"/>
        <w:rPr>
          <w:rFonts w:asciiTheme="minorHAnsi" w:hAnsiTheme="minorHAnsi" w:cstheme="minorHAnsi"/>
          <w:sz w:val="24"/>
          <w:szCs w:val="24"/>
          <w:lang w:val="pt-BR"/>
          <w:rPrChange w:id="3605" w:author="Windows User" w:date="2019-04-04T14:44:00Z">
            <w:rPr>
              <w:lang w:val="pt-BR"/>
            </w:rPr>
          </w:rPrChange>
        </w:rPr>
        <w:pPrChange w:id="3606" w:author="Windows User" w:date="2019-04-04T14:44:00Z">
          <w:pPr>
            <w:pStyle w:val="ListParagraph"/>
            <w:numPr>
              <w:numId w:val="33"/>
            </w:numPr>
            <w:ind w:hanging="360"/>
          </w:pPr>
        </w:pPrChange>
      </w:pPr>
      <w:ins w:id="3607" w:author="Windows User" w:date="2019-04-04T14:44:00Z">
        <w:r>
          <w:rPr>
            <w:rFonts w:asciiTheme="minorHAnsi" w:hAnsiTheme="minorHAnsi" w:cstheme="minorHAnsi"/>
            <w:sz w:val="24"/>
            <w:szCs w:val="24"/>
            <w:lang w:val="pt-BR"/>
          </w:rPr>
          <w:t>Mô tả hiện thị</w:t>
        </w:r>
      </w:ins>
      <w:ins w:id="3608" w:author="Windows User" w:date="2019-04-04T14:46:00Z">
        <w:r w:rsidR="0080567A">
          <w:rPr>
            <w:rFonts w:asciiTheme="minorHAnsi" w:hAnsiTheme="minorHAnsi" w:cstheme="minorHAnsi"/>
            <w:sz w:val="24"/>
            <w:szCs w:val="24"/>
            <w:lang w:val="pt-BR"/>
          </w:rPr>
          <w:t xml:space="preserve"> tiếp theo</w:t>
        </w:r>
      </w:ins>
      <w:ins w:id="3609" w:author="Windows User" w:date="2019-04-04T14:44:00Z">
        <w:r>
          <w:rPr>
            <w:rFonts w:asciiTheme="minorHAnsi" w:hAnsiTheme="minorHAnsi" w:cstheme="minorHAnsi"/>
            <w:sz w:val="24"/>
            <w:szCs w:val="24"/>
            <w:lang w:val="pt-BR"/>
          </w:rPr>
          <w:t xml:space="preserve"> tương tự như mục </w:t>
        </w:r>
        <w:r>
          <w:rPr>
            <w:rFonts w:asciiTheme="minorHAnsi" w:hAnsiTheme="minorHAnsi" w:cstheme="minorHAnsi"/>
            <w:sz w:val="24"/>
            <w:szCs w:val="24"/>
            <w:lang w:val="pt-BR"/>
          </w:rPr>
          <w:fldChar w:fldCharType="begin"/>
        </w:r>
        <w:r>
          <w:rPr>
            <w:rFonts w:asciiTheme="minorHAnsi" w:hAnsiTheme="minorHAnsi" w:cstheme="minorHAnsi"/>
            <w:sz w:val="24"/>
            <w:szCs w:val="24"/>
            <w:lang w:val="pt-BR"/>
          </w:rPr>
          <w:instrText xml:space="preserve"> HYPERLINK  \l "_Faceted_search_tại" </w:instrText>
        </w:r>
        <w:r>
          <w:rPr>
            <w:rFonts w:asciiTheme="minorHAnsi" w:hAnsiTheme="minorHAnsi" w:cstheme="minorHAnsi"/>
            <w:sz w:val="24"/>
            <w:szCs w:val="24"/>
            <w:lang w:val="pt-BR"/>
          </w:rPr>
          <w:fldChar w:fldCharType="separate"/>
        </w:r>
        <w:r w:rsidRPr="00BB2F44">
          <w:rPr>
            <w:rStyle w:val="Hyperlink"/>
            <w:rFonts w:asciiTheme="minorHAnsi" w:hAnsiTheme="minorHAnsi" w:cstheme="minorHAnsi"/>
            <w:sz w:val="24"/>
            <w:szCs w:val="24"/>
            <w:lang w:val="pt-BR"/>
          </w:rPr>
          <w:t>Faceted search tại subpage Thể thao</w:t>
        </w:r>
        <w:r>
          <w:rPr>
            <w:rFonts w:asciiTheme="minorHAnsi" w:hAnsiTheme="minorHAnsi" w:cstheme="minorHAnsi"/>
            <w:sz w:val="24"/>
            <w:szCs w:val="24"/>
            <w:lang w:val="pt-BR"/>
          </w:rPr>
          <w:fldChar w:fldCharType="end"/>
        </w:r>
      </w:ins>
    </w:p>
    <w:p w14:paraId="5A9F5E2A" w14:textId="77777777" w:rsidR="00A03E53" w:rsidRPr="006C26E1" w:rsidRDefault="00952A80" w:rsidP="003C1A48">
      <w:pPr>
        <w:pStyle w:val="ListParagraph"/>
        <w:numPr>
          <w:ilvl w:val="0"/>
          <w:numId w:val="3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Header banner slider </w:t>
      </w:r>
      <w:r w:rsidR="00A03E53" w:rsidRPr="006C26E1">
        <w:rPr>
          <w:rFonts w:asciiTheme="minorHAnsi" w:hAnsiTheme="minorHAnsi" w:cstheme="minorHAnsi"/>
          <w:sz w:val="24"/>
          <w:szCs w:val="24"/>
          <w:lang w:val="pt-BR"/>
        </w:rPr>
        <w:t>có</w:t>
      </w:r>
      <w:r w:rsidRPr="006C26E1">
        <w:rPr>
          <w:rFonts w:asciiTheme="minorHAnsi" w:hAnsiTheme="minorHAnsi" w:cstheme="minorHAnsi"/>
          <w:sz w:val="24"/>
          <w:szCs w:val="24"/>
          <w:lang w:val="pt-BR"/>
        </w:rPr>
        <w:t>:</w:t>
      </w:r>
    </w:p>
    <w:p w14:paraId="7E796D13" w14:textId="77777777" w:rsidR="00A03E53" w:rsidRPr="006C26E1" w:rsidRDefault="00A03E53"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designed banner 16:9</w:t>
      </w:r>
    </w:p>
    <w:p w14:paraId="531D2737" w14:textId="77777777" w:rsidR="00A03E53" w:rsidRPr="006C26E1" w:rsidRDefault="00A03E53"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Số lượng banner tối thiểu là 1, tối đa là 5</w:t>
      </w:r>
    </w:p>
    <w:p w14:paraId="68B6FFB6" w14:textId="4999B229" w:rsidR="00A03E53" w:rsidRPr="006C26E1" w:rsidRDefault="00A03E53"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có thể swipe manually hoặc tự động hiển thị luân phiên mỗi </w:t>
      </w:r>
      <w:r w:rsidR="00683226">
        <w:rPr>
          <w:rFonts w:asciiTheme="minorHAnsi" w:hAnsiTheme="minorHAnsi" w:cstheme="minorHAnsi"/>
          <w:sz w:val="24"/>
          <w:szCs w:val="24"/>
          <w:lang w:val="pt-BR"/>
        </w:rPr>
        <w:t>8</w:t>
      </w:r>
      <w:r w:rsidR="00683226" w:rsidRPr="006C26E1">
        <w:rPr>
          <w:rFonts w:asciiTheme="minorHAnsi" w:hAnsiTheme="minorHAnsi" w:cstheme="minorHAnsi"/>
          <w:sz w:val="24"/>
          <w:szCs w:val="24"/>
          <w:lang w:val="pt-BR"/>
        </w:rPr>
        <w:t xml:space="preserve">s </w:t>
      </w:r>
      <w:r w:rsidRPr="006C26E1">
        <w:rPr>
          <w:rFonts w:asciiTheme="minorHAnsi" w:hAnsiTheme="minorHAnsi" w:cstheme="minorHAnsi"/>
          <w:sz w:val="24"/>
          <w:szCs w:val="24"/>
          <w:lang w:val="pt-BR"/>
        </w:rPr>
        <w:t>một banner</w:t>
      </w:r>
    </w:p>
    <w:p w14:paraId="4F639C39" w14:textId="77777777" w:rsidR="00A03E53" w:rsidRPr="006C26E1" w:rsidRDefault="00A03E53"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Tên nội dung của từng banner có độ dài bằng 2/3 chiều dài của slider</w:t>
      </w:r>
    </w:p>
    <w:p w14:paraId="797F0325" w14:textId="77777777" w:rsidR="00952A80" w:rsidRPr="006C26E1" w:rsidRDefault="00952A80" w:rsidP="00E05253">
      <w:pPr>
        <w:pStyle w:val="ListParagraph"/>
        <w:numPr>
          <w:ilvl w:val="0"/>
          <w:numId w:val="13"/>
        </w:numPr>
        <w:ind w:firstLine="0"/>
        <w:rPr>
          <w:rFonts w:asciiTheme="minorHAnsi" w:hAnsiTheme="minorHAnsi" w:cstheme="minorHAnsi"/>
          <w:sz w:val="24"/>
          <w:szCs w:val="24"/>
          <w:lang w:val="pt-BR"/>
        </w:rPr>
      </w:pPr>
      <w:r w:rsidRPr="006C26E1">
        <w:rPr>
          <w:rFonts w:asciiTheme="minorHAnsi" w:hAnsiTheme="minorHAnsi" w:cstheme="minorHAnsi"/>
          <w:sz w:val="24"/>
          <w:szCs w:val="24"/>
          <w:lang w:val="pt-BR"/>
        </w:rPr>
        <w:t>(2) Chuyên trang</w:t>
      </w:r>
      <w:r w:rsidR="007A41B0" w:rsidRPr="006C26E1">
        <w:rPr>
          <w:rFonts w:asciiTheme="minorHAnsi" w:hAnsiTheme="minorHAnsi" w:cstheme="minorHAnsi"/>
          <w:sz w:val="24"/>
          <w:szCs w:val="24"/>
          <w:lang w:val="pt-BR"/>
        </w:rPr>
        <w:t xml:space="preserve"> của các giải đấu thể thao</w:t>
      </w:r>
    </w:p>
    <w:p w14:paraId="6D301FFE" w14:textId="7C431F6A" w:rsidR="00C01D07" w:rsidRPr="006C26E1" w:rsidRDefault="007A41B0" w:rsidP="00A84EF4">
      <w:pPr>
        <w:pStyle w:val="ListParagraph"/>
        <w:numPr>
          <w:ilvl w:val="0"/>
          <w:numId w:val="13"/>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w:t>
      </w:r>
      <w:r w:rsidR="00C01D07" w:rsidRPr="006C26E1">
        <w:rPr>
          <w:rFonts w:asciiTheme="minorHAnsi" w:hAnsiTheme="minorHAnsi" w:cstheme="minorHAnsi"/>
          <w:sz w:val="24"/>
          <w:szCs w:val="24"/>
          <w:lang w:val="pt-BR"/>
        </w:rPr>
        <w:t>Gồm 4 mụ</w:t>
      </w:r>
      <w:r w:rsidR="00213524" w:rsidRPr="006C26E1">
        <w:rPr>
          <w:rFonts w:asciiTheme="minorHAnsi" w:hAnsiTheme="minorHAnsi" w:cstheme="minorHAnsi"/>
          <w:sz w:val="24"/>
          <w:szCs w:val="24"/>
          <w:lang w:val="pt-BR"/>
        </w:rPr>
        <w:t>c (subpage) Highlights, Full match</w:t>
      </w:r>
      <w:r w:rsidR="00C01D07" w:rsidRPr="006C26E1">
        <w:rPr>
          <w:rFonts w:asciiTheme="minorHAnsi" w:hAnsiTheme="minorHAnsi" w:cstheme="minorHAnsi"/>
          <w:sz w:val="24"/>
          <w:szCs w:val="24"/>
          <w:lang w:val="pt-BR"/>
        </w:rPr>
        <w:t>, Bản tin – Tạp chí, Hướng dẫn luyện tập.</w:t>
      </w:r>
      <w:r w:rsidR="00E05253">
        <w:rPr>
          <w:rFonts w:asciiTheme="minorHAnsi" w:hAnsiTheme="minorHAnsi" w:cstheme="minorHAnsi"/>
          <w:sz w:val="24"/>
          <w:szCs w:val="24"/>
          <w:lang w:val="pt-BR"/>
        </w:rPr>
        <w:t xml:space="preserve"> </w:t>
      </w:r>
      <w:r w:rsidR="00C01D07" w:rsidRPr="006C26E1">
        <w:rPr>
          <w:rFonts w:asciiTheme="minorHAnsi" w:hAnsiTheme="minorHAnsi" w:cstheme="minorHAnsi"/>
          <w:sz w:val="24"/>
          <w:szCs w:val="24"/>
          <w:lang w:val="pt-BR"/>
        </w:rPr>
        <w:t>Mỗi mục hiển thị những nội dung có</w:t>
      </w:r>
    </w:p>
    <w:p w14:paraId="75135CE1" w14:textId="77777777" w:rsidR="00C01D07" w:rsidRPr="006C26E1" w:rsidRDefault="00C01D07"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video frame 16:9</w:t>
      </w:r>
    </w:p>
    <w:p w14:paraId="6BBF4FC0" w14:textId="77777777" w:rsidR="004B73C7" w:rsidRPr="0090445A" w:rsidRDefault="004B73C7" w:rsidP="004B73C7">
      <w:pPr>
        <w:pStyle w:val="ListParagraph"/>
        <w:numPr>
          <w:ilvl w:val="1"/>
          <w:numId w:val="13"/>
        </w:numPr>
        <w:rPr>
          <w:ins w:id="3610" w:author="Windows User" w:date="2019-04-05T15:46:00Z"/>
          <w:rFonts w:asciiTheme="minorHAnsi" w:hAnsiTheme="minorHAnsi" w:cstheme="minorHAnsi"/>
          <w:sz w:val="24"/>
          <w:szCs w:val="24"/>
          <w:lang w:val="pt-BR"/>
        </w:rPr>
      </w:pPr>
      <w:ins w:id="3611" w:author="Windows User" w:date="2019-04-05T15:46:00Z">
        <w:r w:rsidRPr="0090445A">
          <w:rPr>
            <w:rFonts w:asciiTheme="minorHAnsi" w:hAnsiTheme="minorHAnsi" w:cstheme="minorHAnsi"/>
            <w:sz w:val="24"/>
            <w:szCs w:val="24"/>
            <w:lang w:val="pt-BR"/>
          </w:rPr>
          <w:t>2 label gắn góc phải trên và góc phải dưới của poster (</w:t>
        </w:r>
        <w:r w:rsidRPr="00A41DF4">
          <w:rPr>
            <w:rFonts w:asciiTheme="minorHAnsi" w:hAnsiTheme="minorHAnsi" w:cstheme="minorHAnsi"/>
            <w:sz w:val="24"/>
            <w:szCs w:val="24"/>
            <w:lang w:val="pt-BR"/>
          </w:rPr>
          <w:t xml:space="preserve">xem thêm phần liên quan </w:t>
        </w:r>
        <w:r>
          <w:fldChar w:fldCharType="begin"/>
        </w:r>
        <w:r>
          <w:instrText xml:space="preserve"> HYPERLINK \l "_Mục_tuyển_chọn" </w:instrText>
        </w:r>
        <w:r>
          <w:fldChar w:fldCharType="separate"/>
        </w:r>
        <w:r w:rsidRPr="00B57ABF">
          <w:rPr>
            <w:rStyle w:val="Hyperlink"/>
            <w:rFonts w:asciiTheme="minorHAnsi" w:hAnsiTheme="minorHAnsi" w:cstheme="minorHAnsi"/>
            <w:sz w:val="24"/>
            <w:szCs w:val="24"/>
            <w:lang w:val="pt-BR"/>
          </w:rPr>
          <w:t>mục Tuyển chọn</w:t>
        </w:r>
        <w:r>
          <w:rPr>
            <w:rStyle w:val="Hyperlink"/>
            <w:rFonts w:asciiTheme="minorHAnsi" w:hAnsiTheme="minorHAnsi" w:cstheme="minorHAnsi"/>
            <w:sz w:val="24"/>
            <w:szCs w:val="24"/>
            <w:lang w:val="pt-BR"/>
          </w:rPr>
          <w:fldChar w:fldCharType="end"/>
        </w:r>
        <w:r w:rsidRPr="0090445A">
          <w:rPr>
            <w:rFonts w:asciiTheme="minorHAnsi" w:hAnsiTheme="minorHAnsi" w:cstheme="minorHAnsi"/>
            <w:sz w:val="24"/>
            <w:szCs w:val="24"/>
            <w:lang w:val="pt-BR"/>
          </w:rPr>
          <w:t>)</w:t>
        </w:r>
      </w:ins>
    </w:p>
    <w:p w14:paraId="67276279" w14:textId="43D84355" w:rsidR="00C01D07" w:rsidRPr="006C26E1" w:rsidDel="004B73C7" w:rsidRDefault="00C01D07" w:rsidP="000E3287">
      <w:pPr>
        <w:pStyle w:val="ListParagraph"/>
        <w:numPr>
          <w:ilvl w:val="1"/>
          <w:numId w:val="13"/>
        </w:numPr>
        <w:rPr>
          <w:del w:id="3612" w:author="Windows User" w:date="2019-04-05T15:46:00Z"/>
          <w:rFonts w:asciiTheme="minorHAnsi" w:hAnsiTheme="minorHAnsi" w:cstheme="minorHAnsi"/>
          <w:sz w:val="24"/>
          <w:szCs w:val="24"/>
          <w:lang w:val="pt-BR"/>
        </w:rPr>
      </w:pPr>
      <w:del w:id="3613" w:author="Windows User" w:date="2019-04-05T15:46:00Z">
        <w:r w:rsidRPr="000E3287" w:rsidDel="004B73C7">
          <w:rPr>
            <w:rFonts w:asciiTheme="minorHAnsi" w:hAnsiTheme="minorHAnsi" w:cstheme="minorHAnsi"/>
            <w:sz w:val="24"/>
            <w:szCs w:val="24"/>
            <w:lang w:val="pt-BR"/>
          </w:rPr>
          <w:delText xml:space="preserve">2 label gắn trên </w:delText>
        </w:r>
        <w:r w:rsidR="00CB0D74" w:rsidRPr="000E3287" w:rsidDel="004B73C7">
          <w:rPr>
            <w:rFonts w:asciiTheme="minorHAnsi" w:hAnsiTheme="minorHAnsi" w:cstheme="minorHAnsi"/>
            <w:sz w:val="24"/>
            <w:szCs w:val="24"/>
            <w:lang w:val="pt-BR"/>
          </w:rPr>
          <w:delText>video frame</w:delText>
        </w:r>
        <w:r w:rsidRPr="000E3287" w:rsidDel="004B73C7">
          <w:rPr>
            <w:rFonts w:asciiTheme="minorHAnsi" w:hAnsiTheme="minorHAnsi" w:cstheme="minorHAnsi"/>
            <w:sz w:val="24"/>
            <w:szCs w:val="24"/>
            <w:lang w:val="pt-BR"/>
          </w:rPr>
          <w:delText xml:space="preserve"> bao g</w:delText>
        </w:r>
        <w:r w:rsidRPr="004B73C7" w:rsidDel="004B73C7">
          <w:rPr>
            <w:rFonts w:asciiTheme="minorHAnsi" w:hAnsiTheme="minorHAnsi" w:cstheme="minorHAnsi"/>
            <w:sz w:val="24"/>
            <w:szCs w:val="24"/>
            <w:lang w:val="pt-BR"/>
            <w:rPrChange w:id="3614" w:author="Windows User" w:date="2019-04-05T15:46:00Z">
              <w:rPr>
                <w:rFonts w:asciiTheme="minorHAnsi" w:hAnsiTheme="minorHAnsi" w:cstheme="minorHAnsi"/>
                <w:sz w:val="24"/>
                <w:szCs w:val="24"/>
                <w:lang w:val="pt-BR"/>
              </w:rPr>
            </w:rPrChange>
          </w:rPr>
          <w:delText>ồm 2 trong số các nội dung: VIP, mới, duration...</w:delText>
        </w:r>
      </w:del>
    </w:p>
    <w:p w14:paraId="14CBD638" w14:textId="77777777" w:rsidR="00C01D07" w:rsidRPr="004B73C7" w:rsidRDefault="00C01D07" w:rsidP="000E3287">
      <w:pPr>
        <w:pStyle w:val="ListParagraph"/>
        <w:numPr>
          <w:ilvl w:val="1"/>
          <w:numId w:val="13"/>
        </w:numPr>
        <w:rPr>
          <w:rFonts w:asciiTheme="minorHAnsi" w:hAnsiTheme="minorHAnsi" w:cstheme="minorHAnsi"/>
          <w:sz w:val="24"/>
          <w:szCs w:val="24"/>
          <w:lang w:val="pt-BR"/>
          <w:rPrChange w:id="3615" w:author="Windows User" w:date="2019-04-05T15:46:00Z">
            <w:rPr>
              <w:rFonts w:asciiTheme="minorHAnsi" w:hAnsiTheme="minorHAnsi" w:cstheme="minorHAnsi"/>
              <w:sz w:val="24"/>
              <w:szCs w:val="24"/>
              <w:lang w:val="pt-BR"/>
            </w:rPr>
          </w:rPrChange>
        </w:rPr>
      </w:pPr>
      <w:r w:rsidRPr="000E3287">
        <w:rPr>
          <w:rFonts w:asciiTheme="minorHAnsi" w:hAnsiTheme="minorHAnsi" w:cstheme="minorHAnsi"/>
          <w:sz w:val="24"/>
          <w:szCs w:val="24"/>
          <w:lang w:val="pt-BR"/>
        </w:rPr>
        <w:t>Hiển thị</w:t>
      </w:r>
      <w:r w:rsidRPr="004B73C7">
        <w:rPr>
          <w:rFonts w:asciiTheme="minorHAnsi" w:hAnsiTheme="minorHAnsi" w:cstheme="minorHAnsi"/>
          <w:sz w:val="24"/>
          <w:szCs w:val="24"/>
          <w:lang w:val="pt-BR"/>
          <w:rPrChange w:id="3616" w:author="Windows User" w:date="2019-04-05T15:46:00Z">
            <w:rPr>
              <w:rFonts w:asciiTheme="minorHAnsi" w:hAnsiTheme="minorHAnsi" w:cstheme="minorHAnsi"/>
              <w:sz w:val="24"/>
              <w:szCs w:val="24"/>
              <w:lang w:val="pt-BR"/>
            </w:rPr>
          </w:rPrChange>
        </w:rPr>
        <w:t xml:space="preserve"> dạng grid, col default </w:t>
      </w:r>
      <w:r w:rsidR="00ED768C" w:rsidRPr="004B73C7">
        <w:rPr>
          <w:rFonts w:asciiTheme="minorHAnsi" w:hAnsiTheme="minorHAnsi" w:cstheme="minorHAnsi"/>
          <w:sz w:val="24"/>
          <w:szCs w:val="24"/>
          <w:lang w:val="pt-BR"/>
          <w:rPrChange w:id="3617" w:author="Windows User" w:date="2019-04-05T15:46:00Z">
            <w:rPr>
              <w:rFonts w:asciiTheme="minorHAnsi" w:hAnsiTheme="minorHAnsi" w:cstheme="minorHAnsi"/>
              <w:sz w:val="24"/>
              <w:szCs w:val="24"/>
              <w:lang w:val="pt-BR"/>
            </w:rPr>
          </w:rPrChange>
        </w:rPr>
        <w:t>= 2, row default = 2</w:t>
      </w:r>
    </w:p>
    <w:p w14:paraId="20007B90" w14:textId="77777777" w:rsidR="00C01D07" w:rsidRPr="006C26E1" w:rsidRDefault="00C01D07"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tên nội dung của từng banner có độ dài bằng chiều dài của banner</w:t>
      </w:r>
    </w:p>
    <w:p w14:paraId="49484980" w14:textId="77777777" w:rsidR="00AB4F66" w:rsidRPr="006C26E1" w:rsidRDefault="00C01D07" w:rsidP="00AB4F66">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Hiển thị title: tên nội dung; subtitle: </w:t>
      </w:r>
      <w:r w:rsidR="007A41B0" w:rsidRPr="006C26E1">
        <w:rPr>
          <w:rFonts w:asciiTheme="minorHAnsi" w:hAnsiTheme="minorHAnsi" w:cstheme="minorHAnsi"/>
          <w:sz w:val="24"/>
          <w:szCs w:val="24"/>
          <w:lang w:val="pt-BR"/>
        </w:rPr>
        <w:t>giải đấu</w:t>
      </w:r>
    </w:p>
    <w:p w14:paraId="46E84BF5" w14:textId="77777777" w:rsidR="00C01D07" w:rsidRPr="006C26E1" w:rsidRDefault="00C01D07" w:rsidP="003C1A4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Chức năng xem đầy đủ tại trang tiếp theo </w:t>
      </w:r>
      <w:r w:rsidR="007A41B0" w:rsidRPr="006C26E1">
        <w:rPr>
          <w:rFonts w:asciiTheme="minorHAnsi" w:hAnsiTheme="minorHAnsi" w:cstheme="minorHAnsi"/>
          <w:sz w:val="24"/>
          <w:szCs w:val="24"/>
          <w:lang w:val="pt-BR"/>
        </w:rPr>
        <w:t>(4)</w:t>
      </w:r>
    </w:p>
    <w:p w14:paraId="634D1C96" w14:textId="77777777" w:rsidR="00C01D07" w:rsidRPr="006C26E1" w:rsidRDefault="00C01D07" w:rsidP="003C1A48">
      <w:pPr>
        <w:pStyle w:val="ListParagraph"/>
        <w:numPr>
          <w:ilvl w:val="0"/>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Scroll up để hiển thị thêm (lazy loading) </w:t>
      </w:r>
    </w:p>
    <w:p w14:paraId="7E53CD38" w14:textId="77777777" w:rsidR="008C12B5" w:rsidRPr="006C26E1" w:rsidRDefault="00DA0BFC" w:rsidP="00AA546E">
      <w:pPr>
        <w:pStyle w:val="Heading3"/>
        <w:rPr>
          <w:rFonts w:asciiTheme="minorHAnsi" w:hAnsiTheme="minorHAnsi" w:cstheme="minorHAnsi"/>
          <w:sz w:val="24"/>
          <w:lang w:val="pt-BR"/>
        </w:rPr>
      </w:pPr>
      <w:bookmarkStart w:id="3618" w:name="_Filter_thể_thao"/>
      <w:bookmarkStart w:id="3619" w:name="_Faceted_search_tại"/>
      <w:bookmarkStart w:id="3620" w:name="_Toc5382232"/>
      <w:bookmarkEnd w:id="3618"/>
      <w:bookmarkEnd w:id="3619"/>
      <w:r w:rsidRPr="006C26E1">
        <w:rPr>
          <w:rFonts w:asciiTheme="minorHAnsi" w:hAnsiTheme="minorHAnsi" w:cstheme="minorHAnsi"/>
          <w:sz w:val="24"/>
          <w:lang w:val="pt-BR"/>
        </w:rPr>
        <w:t>Faceted search</w:t>
      </w:r>
      <w:r w:rsidR="0035336E" w:rsidRPr="006C26E1">
        <w:rPr>
          <w:rFonts w:asciiTheme="minorHAnsi" w:hAnsiTheme="minorHAnsi" w:cstheme="minorHAnsi"/>
          <w:sz w:val="24"/>
          <w:lang w:val="pt-BR"/>
        </w:rPr>
        <w:t xml:space="preserve"> tại subpage </w:t>
      </w:r>
      <w:r w:rsidRPr="006C26E1">
        <w:rPr>
          <w:rFonts w:asciiTheme="minorHAnsi" w:hAnsiTheme="minorHAnsi" w:cstheme="minorHAnsi"/>
          <w:sz w:val="24"/>
          <w:lang w:val="pt-BR"/>
        </w:rPr>
        <w:t>Thể thao</w:t>
      </w:r>
      <w:bookmarkEnd w:id="3620"/>
    </w:p>
    <w:p w14:paraId="3D98F697" w14:textId="77777777" w:rsidR="000E3287" w:rsidRPr="006C26E1" w:rsidRDefault="000E3287" w:rsidP="000E3287">
      <w:pPr>
        <w:pStyle w:val="ListParagraph"/>
        <w:numPr>
          <w:ilvl w:val="0"/>
          <w:numId w:val="27"/>
        </w:numPr>
        <w:rPr>
          <w:ins w:id="3621" w:author="Windows User" w:date="2019-04-05T18:31:00Z"/>
          <w:rFonts w:asciiTheme="minorHAnsi" w:hAnsiTheme="minorHAnsi" w:cstheme="minorHAnsi"/>
          <w:sz w:val="24"/>
          <w:szCs w:val="24"/>
          <w:lang w:val="pt-BR"/>
        </w:rPr>
      </w:pPr>
      <w:ins w:id="3622" w:author="Windows User" w:date="2019-04-05T18:31:00Z">
        <w:r>
          <w:rPr>
            <w:rFonts w:asciiTheme="minorHAnsi" w:hAnsiTheme="minorHAnsi" w:cstheme="minorHAnsi"/>
            <w:sz w:val="24"/>
            <w:szCs w:val="24"/>
            <w:lang w:val="pt-BR"/>
          </w:rPr>
          <w:t>Tại các</w:t>
        </w:r>
        <w:r w:rsidRPr="006C26E1">
          <w:rPr>
            <w:rFonts w:asciiTheme="minorHAnsi" w:hAnsiTheme="minorHAnsi" w:cstheme="minorHAnsi"/>
            <w:sz w:val="24"/>
            <w:szCs w:val="24"/>
            <w:lang w:val="pt-BR"/>
          </w:rPr>
          <w:t xml:space="preserve"> subpage (Highlights, Full match, Bản tin – Tạp chí, Hướng dẫn luyện tập)</w:t>
        </w:r>
        <w:r>
          <w:rPr>
            <w:rFonts w:asciiTheme="minorHAnsi" w:hAnsiTheme="minorHAnsi" w:cstheme="minorHAnsi"/>
            <w:sz w:val="24"/>
            <w:szCs w:val="24"/>
            <w:lang w:val="pt-BR"/>
          </w:rPr>
          <w:t>, t</w:t>
        </w:r>
        <w:r w:rsidRPr="006C26E1">
          <w:rPr>
            <w:rFonts w:asciiTheme="minorHAnsi" w:hAnsiTheme="minorHAnsi" w:cstheme="minorHAnsi"/>
            <w:sz w:val="24"/>
            <w:szCs w:val="24"/>
            <w:lang w:val="pt-BR"/>
          </w:rPr>
          <w:t>hanh filter sẽ hiển thị các tiêu chí phân loại của:</w:t>
        </w:r>
      </w:ins>
    </w:p>
    <w:p w14:paraId="3038DB9E" w14:textId="77777777" w:rsidR="000E3287" w:rsidRPr="006C26E1" w:rsidRDefault="000E3287" w:rsidP="000E3287">
      <w:pPr>
        <w:pStyle w:val="ListParagraph"/>
        <w:numPr>
          <w:ilvl w:val="1"/>
          <w:numId w:val="27"/>
        </w:numPr>
        <w:rPr>
          <w:ins w:id="3623" w:author="Windows User" w:date="2019-04-05T18:31:00Z"/>
          <w:rFonts w:asciiTheme="minorHAnsi" w:hAnsiTheme="minorHAnsi" w:cstheme="minorHAnsi"/>
          <w:sz w:val="24"/>
          <w:szCs w:val="24"/>
          <w:lang w:val="pt-BR"/>
        </w:rPr>
      </w:pPr>
      <w:ins w:id="3624" w:author="Windows User" w:date="2019-04-05T18:31:00Z">
        <w:r w:rsidRPr="006C26E1">
          <w:rPr>
            <w:rFonts w:asciiTheme="minorHAnsi" w:hAnsiTheme="minorHAnsi" w:cstheme="minorHAnsi"/>
            <w:sz w:val="24"/>
            <w:szCs w:val="24"/>
            <w:lang w:val="pt-BR"/>
          </w:rPr>
          <w:t>Highlights: môn thi đấu (1) và giải đấu tương ứng (2)</w:t>
        </w:r>
      </w:ins>
    </w:p>
    <w:p w14:paraId="104E114C" w14:textId="77777777" w:rsidR="000E3287" w:rsidRPr="006C26E1" w:rsidRDefault="000E3287" w:rsidP="000E3287">
      <w:pPr>
        <w:pStyle w:val="ListParagraph"/>
        <w:numPr>
          <w:ilvl w:val="1"/>
          <w:numId w:val="27"/>
        </w:numPr>
        <w:rPr>
          <w:ins w:id="3625" w:author="Windows User" w:date="2019-04-05T18:31:00Z"/>
          <w:rFonts w:asciiTheme="minorHAnsi" w:hAnsiTheme="minorHAnsi" w:cstheme="minorHAnsi"/>
          <w:sz w:val="24"/>
          <w:szCs w:val="24"/>
          <w:lang w:val="pt-BR"/>
        </w:rPr>
      </w:pPr>
      <w:ins w:id="3626" w:author="Windows User" w:date="2019-04-05T18:31:00Z">
        <w:r w:rsidRPr="006C26E1">
          <w:rPr>
            <w:rFonts w:asciiTheme="minorHAnsi" w:hAnsiTheme="minorHAnsi" w:cstheme="minorHAnsi"/>
            <w:sz w:val="24"/>
            <w:szCs w:val="24"/>
            <w:lang w:val="pt-BR"/>
          </w:rPr>
          <w:lastRenderedPageBreak/>
          <w:t>Full match: môn thi đấu (1) và giải đấu tương ứng (2)</w:t>
        </w:r>
      </w:ins>
    </w:p>
    <w:p w14:paraId="1DFA3C5F" w14:textId="77777777" w:rsidR="000E3287" w:rsidRPr="006C26E1" w:rsidRDefault="000E3287" w:rsidP="000E3287">
      <w:pPr>
        <w:pStyle w:val="ListParagraph"/>
        <w:numPr>
          <w:ilvl w:val="1"/>
          <w:numId w:val="27"/>
        </w:numPr>
        <w:rPr>
          <w:ins w:id="3627" w:author="Windows User" w:date="2019-04-05T18:31:00Z"/>
          <w:rFonts w:asciiTheme="minorHAnsi" w:hAnsiTheme="minorHAnsi" w:cstheme="minorHAnsi"/>
          <w:sz w:val="24"/>
          <w:szCs w:val="24"/>
          <w:lang w:val="pt-BR"/>
        </w:rPr>
      </w:pPr>
      <w:ins w:id="3628" w:author="Windows User" w:date="2019-04-05T18:31:00Z">
        <w:r w:rsidRPr="006C26E1">
          <w:rPr>
            <w:rFonts w:asciiTheme="minorHAnsi" w:hAnsiTheme="minorHAnsi" w:cstheme="minorHAnsi"/>
            <w:sz w:val="24"/>
            <w:szCs w:val="24"/>
            <w:lang w:val="pt-BR"/>
          </w:rPr>
          <w:t>Bản tin – Tạp chí: chương trình hiện có (bản tin 24+; tạp chí bóng đá Anh, tạp chí bóng đá Ý) (1)</w:t>
        </w:r>
      </w:ins>
    </w:p>
    <w:p w14:paraId="23EABEFD" w14:textId="77777777" w:rsidR="000E3287" w:rsidRPr="006C26E1" w:rsidRDefault="000E3287" w:rsidP="000E3287">
      <w:pPr>
        <w:pStyle w:val="ListParagraph"/>
        <w:numPr>
          <w:ilvl w:val="1"/>
          <w:numId w:val="27"/>
        </w:numPr>
        <w:rPr>
          <w:ins w:id="3629" w:author="Windows User" w:date="2019-04-05T18:31:00Z"/>
          <w:rFonts w:asciiTheme="minorHAnsi" w:hAnsiTheme="minorHAnsi" w:cstheme="minorHAnsi"/>
          <w:sz w:val="24"/>
          <w:szCs w:val="24"/>
          <w:lang w:val="pt-BR"/>
        </w:rPr>
      </w:pPr>
      <w:ins w:id="3630" w:author="Windows User" w:date="2019-04-05T18:31:00Z">
        <w:r w:rsidRPr="006C26E1">
          <w:rPr>
            <w:rFonts w:asciiTheme="minorHAnsi" w:hAnsiTheme="minorHAnsi" w:cstheme="minorHAnsi"/>
            <w:sz w:val="24"/>
            <w:szCs w:val="24"/>
            <w:lang w:val="pt-BR"/>
          </w:rPr>
          <w:t>Hướng dẫn luyện tập: chương trình hiện có (Yoga, Giảm cân, Luyện tập)</w:t>
        </w:r>
      </w:ins>
    </w:p>
    <w:p w14:paraId="7FADA568" w14:textId="77777777" w:rsidR="000E3287" w:rsidRPr="006C26E1" w:rsidRDefault="000E3287" w:rsidP="000E3287">
      <w:pPr>
        <w:pStyle w:val="ListParagraph"/>
        <w:numPr>
          <w:ilvl w:val="0"/>
          <w:numId w:val="27"/>
        </w:numPr>
        <w:rPr>
          <w:ins w:id="3631" w:author="Windows User" w:date="2019-04-05T18:31:00Z"/>
          <w:rFonts w:asciiTheme="minorHAnsi" w:hAnsiTheme="minorHAnsi" w:cstheme="minorHAnsi"/>
          <w:sz w:val="24"/>
          <w:szCs w:val="24"/>
          <w:lang w:val="pt-BR"/>
        </w:rPr>
      </w:pPr>
      <w:ins w:id="3632" w:author="Windows User" w:date="2019-04-05T18:31:00Z">
        <w:r>
          <w:rPr>
            <w:rFonts w:asciiTheme="minorHAnsi" w:hAnsiTheme="minorHAnsi" w:cstheme="minorHAnsi"/>
            <w:sz w:val="24"/>
            <w:szCs w:val="24"/>
            <w:lang w:val="pt-BR"/>
          </w:rPr>
          <w:t xml:space="preserve">Mô tả thiết kế tương tự như </w:t>
        </w:r>
        <w:r>
          <w:rPr>
            <w:rFonts w:asciiTheme="minorHAnsi" w:hAnsiTheme="minorHAnsi" w:cstheme="minorHAnsi"/>
            <w:sz w:val="24"/>
            <w:szCs w:val="24"/>
            <w:lang w:val="pt-BR"/>
          </w:rPr>
          <w:fldChar w:fldCharType="begin"/>
        </w:r>
        <w:r>
          <w:rPr>
            <w:rFonts w:asciiTheme="minorHAnsi" w:hAnsiTheme="minorHAnsi" w:cstheme="minorHAnsi"/>
            <w:sz w:val="24"/>
            <w:szCs w:val="24"/>
            <w:lang w:val="pt-BR"/>
          </w:rPr>
          <w:instrText xml:space="preserve"> HYPERLINK  \l "_Faceted_search_phim" </w:instrText>
        </w:r>
        <w:r>
          <w:rPr>
            <w:rFonts w:asciiTheme="minorHAnsi" w:hAnsiTheme="minorHAnsi" w:cstheme="minorHAnsi"/>
            <w:sz w:val="24"/>
            <w:szCs w:val="24"/>
            <w:lang w:val="pt-BR"/>
          </w:rPr>
          <w:fldChar w:fldCharType="separate"/>
        </w:r>
        <w:r w:rsidRPr="00B413BD">
          <w:rPr>
            <w:rStyle w:val="Hyperlink"/>
            <w:rFonts w:asciiTheme="minorHAnsi" w:hAnsiTheme="minorHAnsi" w:cstheme="minorHAnsi"/>
            <w:sz w:val="24"/>
            <w:szCs w:val="24"/>
            <w:lang w:val="pt-BR"/>
          </w:rPr>
          <w:t>Faceted search phim truyện</w:t>
        </w:r>
        <w:r>
          <w:rPr>
            <w:rFonts w:asciiTheme="minorHAnsi" w:hAnsiTheme="minorHAnsi" w:cstheme="minorHAnsi"/>
            <w:sz w:val="24"/>
            <w:szCs w:val="24"/>
            <w:lang w:val="pt-BR"/>
          </w:rPr>
          <w:fldChar w:fldCharType="end"/>
        </w:r>
      </w:ins>
    </w:p>
    <w:p w14:paraId="43AF7B25" w14:textId="77777777" w:rsidR="000E3287" w:rsidRDefault="000E3287" w:rsidP="000E3287">
      <w:pPr>
        <w:pStyle w:val="ListParagraph"/>
        <w:keepNext/>
        <w:jc w:val="center"/>
        <w:rPr>
          <w:ins w:id="3633" w:author="Windows User" w:date="2019-04-05T18:31:00Z"/>
        </w:rPr>
      </w:pPr>
      <w:ins w:id="3634" w:author="Windows User" w:date="2019-04-05T18:31:00Z">
        <w:r w:rsidRPr="00624D5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24D5F">
          <w:rPr>
            <w:rFonts w:asciiTheme="minorHAnsi" w:hAnsiTheme="minorHAnsi" w:cstheme="minorHAnsi"/>
            <w:noProof/>
            <w:sz w:val="24"/>
            <w:szCs w:val="24"/>
          </w:rPr>
          <w:drawing>
            <wp:inline distT="0" distB="0" distL="0" distR="0" wp14:anchorId="23DF19E2" wp14:editId="40F0A860">
              <wp:extent cx="5504376" cy="5235869"/>
              <wp:effectExtent l="0" t="0" r="127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The thao\The-Thao-bosearch-hl.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524403" cy="5254919"/>
                      </a:xfrm>
                      <a:prstGeom prst="rect">
                        <a:avLst/>
                      </a:prstGeom>
                      <a:noFill/>
                      <a:ln>
                        <a:noFill/>
                      </a:ln>
                    </pic:spPr>
                  </pic:pic>
                </a:graphicData>
              </a:graphic>
            </wp:inline>
          </w:drawing>
        </w:r>
      </w:ins>
    </w:p>
    <w:p w14:paraId="3E1417BA" w14:textId="77777777" w:rsidR="000E3287" w:rsidRPr="006C26E1" w:rsidRDefault="000E3287" w:rsidP="000E3287">
      <w:pPr>
        <w:pStyle w:val="Caption"/>
        <w:jc w:val="center"/>
        <w:rPr>
          <w:ins w:id="3635" w:author="Windows User" w:date="2019-04-05T18:31:00Z"/>
          <w:rFonts w:asciiTheme="minorHAnsi" w:hAnsiTheme="minorHAnsi" w:cstheme="minorHAnsi"/>
          <w:sz w:val="24"/>
          <w:szCs w:val="24"/>
          <w:lang w:val="pt-BR"/>
        </w:rPr>
      </w:pPr>
      <w:ins w:id="3636" w:author="Windows User" w:date="2019-04-05T18:31:00Z">
        <w:r>
          <w:t xml:space="preserve">Figure </w:t>
        </w:r>
        <w:r>
          <w:fldChar w:fldCharType="begin"/>
        </w:r>
        <w:r>
          <w:instrText xml:space="preserve"> SEQ Figure \* ARABIC </w:instrText>
        </w:r>
        <w:r>
          <w:fldChar w:fldCharType="separate"/>
        </w:r>
        <w:r>
          <w:rPr>
            <w:noProof/>
          </w:rPr>
          <w:t>20</w:t>
        </w:r>
        <w:r>
          <w:fldChar w:fldCharType="end"/>
        </w:r>
        <w:r>
          <w:t xml:space="preserve"> - Giao diện facted search của Highlight</w:t>
        </w:r>
      </w:ins>
    </w:p>
    <w:p w14:paraId="38B6FBA2" w14:textId="1E963C39" w:rsidR="00D94178" w:rsidRPr="006C26E1" w:rsidDel="000E3287" w:rsidRDefault="00D94178" w:rsidP="00D94178">
      <w:pPr>
        <w:pStyle w:val="ListParagraph"/>
        <w:numPr>
          <w:ilvl w:val="0"/>
          <w:numId w:val="27"/>
        </w:numPr>
        <w:rPr>
          <w:del w:id="3637" w:author="Windows User" w:date="2019-04-05T18:31:00Z"/>
          <w:rFonts w:asciiTheme="minorHAnsi" w:hAnsiTheme="minorHAnsi" w:cstheme="minorHAnsi"/>
          <w:sz w:val="24"/>
          <w:szCs w:val="24"/>
          <w:lang w:val="pt-BR"/>
        </w:rPr>
      </w:pPr>
      <w:del w:id="3638" w:author="Windows User" w:date="2019-04-05T18:31:00Z">
        <w:r w:rsidRPr="006C26E1" w:rsidDel="000E3287">
          <w:rPr>
            <w:rFonts w:asciiTheme="minorHAnsi" w:hAnsiTheme="minorHAnsi" w:cstheme="minorHAnsi"/>
            <w:sz w:val="24"/>
            <w:szCs w:val="24"/>
            <w:lang w:val="pt-BR"/>
          </w:rPr>
          <w:delText xml:space="preserve">Nhấn </w:delText>
        </w:r>
        <w:r w:rsidR="00AD6B58" w:rsidRPr="006C26E1" w:rsidDel="000E3287">
          <w:rPr>
            <w:rFonts w:asciiTheme="minorHAnsi" w:hAnsiTheme="minorHAnsi" w:cstheme="minorHAnsi"/>
            <w:sz w:val="24"/>
            <w:szCs w:val="24"/>
            <w:lang w:val="pt-BR"/>
          </w:rPr>
          <w:delText>Lọ</w:delText>
        </w:r>
        <w:r w:rsidR="0035336E" w:rsidRPr="006C26E1" w:rsidDel="000E3287">
          <w:rPr>
            <w:rFonts w:asciiTheme="minorHAnsi" w:hAnsiTheme="minorHAnsi" w:cstheme="minorHAnsi"/>
            <w:sz w:val="24"/>
            <w:szCs w:val="24"/>
            <w:lang w:val="pt-BR"/>
          </w:rPr>
          <w:delText>c theo tại</w:delText>
        </w:r>
        <w:r w:rsidR="00AD6B58" w:rsidRPr="006C26E1" w:rsidDel="000E3287">
          <w:rPr>
            <w:rFonts w:asciiTheme="minorHAnsi" w:hAnsiTheme="minorHAnsi" w:cstheme="minorHAnsi"/>
            <w:sz w:val="24"/>
            <w:szCs w:val="24"/>
            <w:lang w:val="pt-BR"/>
          </w:rPr>
          <w:delText xml:space="preserve"> subpage (</w:delText>
        </w:r>
        <w:r w:rsidR="0035336E" w:rsidRPr="006C26E1" w:rsidDel="000E3287">
          <w:rPr>
            <w:rFonts w:asciiTheme="minorHAnsi" w:hAnsiTheme="minorHAnsi" w:cstheme="minorHAnsi"/>
            <w:sz w:val="24"/>
            <w:szCs w:val="24"/>
            <w:lang w:val="pt-BR"/>
          </w:rPr>
          <w:delText>Highlight</w:delText>
        </w:r>
        <w:r w:rsidR="00213524" w:rsidRPr="006C26E1" w:rsidDel="000E3287">
          <w:rPr>
            <w:rFonts w:asciiTheme="minorHAnsi" w:hAnsiTheme="minorHAnsi" w:cstheme="minorHAnsi"/>
            <w:sz w:val="24"/>
            <w:szCs w:val="24"/>
            <w:lang w:val="pt-BR"/>
          </w:rPr>
          <w:delText>s</w:delText>
        </w:r>
        <w:r w:rsidR="0035336E" w:rsidRPr="006C26E1" w:rsidDel="000E3287">
          <w:rPr>
            <w:rFonts w:asciiTheme="minorHAnsi" w:hAnsiTheme="minorHAnsi" w:cstheme="minorHAnsi"/>
            <w:sz w:val="24"/>
            <w:szCs w:val="24"/>
            <w:lang w:val="pt-BR"/>
          </w:rPr>
          <w:delText>,</w:delText>
        </w:r>
        <w:r w:rsidR="00213524" w:rsidRPr="006C26E1" w:rsidDel="000E3287">
          <w:rPr>
            <w:rFonts w:asciiTheme="minorHAnsi" w:hAnsiTheme="minorHAnsi" w:cstheme="minorHAnsi"/>
            <w:sz w:val="24"/>
            <w:szCs w:val="24"/>
            <w:lang w:val="pt-BR"/>
          </w:rPr>
          <w:delText xml:space="preserve"> Full match, Bả</w:delText>
        </w:r>
        <w:r w:rsidR="00C95BE6" w:rsidRPr="006C26E1" w:rsidDel="000E3287">
          <w:rPr>
            <w:rFonts w:asciiTheme="minorHAnsi" w:hAnsiTheme="minorHAnsi" w:cstheme="minorHAnsi"/>
            <w:sz w:val="24"/>
            <w:szCs w:val="24"/>
            <w:lang w:val="pt-BR"/>
          </w:rPr>
          <w:delText>n tin – T</w:delText>
        </w:r>
        <w:r w:rsidR="00213524" w:rsidRPr="006C26E1" w:rsidDel="000E3287">
          <w:rPr>
            <w:rFonts w:asciiTheme="minorHAnsi" w:hAnsiTheme="minorHAnsi" w:cstheme="minorHAnsi"/>
            <w:sz w:val="24"/>
            <w:szCs w:val="24"/>
            <w:lang w:val="pt-BR"/>
          </w:rPr>
          <w:delText xml:space="preserve">ạp chí, </w:delText>
        </w:r>
        <w:r w:rsidR="000C15CD" w:rsidRPr="006C26E1" w:rsidDel="000E3287">
          <w:rPr>
            <w:rFonts w:asciiTheme="minorHAnsi" w:hAnsiTheme="minorHAnsi" w:cstheme="minorHAnsi"/>
            <w:sz w:val="24"/>
            <w:szCs w:val="24"/>
            <w:lang w:val="pt-BR"/>
          </w:rPr>
          <w:delText>Hướng dẫn luyện tập</w:delText>
        </w:r>
        <w:r w:rsidR="0035336E" w:rsidRPr="006C26E1" w:rsidDel="000E3287">
          <w:rPr>
            <w:rFonts w:asciiTheme="minorHAnsi" w:hAnsiTheme="minorHAnsi" w:cstheme="minorHAnsi"/>
            <w:sz w:val="24"/>
            <w:szCs w:val="24"/>
            <w:lang w:val="pt-BR"/>
          </w:rPr>
          <w:delText>)</w:delText>
        </w:r>
        <w:r w:rsidR="00AD6B58" w:rsidRPr="006C26E1" w:rsidDel="000E3287">
          <w:rPr>
            <w:rFonts w:asciiTheme="minorHAnsi" w:hAnsiTheme="minorHAnsi" w:cstheme="minorHAnsi"/>
            <w:sz w:val="24"/>
            <w:szCs w:val="24"/>
            <w:lang w:val="pt-BR"/>
          </w:rPr>
          <w:delText xml:space="preserve"> </w:delText>
        </w:r>
        <w:r w:rsidRPr="006C26E1" w:rsidDel="000E3287">
          <w:rPr>
            <w:rFonts w:asciiTheme="minorHAnsi" w:hAnsiTheme="minorHAnsi" w:cstheme="minorHAnsi"/>
            <w:sz w:val="24"/>
            <w:szCs w:val="24"/>
            <w:lang w:val="pt-BR"/>
          </w:rPr>
          <w:delText xml:space="preserve"> &gt; Thanh filter sẽ hiển thị</w:delText>
        </w:r>
        <w:r w:rsidR="00A73CF2" w:rsidRPr="006C26E1" w:rsidDel="000E3287">
          <w:rPr>
            <w:rFonts w:asciiTheme="minorHAnsi" w:hAnsiTheme="minorHAnsi" w:cstheme="minorHAnsi"/>
            <w:sz w:val="24"/>
            <w:szCs w:val="24"/>
            <w:lang w:val="pt-BR"/>
          </w:rPr>
          <w:delText xml:space="preserve"> các tiêu chí phân loại của:</w:delText>
        </w:r>
        <w:bookmarkStart w:id="3639" w:name="_Toc5382233"/>
        <w:bookmarkEnd w:id="3639"/>
      </w:del>
    </w:p>
    <w:p w14:paraId="12F09C07" w14:textId="57A63567" w:rsidR="00C95BE6" w:rsidRPr="006C26E1" w:rsidDel="000E3287" w:rsidRDefault="00C95BE6" w:rsidP="00C95BE6">
      <w:pPr>
        <w:pStyle w:val="ListParagraph"/>
        <w:numPr>
          <w:ilvl w:val="1"/>
          <w:numId w:val="27"/>
        </w:numPr>
        <w:rPr>
          <w:del w:id="3640" w:author="Windows User" w:date="2019-04-05T18:31:00Z"/>
          <w:rFonts w:asciiTheme="minorHAnsi" w:hAnsiTheme="minorHAnsi" w:cstheme="minorHAnsi"/>
          <w:sz w:val="24"/>
          <w:szCs w:val="24"/>
          <w:lang w:val="pt-BR"/>
        </w:rPr>
      </w:pPr>
      <w:del w:id="3641" w:author="Windows User" w:date="2019-04-05T18:31:00Z">
        <w:r w:rsidRPr="006C26E1" w:rsidDel="000E3287">
          <w:rPr>
            <w:rFonts w:asciiTheme="minorHAnsi" w:hAnsiTheme="minorHAnsi" w:cstheme="minorHAnsi"/>
            <w:sz w:val="24"/>
            <w:szCs w:val="24"/>
            <w:lang w:val="pt-BR"/>
          </w:rPr>
          <w:delText>Highlights: môn thi đấu (1) và giải đấu tương ứng (2)</w:delText>
        </w:r>
        <w:bookmarkStart w:id="3642" w:name="_Toc5382234"/>
        <w:bookmarkEnd w:id="3642"/>
      </w:del>
    </w:p>
    <w:p w14:paraId="0E0D4946" w14:textId="6932277C" w:rsidR="00C95BE6" w:rsidRPr="006C26E1" w:rsidDel="000E3287" w:rsidRDefault="00C95BE6" w:rsidP="00C95BE6">
      <w:pPr>
        <w:pStyle w:val="ListParagraph"/>
        <w:numPr>
          <w:ilvl w:val="1"/>
          <w:numId w:val="27"/>
        </w:numPr>
        <w:rPr>
          <w:del w:id="3643" w:author="Windows User" w:date="2019-04-05T18:31:00Z"/>
          <w:rFonts w:asciiTheme="minorHAnsi" w:hAnsiTheme="minorHAnsi" w:cstheme="minorHAnsi"/>
          <w:sz w:val="24"/>
          <w:szCs w:val="24"/>
          <w:lang w:val="pt-BR"/>
        </w:rPr>
      </w:pPr>
      <w:del w:id="3644" w:author="Windows User" w:date="2019-04-05T18:31:00Z">
        <w:r w:rsidRPr="006C26E1" w:rsidDel="000E3287">
          <w:rPr>
            <w:rFonts w:asciiTheme="minorHAnsi" w:hAnsiTheme="minorHAnsi" w:cstheme="minorHAnsi"/>
            <w:sz w:val="24"/>
            <w:szCs w:val="24"/>
            <w:lang w:val="pt-BR"/>
          </w:rPr>
          <w:delText>Full match: môn thi đấu (1) và giải đấu tương ứng (2)</w:delText>
        </w:r>
        <w:bookmarkStart w:id="3645" w:name="_Toc5382235"/>
        <w:bookmarkEnd w:id="3645"/>
      </w:del>
    </w:p>
    <w:p w14:paraId="0126BDF0" w14:textId="736A74D3" w:rsidR="00C95BE6" w:rsidRPr="006C26E1" w:rsidDel="000E3287" w:rsidRDefault="00C95BE6" w:rsidP="00C95BE6">
      <w:pPr>
        <w:pStyle w:val="ListParagraph"/>
        <w:numPr>
          <w:ilvl w:val="1"/>
          <w:numId w:val="27"/>
        </w:numPr>
        <w:rPr>
          <w:del w:id="3646" w:author="Windows User" w:date="2019-04-05T18:31:00Z"/>
          <w:rFonts w:asciiTheme="minorHAnsi" w:hAnsiTheme="minorHAnsi" w:cstheme="minorHAnsi"/>
          <w:sz w:val="24"/>
          <w:szCs w:val="24"/>
          <w:lang w:val="pt-BR"/>
        </w:rPr>
      </w:pPr>
      <w:del w:id="3647" w:author="Windows User" w:date="2019-04-05T18:31:00Z">
        <w:r w:rsidRPr="006C26E1" w:rsidDel="000E3287">
          <w:rPr>
            <w:rFonts w:asciiTheme="minorHAnsi" w:hAnsiTheme="minorHAnsi" w:cstheme="minorHAnsi"/>
            <w:sz w:val="24"/>
            <w:szCs w:val="24"/>
            <w:lang w:val="pt-BR"/>
          </w:rPr>
          <w:delText xml:space="preserve">Bản tin – Tạp chí: </w:delText>
        </w:r>
        <w:r w:rsidR="00A73CF2" w:rsidRPr="006C26E1" w:rsidDel="000E3287">
          <w:rPr>
            <w:rFonts w:asciiTheme="minorHAnsi" w:hAnsiTheme="minorHAnsi" w:cstheme="minorHAnsi"/>
            <w:sz w:val="24"/>
            <w:szCs w:val="24"/>
            <w:lang w:val="pt-BR"/>
          </w:rPr>
          <w:delText xml:space="preserve">chương trình hiện có </w:delText>
        </w:r>
        <w:r w:rsidRPr="006C26E1" w:rsidDel="000E3287">
          <w:rPr>
            <w:rFonts w:asciiTheme="minorHAnsi" w:hAnsiTheme="minorHAnsi" w:cstheme="minorHAnsi"/>
            <w:sz w:val="24"/>
            <w:szCs w:val="24"/>
            <w:lang w:val="pt-BR"/>
          </w:rPr>
          <w:delText>(bản tin 24+;</w:delText>
        </w:r>
        <w:r w:rsidR="00A73CF2" w:rsidRPr="006C26E1" w:rsidDel="000E3287">
          <w:rPr>
            <w:rFonts w:asciiTheme="minorHAnsi" w:hAnsiTheme="minorHAnsi" w:cstheme="minorHAnsi"/>
            <w:sz w:val="24"/>
            <w:szCs w:val="24"/>
            <w:lang w:val="pt-BR"/>
          </w:rPr>
          <w:delText xml:space="preserve"> tạp chí bóng đá Anh, tạp chí bóng đá Ý) (1)</w:delText>
        </w:r>
        <w:bookmarkStart w:id="3648" w:name="_Toc5382236"/>
        <w:bookmarkEnd w:id="3648"/>
      </w:del>
    </w:p>
    <w:p w14:paraId="651515CD" w14:textId="0FD21BC7" w:rsidR="000C15CD" w:rsidRPr="006C26E1" w:rsidDel="000E3287" w:rsidRDefault="000C15CD" w:rsidP="00C95BE6">
      <w:pPr>
        <w:pStyle w:val="ListParagraph"/>
        <w:numPr>
          <w:ilvl w:val="1"/>
          <w:numId w:val="27"/>
        </w:numPr>
        <w:rPr>
          <w:del w:id="3649" w:author="Windows User" w:date="2019-04-05T18:31:00Z"/>
          <w:rFonts w:asciiTheme="minorHAnsi" w:hAnsiTheme="minorHAnsi" w:cstheme="minorHAnsi"/>
          <w:sz w:val="24"/>
          <w:szCs w:val="24"/>
          <w:lang w:val="pt-BR"/>
        </w:rPr>
      </w:pPr>
      <w:del w:id="3650" w:author="Windows User" w:date="2019-04-05T18:31:00Z">
        <w:r w:rsidRPr="006C26E1" w:rsidDel="000E3287">
          <w:rPr>
            <w:rFonts w:asciiTheme="minorHAnsi" w:hAnsiTheme="minorHAnsi" w:cstheme="minorHAnsi"/>
            <w:sz w:val="24"/>
            <w:szCs w:val="24"/>
            <w:lang w:val="pt-BR"/>
          </w:rPr>
          <w:delText>Hướng dẫn luyện tập: chương trình hiện có (Yoga, Giảm cân, Luyện tập)</w:delText>
        </w:r>
        <w:bookmarkStart w:id="3651" w:name="_Toc5382237"/>
        <w:bookmarkEnd w:id="3651"/>
      </w:del>
    </w:p>
    <w:p w14:paraId="562E2142" w14:textId="5077E852" w:rsidR="00D94178" w:rsidRPr="006C26E1" w:rsidDel="000E3287" w:rsidRDefault="00A73CF2" w:rsidP="00D94178">
      <w:pPr>
        <w:pStyle w:val="ListParagraph"/>
        <w:numPr>
          <w:ilvl w:val="0"/>
          <w:numId w:val="27"/>
        </w:numPr>
        <w:rPr>
          <w:del w:id="3652" w:author="Windows User" w:date="2019-04-05T18:31:00Z"/>
          <w:rFonts w:asciiTheme="minorHAnsi" w:hAnsiTheme="minorHAnsi" w:cstheme="minorHAnsi"/>
          <w:sz w:val="24"/>
          <w:szCs w:val="24"/>
          <w:lang w:val="pt-BR"/>
        </w:rPr>
      </w:pPr>
      <w:del w:id="3653" w:author="Windows User" w:date="2019-04-05T18:31:00Z">
        <w:r w:rsidRPr="006C26E1" w:rsidDel="000E3287">
          <w:rPr>
            <w:rFonts w:asciiTheme="minorHAnsi" w:hAnsiTheme="minorHAnsi" w:cstheme="minorHAnsi"/>
            <w:sz w:val="24"/>
            <w:szCs w:val="24"/>
            <w:lang w:val="pt-BR"/>
          </w:rPr>
          <w:delText xml:space="preserve">Ở các tiêu chí (1) và </w:delText>
        </w:r>
        <w:r w:rsidR="00D94178" w:rsidRPr="006C26E1" w:rsidDel="000E3287">
          <w:rPr>
            <w:rFonts w:asciiTheme="minorHAnsi" w:hAnsiTheme="minorHAnsi" w:cstheme="minorHAnsi"/>
            <w:sz w:val="24"/>
            <w:szCs w:val="24"/>
            <w:lang w:val="pt-BR"/>
          </w:rPr>
          <w:delText>(2) người dùng có thể vuốt sang trái để xem thêm</w:delText>
        </w:r>
        <w:bookmarkStart w:id="3654" w:name="_Toc5382238"/>
        <w:bookmarkEnd w:id="3654"/>
      </w:del>
    </w:p>
    <w:p w14:paraId="34959D4B" w14:textId="28884611" w:rsidR="00964075" w:rsidRPr="006C26E1" w:rsidDel="000E3287" w:rsidRDefault="00624D5F" w:rsidP="00964075">
      <w:pPr>
        <w:pStyle w:val="ListParagraph"/>
        <w:jc w:val="center"/>
        <w:rPr>
          <w:del w:id="3655" w:author="Windows User" w:date="2019-04-05T18:31:00Z"/>
          <w:rFonts w:asciiTheme="minorHAnsi" w:hAnsiTheme="minorHAnsi" w:cstheme="minorHAnsi"/>
          <w:sz w:val="24"/>
          <w:szCs w:val="24"/>
          <w:lang w:val="pt-BR"/>
        </w:rPr>
      </w:pPr>
      <w:del w:id="3656" w:author="Windows User" w:date="2019-04-05T18:31:00Z">
        <w:r w:rsidRPr="00624D5F" w:rsidDel="000E3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delText xml:space="preserve"> </w:delText>
        </w:r>
        <w:r w:rsidRPr="00624D5F" w:rsidDel="000E3287">
          <w:rPr>
            <w:rFonts w:asciiTheme="minorHAnsi" w:hAnsiTheme="minorHAnsi" w:cstheme="minorHAnsi"/>
            <w:noProof/>
            <w:sz w:val="24"/>
            <w:szCs w:val="24"/>
          </w:rPr>
          <w:drawing>
            <wp:inline distT="0" distB="0" distL="0" distR="0" wp14:anchorId="5C5F2CCC" wp14:editId="0D1CE4F5">
              <wp:extent cx="2871216" cy="4928616"/>
              <wp:effectExtent l="0" t="0" r="5715" b="5715"/>
              <wp:docPr id="210" name="Picture 210" descr="C:\Users\YenNH16\Downloads\SECOND SCREEN\Mockup\The thao\The-Thao-bosearch-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The thao\The-Thao-bosearch-hl.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71216" cy="4928616"/>
                      </a:xfrm>
                      <a:prstGeom prst="rect">
                        <a:avLst/>
                      </a:prstGeom>
                      <a:noFill/>
                      <a:ln>
                        <a:noFill/>
                      </a:ln>
                    </pic:spPr>
                  </pic:pic>
                </a:graphicData>
              </a:graphic>
            </wp:inline>
          </w:drawing>
        </w:r>
        <w:bookmarkStart w:id="3657" w:name="_Toc5382239"/>
        <w:bookmarkEnd w:id="3657"/>
      </w:del>
    </w:p>
    <w:p w14:paraId="7BD58BA2" w14:textId="0EF4B140" w:rsidR="00964075" w:rsidRPr="006C26E1" w:rsidDel="000E3287" w:rsidRDefault="00964075" w:rsidP="00964075">
      <w:pPr>
        <w:pStyle w:val="ListParagraph"/>
        <w:tabs>
          <w:tab w:val="left" w:pos="720"/>
          <w:tab w:val="left" w:pos="1170"/>
        </w:tabs>
        <w:ind w:left="1170"/>
        <w:rPr>
          <w:del w:id="3658" w:author="Windows User" w:date="2019-04-05T18:31:00Z"/>
          <w:rFonts w:asciiTheme="minorHAnsi" w:hAnsiTheme="minorHAnsi" w:cstheme="minorHAnsi"/>
          <w:sz w:val="24"/>
          <w:szCs w:val="24"/>
          <w:lang w:val="pt-BR"/>
        </w:rPr>
      </w:pPr>
      <w:bookmarkStart w:id="3659" w:name="_Toc5382240"/>
      <w:bookmarkEnd w:id="3659"/>
    </w:p>
    <w:p w14:paraId="4357A966" w14:textId="5C40AB21" w:rsidR="00964075" w:rsidRPr="006C26E1" w:rsidDel="000E3287" w:rsidRDefault="00964075" w:rsidP="00964075">
      <w:pPr>
        <w:pStyle w:val="ListParagraph"/>
        <w:tabs>
          <w:tab w:val="left" w:pos="720"/>
          <w:tab w:val="left" w:pos="1170"/>
        </w:tabs>
        <w:ind w:left="1170"/>
        <w:rPr>
          <w:del w:id="3660" w:author="Windows User" w:date="2019-04-05T18:31:00Z"/>
          <w:rFonts w:asciiTheme="minorHAnsi" w:hAnsiTheme="minorHAnsi" w:cstheme="minorHAnsi"/>
          <w:sz w:val="24"/>
          <w:szCs w:val="24"/>
          <w:lang w:val="pt-BR"/>
        </w:rPr>
      </w:pPr>
      <w:bookmarkStart w:id="3661" w:name="_Toc5382241"/>
      <w:bookmarkEnd w:id="3661"/>
    </w:p>
    <w:p w14:paraId="1A821CC7" w14:textId="02A2C831" w:rsidR="00D94178" w:rsidRPr="006C26E1" w:rsidDel="000E3287" w:rsidRDefault="00D94178" w:rsidP="00D94178">
      <w:pPr>
        <w:pStyle w:val="ListParagraph"/>
        <w:numPr>
          <w:ilvl w:val="0"/>
          <w:numId w:val="19"/>
        </w:numPr>
        <w:tabs>
          <w:tab w:val="left" w:pos="720"/>
          <w:tab w:val="left" w:pos="1170"/>
        </w:tabs>
        <w:ind w:left="1170" w:hanging="810"/>
        <w:rPr>
          <w:del w:id="3662" w:author="Windows User" w:date="2019-04-05T18:31:00Z"/>
          <w:rFonts w:asciiTheme="minorHAnsi" w:hAnsiTheme="minorHAnsi" w:cstheme="minorHAnsi"/>
          <w:sz w:val="24"/>
          <w:szCs w:val="24"/>
          <w:lang w:val="pt-BR"/>
        </w:rPr>
      </w:pPr>
      <w:del w:id="3663" w:author="Windows User" w:date="2019-04-05T18:31:00Z">
        <w:r w:rsidRPr="006C26E1" w:rsidDel="000E3287">
          <w:rPr>
            <w:rFonts w:asciiTheme="minorHAnsi" w:hAnsiTheme="minorHAnsi" w:cstheme="minorHAnsi"/>
            <w:sz w:val="24"/>
            <w:szCs w:val="24"/>
            <w:lang w:val="pt-BR"/>
          </w:rPr>
          <w:delText xml:space="preserve">Trong trường hợp người dùng đã chọn </w:delText>
        </w:r>
        <w:r w:rsidR="00A73CF2" w:rsidRPr="006C26E1" w:rsidDel="000E3287">
          <w:rPr>
            <w:rFonts w:asciiTheme="minorHAnsi" w:hAnsiTheme="minorHAnsi" w:cstheme="minorHAnsi"/>
            <w:sz w:val="24"/>
            <w:szCs w:val="24"/>
            <w:lang w:val="pt-BR"/>
          </w:rPr>
          <w:delText>các tiêu chí:</w:delText>
        </w:r>
        <w:r w:rsidRPr="006C26E1" w:rsidDel="000E3287">
          <w:rPr>
            <w:rFonts w:asciiTheme="minorHAnsi" w:hAnsiTheme="minorHAnsi" w:cstheme="minorHAnsi"/>
            <w:sz w:val="24"/>
            <w:szCs w:val="24"/>
            <w:lang w:val="pt-BR"/>
          </w:rPr>
          <w:delText xml:space="preserve"> </w:delText>
        </w:r>
        <w:bookmarkStart w:id="3664" w:name="_Toc5382242"/>
        <w:bookmarkEnd w:id="3664"/>
      </w:del>
    </w:p>
    <w:p w14:paraId="7BE6DACA" w14:textId="263F6143" w:rsidR="00D94178" w:rsidRPr="006C26E1" w:rsidDel="000E3287" w:rsidRDefault="00D94178" w:rsidP="00D94178">
      <w:pPr>
        <w:pStyle w:val="ListParagraph"/>
        <w:numPr>
          <w:ilvl w:val="0"/>
          <w:numId w:val="30"/>
        </w:numPr>
        <w:tabs>
          <w:tab w:val="left" w:pos="720"/>
          <w:tab w:val="left" w:pos="1170"/>
        </w:tabs>
        <w:ind w:left="1080"/>
        <w:rPr>
          <w:del w:id="3665" w:author="Windows User" w:date="2019-04-05T18:31:00Z"/>
          <w:rFonts w:asciiTheme="minorHAnsi" w:hAnsiTheme="minorHAnsi" w:cstheme="minorHAnsi"/>
          <w:sz w:val="24"/>
          <w:szCs w:val="24"/>
          <w:lang w:val="pt-BR"/>
        </w:rPr>
      </w:pPr>
      <w:del w:id="3666" w:author="Windows User" w:date="2019-04-05T18:31:00Z">
        <w:r w:rsidRPr="006C26E1" w:rsidDel="000E3287">
          <w:rPr>
            <w:rFonts w:asciiTheme="minorHAnsi" w:hAnsiTheme="minorHAnsi" w:cstheme="minorHAnsi"/>
            <w:sz w:val="24"/>
            <w:szCs w:val="24"/>
            <w:lang w:val="pt-BR"/>
          </w:rPr>
          <w:delText>Khi ngườ</w:delText>
        </w:r>
        <w:r w:rsidR="00964075" w:rsidRPr="006C26E1" w:rsidDel="000E3287">
          <w:rPr>
            <w:rFonts w:asciiTheme="minorHAnsi" w:hAnsiTheme="minorHAnsi" w:cstheme="minorHAnsi"/>
            <w:sz w:val="24"/>
            <w:szCs w:val="24"/>
            <w:lang w:val="pt-BR"/>
          </w:rPr>
          <w:delText>i dùng scroll lên (3)</w:delText>
        </w:r>
        <w:r w:rsidRPr="006C26E1" w:rsidDel="000E3287">
          <w:rPr>
            <w:rFonts w:asciiTheme="minorHAnsi" w:hAnsiTheme="minorHAnsi" w:cstheme="minorHAnsi"/>
            <w:sz w:val="24"/>
            <w:szCs w:val="24"/>
            <w:lang w:val="pt-BR"/>
          </w:rPr>
          <w:delText xml:space="preserve"> bằng chiều cao chứa filter,  thanh filter thu gọ</w:delText>
        </w:r>
        <w:r w:rsidR="00964075" w:rsidRPr="006C26E1" w:rsidDel="000E3287">
          <w:rPr>
            <w:rFonts w:asciiTheme="minorHAnsi" w:hAnsiTheme="minorHAnsi" w:cstheme="minorHAnsi"/>
            <w:sz w:val="24"/>
            <w:szCs w:val="24"/>
            <w:lang w:val="pt-BR"/>
          </w:rPr>
          <w:delText>n (4</w:delText>
        </w:r>
        <w:r w:rsidRPr="006C26E1" w:rsidDel="000E3287">
          <w:rPr>
            <w:rFonts w:asciiTheme="minorHAnsi" w:hAnsiTheme="minorHAnsi" w:cstheme="minorHAnsi"/>
            <w:sz w:val="24"/>
            <w:szCs w:val="24"/>
            <w:lang w:val="pt-BR"/>
          </w:rPr>
          <w:delText>) sẽ thay thế cho thanh filter ban đầu.</w:delText>
        </w:r>
        <w:bookmarkStart w:id="3667" w:name="_Toc5382243"/>
        <w:bookmarkEnd w:id="3667"/>
      </w:del>
    </w:p>
    <w:p w14:paraId="08500915" w14:textId="1F60BA2A" w:rsidR="00132577" w:rsidRPr="006C26E1" w:rsidDel="000E3287" w:rsidRDefault="00D94178" w:rsidP="00D94178">
      <w:pPr>
        <w:pStyle w:val="ListParagraph"/>
        <w:numPr>
          <w:ilvl w:val="0"/>
          <w:numId w:val="30"/>
        </w:numPr>
        <w:tabs>
          <w:tab w:val="left" w:pos="720"/>
          <w:tab w:val="left" w:pos="1170"/>
        </w:tabs>
        <w:ind w:left="1080"/>
        <w:rPr>
          <w:del w:id="3668" w:author="Windows User" w:date="2019-04-05T18:31:00Z"/>
          <w:rFonts w:asciiTheme="minorHAnsi" w:hAnsiTheme="minorHAnsi" w:cstheme="minorHAnsi"/>
          <w:sz w:val="24"/>
          <w:szCs w:val="24"/>
          <w:lang w:val="pt-BR"/>
        </w:rPr>
      </w:pPr>
      <w:del w:id="3669" w:author="Windows User" w:date="2019-04-05T18:31:00Z">
        <w:r w:rsidRPr="006C26E1" w:rsidDel="000E3287">
          <w:rPr>
            <w:rFonts w:asciiTheme="minorHAnsi" w:hAnsiTheme="minorHAnsi" w:cstheme="minorHAnsi"/>
            <w:sz w:val="24"/>
            <w:szCs w:val="24"/>
            <w:lang w:val="pt-BR"/>
          </w:rPr>
          <w:delText>Khi ngườ</w:delText>
        </w:r>
        <w:r w:rsidR="00964075" w:rsidRPr="006C26E1" w:rsidDel="000E3287">
          <w:rPr>
            <w:rFonts w:asciiTheme="minorHAnsi" w:hAnsiTheme="minorHAnsi" w:cstheme="minorHAnsi"/>
            <w:sz w:val="24"/>
            <w:szCs w:val="24"/>
            <w:lang w:val="pt-BR"/>
          </w:rPr>
          <w:delText>i dùng scroll xuống</w:delText>
        </w:r>
        <w:r w:rsidRPr="006C26E1" w:rsidDel="000E3287">
          <w:rPr>
            <w:rFonts w:asciiTheme="minorHAnsi" w:hAnsiTheme="minorHAnsi" w:cstheme="minorHAnsi"/>
            <w:sz w:val="24"/>
            <w:szCs w:val="24"/>
            <w:lang w:val="pt-BR"/>
          </w:rPr>
          <w:delText>, thanh filter thu gọn sẽ biến mất và trở lại thanh filter ban đầu.</w:delText>
        </w:r>
        <w:bookmarkStart w:id="3670" w:name="_Toc5382244"/>
        <w:bookmarkEnd w:id="3670"/>
      </w:del>
    </w:p>
    <w:p w14:paraId="44690661" w14:textId="5DE88DE8" w:rsidR="00D94178" w:rsidRPr="006C26E1" w:rsidDel="000E3287" w:rsidRDefault="00624D5F" w:rsidP="00964075">
      <w:pPr>
        <w:jc w:val="center"/>
        <w:rPr>
          <w:del w:id="3671" w:author="Windows User" w:date="2019-04-05T18:31:00Z"/>
          <w:rFonts w:asciiTheme="minorHAnsi" w:hAnsiTheme="minorHAnsi" w:cstheme="minorHAnsi"/>
          <w:sz w:val="24"/>
          <w:szCs w:val="24"/>
          <w:lang w:val="pt-BR"/>
        </w:rPr>
      </w:pPr>
      <w:del w:id="3672" w:author="Windows User" w:date="2019-04-05T18:31:00Z">
        <w:r w:rsidRPr="00624D5F" w:rsidDel="000E3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delText xml:space="preserve"> </w:delText>
        </w:r>
        <w:r w:rsidRPr="00624D5F" w:rsidDel="000E3287">
          <w:rPr>
            <w:rFonts w:asciiTheme="minorHAnsi" w:hAnsiTheme="minorHAnsi" w:cstheme="minorHAnsi"/>
            <w:noProof/>
            <w:sz w:val="24"/>
            <w:szCs w:val="24"/>
          </w:rPr>
          <w:drawing>
            <wp:inline distT="0" distB="0" distL="0" distR="0" wp14:anchorId="6F6DD3B4" wp14:editId="7DF6BA14">
              <wp:extent cx="2999232" cy="4946904"/>
              <wp:effectExtent l="0" t="0" r="0" b="6350"/>
              <wp:docPr id="211" name="Picture 211" descr="C:\Users\YenNH16\Downloads\SECOND SCREEN\Mockup\The thao\The-Thao-bosearch-h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NH16\Downloads\SECOND SCREEN\Mockup\The thao\The-Thao-bosearch-hl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9232" cy="4946904"/>
                      </a:xfrm>
                      <a:prstGeom prst="rect">
                        <a:avLst/>
                      </a:prstGeom>
                      <a:noFill/>
                      <a:ln>
                        <a:noFill/>
                      </a:ln>
                    </pic:spPr>
                  </pic:pic>
                </a:graphicData>
              </a:graphic>
            </wp:inline>
          </w:drawing>
        </w:r>
        <w:bookmarkStart w:id="3673" w:name="_Toc5382245"/>
        <w:bookmarkEnd w:id="3673"/>
      </w:del>
    </w:p>
    <w:p w14:paraId="147DAAB2" w14:textId="77777777" w:rsidR="008C12B5" w:rsidRPr="006C26E1" w:rsidRDefault="008C12B5" w:rsidP="00DA0BFC">
      <w:pPr>
        <w:pStyle w:val="Heading3"/>
        <w:rPr>
          <w:rFonts w:asciiTheme="minorHAnsi" w:hAnsiTheme="minorHAnsi" w:cstheme="minorHAnsi"/>
          <w:sz w:val="24"/>
          <w:lang w:val="pt-BR"/>
        </w:rPr>
      </w:pPr>
      <w:bookmarkStart w:id="3674" w:name="_Search"/>
      <w:bookmarkStart w:id="3675" w:name="_Toc5382246"/>
      <w:bookmarkEnd w:id="3674"/>
      <w:r w:rsidRPr="006C26E1">
        <w:rPr>
          <w:rFonts w:asciiTheme="minorHAnsi" w:hAnsiTheme="minorHAnsi" w:cstheme="minorHAnsi"/>
          <w:sz w:val="24"/>
          <w:lang w:val="pt-BR"/>
        </w:rPr>
        <w:t>Search</w:t>
      </w:r>
      <w:bookmarkEnd w:id="3675"/>
    </w:p>
    <w:p w14:paraId="1CBC2F4A" w14:textId="77777777" w:rsidR="00083D4F" w:rsidRPr="006C26E1" w:rsidRDefault="00083D4F" w:rsidP="00083D4F">
      <w:pPr>
        <w:rPr>
          <w:rFonts w:asciiTheme="minorHAnsi" w:hAnsiTheme="minorHAnsi" w:cstheme="minorHAnsi"/>
          <w:sz w:val="24"/>
          <w:szCs w:val="24"/>
          <w:lang w:val="pt-BR"/>
        </w:rPr>
      </w:pPr>
      <w:r w:rsidRPr="006C26E1">
        <w:rPr>
          <w:rFonts w:asciiTheme="minorHAnsi" w:hAnsiTheme="minorHAnsi" w:cstheme="minorHAnsi"/>
          <w:sz w:val="24"/>
          <w:szCs w:val="24"/>
          <w:lang w:val="pt-BR"/>
        </w:rPr>
        <w:t>Tìm kiếm tại mục Thể thao</w:t>
      </w:r>
      <w:r w:rsidR="00D577DC" w:rsidRPr="006C26E1">
        <w:rPr>
          <w:rFonts w:asciiTheme="minorHAnsi" w:hAnsiTheme="minorHAnsi" w:cstheme="minorHAnsi"/>
          <w:sz w:val="24"/>
          <w:szCs w:val="24"/>
          <w:lang w:val="pt-BR"/>
        </w:rPr>
        <w:t xml:space="preserve"> là</w:t>
      </w:r>
      <w:r w:rsidRPr="006C26E1">
        <w:rPr>
          <w:rFonts w:asciiTheme="minorHAnsi" w:hAnsiTheme="minorHAnsi" w:cstheme="minorHAnsi"/>
          <w:sz w:val="24"/>
          <w:szCs w:val="24"/>
          <w:lang w:val="pt-BR"/>
        </w:rPr>
        <w:t xml:space="preserve"> </w:t>
      </w:r>
      <w:r w:rsidR="00465E42" w:rsidRPr="006C26E1">
        <w:rPr>
          <w:rFonts w:asciiTheme="minorHAnsi" w:hAnsiTheme="minorHAnsi" w:cstheme="minorHAnsi"/>
          <w:sz w:val="24"/>
          <w:szCs w:val="24"/>
          <w:lang w:val="pt-BR"/>
        </w:rPr>
        <w:t>Tìm kiếm toàn bộ</w:t>
      </w:r>
      <w:r w:rsidR="00D577DC" w:rsidRPr="006C26E1">
        <w:rPr>
          <w:rFonts w:asciiTheme="minorHAnsi" w:hAnsiTheme="minorHAnsi" w:cstheme="minorHAnsi"/>
          <w:sz w:val="24"/>
          <w:szCs w:val="24"/>
          <w:lang w:val="pt-BR"/>
        </w:rPr>
        <w:t xml:space="preserve">, xem chi tiết tại </w:t>
      </w:r>
      <w:hyperlink w:anchor="_GLOBAL_SEARCH" w:history="1">
        <w:r w:rsidR="00514259" w:rsidRPr="006C26E1">
          <w:rPr>
            <w:rStyle w:val="Hyperlink"/>
            <w:rFonts w:asciiTheme="minorHAnsi" w:hAnsiTheme="minorHAnsi" w:cstheme="minorHAnsi"/>
            <w:sz w:val="24"/>
            <w:szCs w:val="24"/>
            <w:lang w:val="pt-BR"/>
          </w:rPr>
          <w:t>2.16</w:t>
        </w:r>
      </w:hyperlink>
    </w:p>
    <w:p w14:paraId="327D3933" w14:textId="77777777" w:rsidR="00AA546E" w:rsidRPr="006C26E1" w:rsidRDefault="00AA546E" w:rsidP="00AA546E">
      <w:pPr>
        <w:pStyle w:val="Heading3"/>
        <w:rPr>
          <w:rFonts w:asciiTheme="minorHAnsi" w:hAnsiTheme="minorHAnsi" w:cstheme="minorHAnsi"/>
          <w:sz w:val="24"/>
          <w:lang w:val="pt-BR"/>
        </w:rPr>
      </w:pPr>
      <w:bookmarkStart w:id="3676" w:name="_Toc5382247"/>
      <w:r w:rsidRPr="006C26E1">
        <w:rPr>
          <w:rFonts w:asciiTheme="minorHAnsi" w:hAnsiTheme="minorHAnsi" w:cstheme="minorHAnsi"/>
          <w:sz w:val="24"/>
          <w:lang w:val="pt-BR"/>
        </w:rPr>
        <w:lastRenderedPageBreak/>
        <w:t>Trang chi tiết Giải đấu</w:t>
      </w:r>
      <w:bookmarkEnd w:id="3676"/>
    </w:p>
    <w:p w14:paraId="4D189471" w14:textId="77777777" w:rsidR="00232A45" w:rsidRPr="006C26E1" w:rsidRDefault="00232A45" w:rsidP="00232A45">
      <w:pPr>
        <w:rPr>
          <w:rFonts w:asciiTheme="minorHAnsi" w:hAnsiTheme="minorHAnsi" w:cstheme="minorHAnsi"/>
          <w:sz w:val="24"/>
          <w:szCs w:val="24"/>
          <w:lang w:val="pt-BR"/>
        </w:rPr>
      </w:pPr>
      <w:r w:rsidRPr="006C26E1">
        <w:rPr>
          <w:rFonts w:asciiTheme="minorHAnsi" w:hAnsiTheme="minorHAnsi" w:cstheme="minorHAnsi"/>
          <w:sz w:val="24"/>
          <w:szCs w:val="24"/>
          <w:lang w:val="pt-BR"/>
        </w:rPr>
        <w:t>Giao diện trang chi tiết của mỗi Giải đấu</w:t>
      </w:r>
    </w:p>
    <w:p w14:paraId="74539910" w14:textId="57FBC21A" w:rsidR="00DF214E" w:rsidRPr="006C26E1" w:rsidRDefault="00624D5F" w:rsidP="00DF214E">
      <w:pPr>
        <w:jc w:val="center"/>
        <w:rPr>
          <w:rFonts w:asciiTheme="minorHAnsi" w:hAnsiTheme="minorHAnsi" w:cstheme="minorHAnsi"/>
          <w:sz w:val="24"/>
          <w:szCs w:val="24"/>
          <w:lang w:val="pt-BR"/>
        </w:rPr>
      </w:pPr>
      <w:r w:rsidRPr="00624D5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24D5F">
        <w:rPr>
          <w:rFonts w:asciiTheme="minorHAnsi" w:hAnsiTheme="minorHAnsi" w:cstheme="minorHAnsi"/>
          <w:noProof/>
          <w:sz w:val="24"/>
          <w:szCs w:val="24"/>
        </w:rPr>
        <w:drawing>
          <wp:inline distT="0" distB="0" distL="0" distR="0" wp14:anchorId="26E95D82" wp14:editId="2A958DC9">
            <wp:extent cx="2414016" cy="4946904"/>
            <wp:effectExtent l="0" t="0" r="5715" b="6350"/>
            <wp:docPr id="204" name="Picture 204" descr="C:\Users\YenNH16\Downloads\SECOND SCREEN\Mockup\The thao\The-Thao-Giaidau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The thao\The-Thao-GiaidauDetail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p>
    <w:p w14:paraId="233A955C" w14:textId="77777777" w:rsidR="00DF214E" w:rsidRPr="006C26E1" w:rsidRDefault="00DF214E" w:rsidP="00DF214E">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video hiển thị dạng grid, col = 2, row default = 4.</w:t>
      </w:r>
    </w:p>
    <w:p w14:paraId="0FCF7614" w14:textId="77777777" w:rsidR="00DF214E" w:rsidRPr="006C26E1" w:rsidRDefault="00DF214E" w:rsidP="00DF214E">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hiển thị video frame tỉ lệ 16:9.</w:t>
      </w:r>
    </w:p>
    <w:p w14:paraId="15778C0B" w14:textId="3845ABB9" w:rsidR="00AB4F66" w:rsidRPr="006C26E1" w:rsidRDefault="00DF214E" w:rsidP="00AB4F66">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video. Sub title: </w:t>
      </w:r>
      <w:r w:rsidR="00F31360">
        <w:rPr>
          <w:rFonts w:asciiTheme="minorHAnsi" w:hAnsiTheme="minorHAnsi" w:cstheme="minorHAnsi"/>
          <w:sz w:val="24"/>
          <w:szCs w:val="24"/>
          <w:lang w:val="pt-BR"/>
        </w:rPr>
        <w:t>dd/mm</w:t>
      </w:r>
      <w:r w:rsidRPr="006C26E1">
        <w:rPr>
          <w:rFonts w:asciiTheme="minorHAnsi" w:hAnsiTheme="minorHAnsi" w:cstheme="minorHAnsi"/>
          <w:sz w:val="24"/>
          <w:szCs w:val="24"/>
          <w:lang w:val="pt-BR"/>
        </w:rPr>
        <w:t xml:space="preserve"> </w:t>
      </w:r>
    </w:p>
    <w:p w14:paraId="250D229A" w14:textId="5C57AD2B" w:rsidR="00232A45" w:rsidRPr="00F466DA" w:rsidRDefault="00232A45" w:rsidP="000E3287">
      <w:pPr>
        <w:pStyle w:val="ListParagraph"/>
        <w:numPr>
          <w:ilvl w:val="0"/>
          <w:numId w:val="19"/>
        </w:numPr>
        <w:tabs>
          <w:tab w:val="left" w:pos="720"/>
          <w:tab w:val="left" w:pos="1080"/>
        </w:tabs>
        <w:ind w:left="720"/>
        <w:rPr>
          <w:rFonts w:asciiTheme="minorHAnsi" w:hAnsiTheme="minorHAnsi" w:cstheme="minorHAnsi"/>
          <w:sz w:val="24"/>
          <w:szCs w:val="24"/>
          <w:lang w:val="pt-BR"/>
          <w:rPrChange w:id="3677" w:author="Windows User" w:date="2019-04-05T15:47:00Z">
            <w:rPr>
              <w:rFonts w:asciiTheme="minorHAnsi" w:hAnsiTheme="minorHAnsi" w:cstheme="minorHAnsi"/>
              <w:sz w:val="24"/>
              <w:szCs w:val="24"/>
              <w:lang w:val="pt-BR"/>
            </w:rPr>
          </w:rPrChange>
        </w:rPr>
      </w:pPr>
      <w:r w:rsidRPr="000E3287">
        <w:rPr>
          <w:rFonts w:asciiTheme="minorHAnsi" w:hAnsiTheme="minorHAnsi" w:cstheme="minorHAnsi"/>
          <w:sz w:val="24"/>
          <w:szCs w:val="24"/>
          <w:lang w:val="pt-BR"/>
        </w:rPr>
        <w:t>2</w:t>
      </w:r>
      <w:ins w:id="3678" w:author="Windows User" w:date="2019-04-05T15:47:00Z">
        <w:r w:rsidR="00F466DA">
          <w:rPr>
            <w:rFonts w:asciiTheme="minorHAnsi" w:hAnsiTheme="minorHAnsi" w:cstheme="minorHAnsi"/>
            <w:sz w:val="24"/>
            <w:szCs w:val="24"/>
            <w:lang w:val="pt-BR"/>
          </w:rPr>
          <w:t xml:space="preserve"> </w:t>
        </w:r>
      </w:ins>
      <w:del w:id="3679" w:author="Windows User" w:date="2019-04-05T15:47:00Z">
        <w:r w:rsidRPr="000E3287" w:rsidDel="00F466DA">
          <w:rPr>
            <w:rFonts w:asciiTheme="minorHAnsi" w:hAnsiTheme="minorHAnsi" w:cstheme="minorHAnsi"/>
            <w:sz w:val="24"/>
            <w:szCs w:val="24"/>
            <w:lang w:val="pt-BR"/>
          </w:rPr>
          <w:delText xml:space="preserve"> </w:delText>
        </w:r>
      </w:del>
      <w:ins w:id="3680" w:author="Windows User" w:date="2019-04-05T15:47:00Z">
        <w:r w:rsidR="0090445A" w:rsidRPr="000E3287">
          <w:rPr>
            <w:rFonts w:asciiTheme="minorHAnsi" w:hAnsiTheme="minorHAnsi" w:cstheme="minorHAnsi"/>
            <w:sz w:val="24"/>
            <w:szCs w:val="24"/>
            <w:lang w:val="pt-BR"/>
          </w:rPr>
          <w:t>label gắn góc ph</w:t>
        </w:r>
        <w:r w:rsidR="0090445A" w:rsidRPr="00F466DA">
          <w:rPr>
            <w:rFonts w:asciiTheme="minorHAnsi" w:hAnsiTheme="minorHAnsi" w:cstheme="minorHAnsi"/>
            <w:sz w:val="24"/>
            <w:szCs w:val="24"/>
            <w:lang w:val="pt-BR"/>
            <w:rPrChange w:id="3681" w:author="Windows User" w:date="2019-04-05T15:47:00Z">
              <w:rPr>
                <w:rFonts w:asciiTheme="minorHAnsi" w:hAnsiTheme="minorHAnsi" w:cstheme="minorHAnsi"/>
                <w:sz w:val="24"/>
                <w:szCs w:val="24"/>
                <w:lang w:val="pt-BR"/>
              </w:rPr>
            </w:rPrChange>
          </w:rPr>
          <w:t>ải trên và góc phải dưới của poster (</w:t>
        </w:r>
        <w:r w:rsidR="00F466DA" w:rsidRPr="00F466DA">
          <w:rPr>
            <w:rFonts w:asciiTheme="minorHAnsi" w:hAnsiTheme="minorHAnsi" w:cstheme="minorHAnsi"/>
            <w:sz w:val="24"/>
            <w:szCs w:val="24"/>
            <w:lang w:val="pt-BR"/>
            <w:rPrChange w:id="3682" w:author="Windows User" w:date="2019-04-05T15:47:00Z">
              <w:rPr>
                <w:rFonts w:asciiTheme="minorHAnsi" w:hAnsiTheme="minorHAnsi" w:cstheme="minorHAnsi"/>
                <w:sz w:val="24"/>
                <w:szCs w:val="24"/>
                <w:lang w:val="pt-BR"/>
              </w:rPr>
            </w:rPrChange>
          </w:rPr>
          <w:t xml:space="preserve">xem thêm phần liên quan </w:t>
        </w:r>
        <w:r w:rsidR="00F466DA" w:rsidRPr="000E3287">
          <w:rPr>
            <w:rFonts w:asciiTheme="minorHAnsi" w:hAnsiTheme="minorHAnsi" w:cstheme="minorHAnsi"/>
            <w:sz w:val="24"/>
            <w:szCs w:val="24"/>
          </w:rPr>
          <w:fldChar w:fldCharType="begin"/>
        </w:r>
        <w:r w:rsidR="00F466DA" w:rsidRPr="00F466DA">
          <w:rPr>
            <w:rFonts w:asciiTheme="minorHAnsi" w:hAnsiTheme="minorHAnsi" w:cstheme="minorHAnsi"/>
            <w:sz w:val="24"/>
            <w:szCs w:val="24"/>
            <w:rPrChange w:id="3683" w:author="Windows User" w:date="2019-04-05T15:47:00Z">
              <w:rPr>
                <w:rFonts w:asciiTheme="minorHAnsi" w:hAnsiTheme="minorHAnsi" w:cstheme="minorHAnsi"/>
                <w:sz w:val="24"/>
                <w:szCs w:val="24"/>
              </w:rPr>
            </w:rPrChange>
          </w:rPr>
          <w:instrText xml:space="preserve"> HYPERLINK \l "_Mục_tuyển_chọn" </w:instrText>
        </w:r>
        <w:r w:rsidR="00F466DA" w:rsidRPr="00F466DA">
          <w:rPr>
            <w:rFonts w:asciiTheme="minorHAnsi" w:hAnsiTheme="minorHAnsi" w:cstheme="minorHAnsi"/>
            <w:sz w:val="24"/>
            <w:szCs w:val="24"/>
            <w:rPrChange w:id="3684" w:author="Windows User" w:date="2019-04-05T15:47:00Z">
              <w:rPr>
                <w:rFonts w:asciiTheme="minorHAnsi" w:hAnsiTheme="minorHAnsi" w:cstheme="minorHAnsi"/>
                <w:sz w:val="24"/>
                <w:szCs w:val="24"/>
              </w:rPr>
            </w:rPrChange>
          </w:rPr>
          <w:fldChar w:fldCharType="separate"/>
        </w:r>
        <w:r w:rsidR="00F466DA" w:rsidRPr="000E3287">
          <w:rPr>
            <w:rStyle w:val="Hyperlink"/>
            <w:rFonts w:asciiTheme="minorHAnsi" w:hAnsiTheme="minorHAnsi" w:cstheme="minorHAnsi"/>
            <w:sz w:val="24"/>
            <w:szCs w:val="24"/>
            <w:lang w:val="pt-BR"/>
          </w:rPr>
          <w:t>mục Tuyể</w:t>
        </w:r>
        <w:r w:rsidR="00F466DA" w:rsidRPr="00F466DA">
          <w:rPr>
            <w:rStyle w:val="Hyperlink"/>
            <w:rFonts w:asciiTheme="minorHAnsi" w:hAnsiTheme="minorHAnsi" w:cstheme="minorHAnsi"/>
            <w:sz w:val="24"/>
            <w:szCs w:val="24"/>
            <w:lang w:val="pt-BR"/>
            <w:rPrChange w:id="3685" w:author="Windows User" w:date="2019-04-05T15:47:00Z">
              <w:rPr>
                <w:rStyle w:val="Hyperlink"/>
                <w:rFonts w:asciiTheme="minorHAnsi" w:hAnsiTheme="minorHAnsi" w:cstheme="minorHAnsi"/>
                <w:sz w:val="24"/>
                <w:szCs w:val="24"/>
                <w:lang w:val="pt-BR"/>
              </w:rPr>
            </w:rPrChange>
          </w:rPr>
          <w:t>n chọn</w:t>
        </w:r>
        <w:r w:rsidR="00F466DA" w:rsidRPr="000E3287">
          <w:rPr>
            <w:rFonts w:asciiTheme="minorHAnsi" w:hAnsiTheme="minorHAnsi" w:cstheme="minorHAnsi"/>
            <w:sz w:val="24"/>
            <w:szCs w:val="24"/>
            <w:lang w:val="pt-BR"/>
          </w:rPr>
          <w:fldChar w:fldCharType="end"/>
        </w:r>
        <w:r w:rsidR="0090445A" w:rsidRPr="000E3287">
          <w:rPr>
            <w:rFonts w:asciiTheme="minorHAnsi" w:hAnsiTheme="minorHAnsi" w:cstheme="minorHAnsi"/>
            <w:sz w:val="24"/>
            <w:szCs w:val="24"/>
            <w:lang w:val="pt-BR"/>
          </w:rPr>
          <w:t>)</w:t>
        </w:r>
      </w:ins>
      <w:del w:id="3686" w:author="Windows User" w:date="2019-04-05T15:47:00Z">
        <w:r w:rsidRPr="000E3287" w:rsidDel="00F466DA">
          <w:rPr>
            <w:rFonts w:asciiTheme="minorHAnsi" w:hAnsiTheme="minorHAnsi" w:cstheme="minorHAnsi"/>
            <w:sz w:val="24"/>
            <w:szCs w:val="24"/>
            <w:lang w:val="pt-BR"/>
          </w:rPr>
          <w:delText>label gắn trên video frame bao gồ</w:delText>
        </w:r>
        <w:r w:rsidRPr="00F466DA" w:rsidDel="00F466DA">
          <w:rPr>
            <w:rFonts w:asciiTheme="minorHAnsi" w:hAnsiTheme="minorHAnsi" w:cstheme="minorHAnsi"/>
            <w:sz w:val="24"/>
            <w:szCs w:val="24"/>
            <w:lang w:val="pt-BR"/>
            <w:rPrChange w:id="3687" w:author="Windows User" w:date="2019-04-05T15:47:00Z">
              <w:rPr>
                <w:rFonts w:asciiTheme="minorHAnsi" w:hAnsiTheme="minorHAnsi" w:cstheme="minorHAnsi"/>
                <w:sz w:val="24"/>
                <w:szCs w:val="24"/>
                <w:lang w:val="pt-BR"/>
              </w:rPr>
            </w:rPrChange>
          </w:rPr>
          <w:delText>m 2 trong số các nội dung: VIP, mới, duration...</w:delText>
        </w:r>
      </w:del>
    </w:p>
    <w:p w14:paraId="4CAC6B8E" w14:textId="7545EC7D" w:rsidR="00DF214E" w:rsidDel="00F466DA" w:rsidRDefault="00DF214E" w:rsidP="00F466DA">
      <w:pPr>
        <w:pStyle w:val="ListParagraph"/>
        <w:numPr>
          <w:ilvl w:val="0"/>
          <w:numId w:val="19"/>
        </w:numPr>
        <w:ind w:left="720"/>
        <w:rPr>
          <w:del w:id="3688" w:author="Windows User" w:date="2019-04-05T15:47:00Z"/>
          <w:rFonts w:asciiTheme="minorHAnsi" w:hAnsiTheme="minorHAnsi" w:cstheme="minorHAnsi"/>
          <w:sz w:val="24"/>
          <w:szCs w:val="24"/>
          <w:lang w:val="pt-BR"/>
        </w:rPr>
        <w:pPrChange w:id="3689" w:author="Windows User" w:date="2019-04-05T15:47:00Z">
          <w:pPr>
            <w:pStyle w:val="ListParagraph"/>
            <w:numPr>
              <w:numId w:val="19"/>
            </w:numPr>
            <w:tabs>
              <w:tab w:val="left" w:pos="720"/>
              <w:tab w:val="left" w:pos="1170"/>
            </w:tabs>
            <w:ind w:left="2160" w:hanging="1080"/>
          </w:pPr>
        </w:pPrChange>
      </w:pPr>
      <w:r w:rsidRPr="006C26E1">
        <w:rPr>
          <w:rFonts w:asciiTheme="minorHAnsi" w:hAnsiTheme="minorHAnsi" w:cstheme="minorHAnsi"/>
          <w:sz w:val="24"/>
          <w:szCs w:val="24"/>
          <w:lang w:val="pt-BR"/>
        </w:rPr>
        <w:t xml:space="preserve">Scroll up danh sách </w:t>
      </w:r>
      <w:r w:rsidR="00232A45" w:rsidRPr="006C26E1">
        <w:rPr>
          <w:rFonts w:asciiTheme="minorHAnsi" w:hAnsiTheme="minorHAnsi" w:cstheme="minorHAnsi"/>
          <w:sz w:val="24"/>
          <w:szCs w:val="24"/>
          <w:lang w:val="pt-BR"/>
        </w:rPr>
        <w:t>video</w:t>
      </w:r>
      <w:r w:rsidRPr="006C26E1">
        <w:rPr>
          <w:rFonts w:asciiTheme="minorHAnsi" w:hAnsiTheme="minorHAnsi" w:cstheme="minorHAnsi"/>
          <w:sz w:val="24"/>
          <w:szCs w:val="24"/>
          <w:lang w:val="pt-BR"/>
        </w:rPr>
        <w:t xml:space="preserve"> để hiển thị thêm dữ liệu (lazy loading).</w:t>
      </w:r>
    </w:p>
    <w:p w14:paraId="168E73A5" w14:textId="77777777" w:rsidR="00F466DA" w:rsidRPr="006C26E1" w:rsidRDefault="00F466DA" w:rsidP="00DF214E">
      <w:pPr>
        <w:pStyle w:val="ListParagraph"/>
        <w:numPr>
          <w:ilvl w:val="0"/>
          <w:numId w:val="19"/>
        </w:numPr>
        <w:ind w:left="720"/>
        <w:rPr>
          <w:ins w:id="3690" w:author="Windows User" w:date="2019-04-05T15:47:00Z"/>
          <w:rFonts w:asciiTheme="minorHAnsi" w:hAnsiTheme="minorHAnsi" w:cstheme="minorHAnsi"/>
          <w:sz w:val="24"/>
          <w:szCs w:val="24"/>
          <w:lang w:val="pt-BR"/>
        </w:rPr>
      </w:pPr>
    </w:p>
    <w:p w14:paraId="7AB2DF0F" w14:textId="77777777" w:rsidR="00232A45" w:rsidRPr="00F466DA" w:rsidRDefault="00DF214E" w:rsidP="00F466DA">
      <w:pPr>
        <w:pStyle w:val="ListParagraph"/>
        <w:numPr>
          <w:ilvl w:val="0"/>
          <w:numId w:val="19"/>
        </w:numPr>
        <w:ind w:left="720"/>
        <w:rPr>
          <w:rFonts w:asciiTheme="minorHAnsi" w:hAnsiTheme="minorHAnsi" w:cstheme="minorHAnsi"/>
          <w:sz w:val="24"/>
          <w:szCs w:val="24"/>
          <w:lang w:val="pt-BR"/>
          <w:rPrChange w:id="3691" w:author="Windows User" w:date="2019-04-05T15:47:00Z">
            <w:rPr>
              <w:lang w:val="pt-BR"/>
            </w:rPr>
          </w:rPrChange>
        </w:rPr>
        <w:pPrChange w:id="3692" w:author="Windows User" w:date="2019-04-05T15:47:00Z">
          <w:pPr>
            <w:pStyle w:val="ListParagraph"/>
            <w:numPr>
              <w:numId w:val="19"/>
            </w:numPr>
            <w:tabs>
              <w:tab w:val="left" w:pos="720"/>
              <w:tab w:val="left" w:pos="1170"/>
            </w:tabs>
            <w:ind w:left="2160" w:hanging="1080"/>
          </w:pPr>
        </w:pPrChange>
      </w:pPr>
      <w:r w:rsidRPr="00F466DA">
        <w:rPr>
          <w:rFonts w:asciiTheme="minorHAnsi" w:hAnsiTheme="minorHAnsi" w:cstheme="minorHAnsi"/>
          <w:sz w:val="24"/>
          <w:szCs w:val="24"/>
          <w:lang w:val="pt-BR"/>
          <w:rPrChange w:id="3693" w:author="Windows User" w:date="2019-04-05T15:47:00Z">
            <w:rPr>
              <w:lang w:val="pt-BR"/>
            </w:rPr>
          </w:rPrChange>
        </w:rPr>
        <w:t xml:space="preserve">Nhấn vào mỗi poster hoặc title sẽ </w:t>
      </w:r>
      <w:r w:rsidR="00232A45" w:rsidRPr="00F466DA">
        <w:rPr>
          <w:rFonts w:asciiTheme="minorHAnsi" w:hAnsiTheme="minorHAnsi" w:cstheme="minorHAnsi"/>
          <w:sz w:val="24"/>
          <w:szCs w:val="24"/>
          <w:lang w:val="pt-BR"/>
          <w:rPrChange w:id="3694" w:author="Windows User" w:date="2019-04-05T15:47:00Z">
            <w:rPr>
              <w:lang w:val="pt-BR"/>
            </w:rPr>
          </w:rPrChange>
        </w:rPr>
        <w:t>phát video đó</w:t>
      </w:r>
      <w:r w:rsidRPr="00F466DA">
        <w:rPr>
          <w:rFonts w:asciiTheme="minorHAnsi" w:hAnsiTheme="minorHAnsi" w:cstheme="minorHAnsi"/>
          <w:sz w:val="24"/>
          <w:szCs w:val="24"/>
          <w:lang w:val="pt-BR"/>
          <w:rPrChange w:id="3695" w:author="Windows User" w:date="2019-04-05T15:47:00Z">
            <w:rPr>
              <w:lang w:val="pt-BR"/>
            </w:rPr>
          </w:rPrChange>
        </w:rPr>
        <w:t>.</w:t>
      </w:r>
    </w:p>
    <w:p w14:paraId="54FE25D8" w14:textId="77777777" w:rsidR="00824044" w:rsidRPr="006C26E1" w:rsidRDefault="00824044" w:rsidP="00824044">
      <w:pPr>
        <w:pStyle w:val="Heading3"/>
        <w:rPr>
          <w:rFonts w:asciiTheme="minorHAnsi" w:hAnsiTheme="minorHAnsi" w:cstheme="minorHAnsi"/>
          <w:sz w:val="24"/>
          <w:lang w:val="pt-BR"/>
        </w:rPr>
      </w:pPr>
      <w:bookmarkStart w:id="3696" w:name="_Toc4169079"/>
      <w:bookmarkStart w:id="3697" w:name="_Toc5382248"/>
      <w:bookmarkEnd w:id="3696"/>
      <w:r w:rsidRPr="006C26E1">
        <w:rPr>
          <w:rFonts w:asciiTheme="minorHAnsi" w:hAnsiTheme="minorHAnsi" w:cstheme="minorHAnsi"/>
          <w:sz w:val="24"/>
          <w:lang w:val="pt-BR"/>
        </w:rPr>
        <w:t>Trang chi tiết Highlight</w:t>
      </w:r>
      <w:bookmarkEnd w:id="3697"/>
    </w:p>
    <w:p w14:paraId="19ACA68B" w14:textId="77777777" w:rsidR="00083D4F" w:rsidRPr="006C26E1" w:rsidRDefault="00083D4F" w:rsidP="00083D4F">
      <w:pPr>
        <w:rPr>
          <w:rFonts w:asciiTheme="minorHAnsi" w:hAnsiTheme="minorHAnsi" w:cstheme="minorHAnsi"/>
          <w:sz w:val="24"/>
          <w:szCs w:val="24"/>
          <w:lang w:val="pt-BR"/>
        </w:rPr>
      </w:pPr>
      <w:r w:rsidRPr="006C26E1">
        <w:rPr>
          <w:rFonts w:asciiTheme="minorHAnsi" w:hAnsiTheme="minorHAnsi" w:cstheme="minorHAnsi"/>
          <w:sz w:val="24"/>
          <w:szCs w:val="24"/>
          <w:lang w:val="pt-BR"/>
        </w:rPr>
        <w:t>Giao diện chi tiết của mục Highlight</w:t>
      </w:r>
    </w:p>
    <w:p w14:paraId="5A7E0CF2" w14:textId="32CC5220" w:rsidR="008C12B5" w:rsidRPr="006C26E1" w:rsidRDefault="00FA1FBD" w:rsidP="00083D4F">
      <w:pPr>
        <w:jc w:val="center"/>
        <w:rPr>
          <w:rFonts w:asciiTheme="minorHAnsi" w:hAnsiTheme="minorHAnsi" w:cstheme="minorHAnsi"/>
          <w:sz w:val="24"/>
          <w:szCs w:val="24"/>
          <w:lang w:val="pt-BR"/>
        </w:rPr>
      </w:pPr>
      <w:r w:rsidRPr="00FA1FBD">
        <w:rPr>
          <w:rFonts w:asciiTheme="minorHAnsi" w:hAnsiTheme="minorHAnsi" w:cstheme="minorHAnsi"/>
          <w:noProof/>
          <w:sz w:val="24"/>
          <w:szCs w:val="24"/>
        </w:rPr>
        <w:lastRenderedPageBreak/>
        <w:drawing>
          <wp:inline distT="0" distB="0" distL="0" distR="0" wp14:anchorId="72822CCF" wp14:editId="557FC167">
            <wp:extent cx="2414016" cy="4946904"/>
            <wp:effectExtent l="0" t="0" r="5715" b="6350"/>
            <wp:docPr id="4" name="Picture 4" descr="C:\Users\YenNH16\Downloads\SECOND SCREEN\Mockup\The thao\The-Thao-High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The thao\The-Thao-Highligh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p>
    <w:p w14:paraId="5FD9EB5A" w14:textId="77777777" w:rsidR="00083D4F" w:rsidRPr="006C26E1" w:rsidRDefault="00083D4F" w:rsidP="00083D4F">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video hiển thị dạng grid, col = 2, row default = 4.</w:t>
      </w:r>
    </w:p>
    <w:p w14:paraId="5433280A" w14:textId="77777777" w:rsidR="00083D4F" w:rsidRPr="006C26E1" w:rsidRDefault="00083D4F" w:rsidP="00083D4F">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hiển thị video frame tỉ lệ 16:9.</w:t>
      </w:r>
    </w:p>
    <w:p w14:paraId="09AB8C16" w14:textId="77777777" w:rsidR="00AB4F66" w:rsidRPr="006C26E1" w:rsidRDefault="00345D67" w:rsidP="00AB4F66">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Title: tên video. Sub title: giải đấu</w:t>
      </w:r>
    </w:p>
    <w:p w14:paraId="3FC56E0B" w14:textId="77777777" w:rsidR="00083D4F" w:rsidRPr="006C26E1" w:rsidRDefault="00083D4F" w:rsidP="00083D4F">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2 label gắn trên video frame bao gồm 2 trong số các nội dung: VIP, mới, duration...</w:t>
      </w:r>
    </w:p>
    <w:p w14:paraId="2CA88ACD" w14:textId="77777777" w:rsidR="00083D4F" w:rsidRPr="006C26E1" w:rsidRDefault="00083D4F" w:rsidP="00083D4F">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Scroll up danh sách video để hiển thị thêm dữ liệu (lazy loading).</w:t>
      </w:r>
    </w:p>
    <w:p w14:paraId="7726B931" w14:textId="77777777" w:rsidR="00083D4F" w:rsidRPr="006C26E1" w:rsidRDefault="00083D4F" w:rsidP="00083D4F">
      <w:pPr>
        <w:pStyle w:val="ListParagraph"/>
        <w:numPr>
          <w:ilvl w:val="0"/>
          <w:numId w:val="19"/>
        </w:numPr>
        <w:tabs>
          <w:tab w:val="left" w:pos="720"/>
          <w:tab w:val="left" w:pos="1170"/>
        </w:tabs>
        <w:ind w:hanging="108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phát video đó.</w:t>
      </w:r>
    </w:p>
    <w:p w14:paraId="085546E2" w14:textId="77777777" w:rsidR="00083D4F" w:rsidRPr="006C26E1" w:rsidRDefault="00083D4F" w:rsidP="00083D4F">
      <w:pPr>
        <w:pStyle w:val="ListParagraph"/>
        <w:numPr>
          <w:ilvl w:val="0"/>
          <w:numId w:val="19"/>
        </w:numPr>
        <w:tabs>
          <w:tab w:val="left" w:pos="720"/>
          <w:tab w:val="left" w:pos="1170"/>
        </w:tabs>
        <w:ind w:hanging="108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Filter: xem thêm tại mục </w:t>
      </w:r>
      <w:hyperlink w:anchor="_Filter_thể_thao" w:history="1">
        <w:r w:rsidRPr="006C26E1">
          <w:rPr>
            <w:rStyle w:val="Hyperlink"/>
            <w:rFonts w:asciiTheme="minorHAnsi" w:hAnsiTheme="minorHAnsi" w:cstheme="minorHAnsi"/>
            <w:sz w:val="24"/>
            <w:szCs w:val="24"/>
            <w:lang w:val="pt-BR"/>
          </w:rPr>
          <w:t>2.9.2</w:t>
        </w:r>
      </w:hyperlink>
    </w:p>
    <w:p w14:paraId="40AF9529" w14:textId="77777777" w:rsidR="0070212C" w:rsidRPr="006C26E1" w:rsidRDefault="00682E6E" w:rsidP="00DA0BFC">
      <w:pPr>
        <w:pStyle w:val="Heading3"/>
        <w:rPr>
          <w:rFonts w:asciiTheme="minorHAnsi" w:hAnsiTheme="minorHAnsi" w:cstheme="minorHAnsi"/>
          <w:sz w:val="24"/>
          <w:lang w:val="pt-BR"/>
        </w:rPr>
      </w:pPr>
      <w:bookmarkStart w:id="3698" w:name="_Toc4169081"/>
      <w:bookmarkStart w:id="3699" w:name="_Toc4169082"/>
      <w:bookmarkStart w:id="3700" w:name="_Toc5382249"/>
      <w:bookmarkEnd w:id="3698"/>
      <w:bookmarkEnd w:id="3699"/>
      <w:r w:rsidRPr="006C26E1">
        <w:rPr>
          <w:rFonts w:asciiTheme="minorHAnsi" w:hAnsiTheme="minorHAnsi" w:cstheme="minorHAnsi"/>
          <w:sz w:val="24"/>
          <w:lang w:val="pt-BR"/>
        </w:rPr>
        <w:t>Trang chi tiết Full match</w:t>
      </w:r>
      <w:bookmarkEnd w:id="3700"/>
    </w:p>
    <w:p w14:paraId="3119F545" w14:textId="77777777" w:rsidR="00682E6E" w:rsidRPr="006C26E1" w:rsidRDefault="00682E6E" w:rsidP="00682E6E">
      <w:pPr>
        <w:rPr>
          <w:rFonts w:asciiTheme="minorHAnsi" w:hAnsiTheme="minorHAnsi" w:cstheme="minorHAnsi"/>
          <w:sz w:val="24"/>
          <w:szCs w:val="24"/>
          <w:lang w:val="pt-BR"/>
        </w:rPr>
      </w:pPr>
      <w:r w:rsidRPr="006C26E1">
        <w:rPr>
          <w:rFonts w:asciiTheme="minorHAnsi" w:hAnsiTheme="minorHAnsi" w:cstheme="minorHAnsi"/>
          <w:sz w:val="24"/>
          <w:szCs w:val="24"/>
          <w:lang w:val="pt-BR"/>
        </w:rPr>
        <w:t>Tương tự giao diện chi tiết của mục Highlight</w:t>
      </w:r>
    </w:p>
    <w:p w14:paraId="62A9E5F1" w14:textId="77777777" w:rsidR="00682E6E" w:rsidRPr="006C26E1" w:rsidRDefault="00682E6E" w:rsidP="00682E6E">
      <w:pPr>
        <w:pStyle w:val="Heading3"/>
        <w:rPr>
          <w:rFonts w:asciiTheme="minorHAnsi" w:hAnsiTheme="minorHAnsi" w:cstheme="minorHAnsi"/>
          <w:sz w:val="24"/>
          <w:lang w:val="pt-BR"/>
        </w:rPr>
      </w:pPr>
      <w:bookmarkStart w:id="3701" w:name="_Toc5382250"/>
      <w:r w:rsidRPr="006C26E1">
        <w:rPr>
          <w:rFonts w:asciiTheme="minorHAnsi" w:hAnsiTheme="minorHAnsi" w:cstheme="minorHAnsi"/>
          <w:sz w:val="24"/>
          <w:lang w:val="pt-BR"/>
        </w:rPr>
        <w:lastRenderedPageBreak/>
        <w:t>Trang chi tiết Bản tin – Tạp chí</w:t>
      </w:r>
      <w:bookmarkEnd w:id="3701"/>
    </w:p>
    <w:p w14:paraId="367248DF" w14:textId="77777777" w:rsidR="00682E6E" w:rsidRPr="006C26E1" w:rsidRDefault="00682E6E" w:rsidP="00682E6E">
      <w:pPr>
        <w:rPr>
          <w:rFonts w:asciiTheme="minorHAnsi" w:hAnsiTheme="minorHAnsi" w:cstheme="minorHAnsi"/>
          <w:sz w:val="24"/>
          <w:szCs w:val="24"/>
          <w:lang w:val="pt-BR"/>
        </w:rPr>
      </w:pPr>
      <w:r w:rsidRPr="006C26E1">
        <w:rPr>
          <w:rFonts w:asciiTheme="minorHAnsi" w:hAnsiTheme="minorHAnsi" w:cstheme="minorHAnsi"/>
          <w:sz w:val="24"/>
          <w:szCs w:val="24"/>
          <w:lang w:val="pt-BR"/>
        </w:rPr>
        <w:t>Tương tự giao diện chi tiết của mục Highlight</w:t>
      </w:r>
    </w:p>
    <w:p w14:paraId="1AC5CDBE" w14:textId="77777777" w:rsidR="00682E6E" w:rsidRPr="006C26E1" w:rsidRDefault="00682E6E" w:rsidP="00682E6E">
      <w:pPr>
        <w:rPr>
          <w:rFonts w:asciiTheme="minorHAnsi" w:hAnsiTheme="minorHAnsi" w:cstheme="minorHAnsi"/>
          <w:sz w:val="24"/>
          <w:szCs w:val="24"/>
          <w:lang w:val="pt-BR"/>
        </w:rPr>
      </w:pPr>
    </w:p>
    <w:p w14:paraId="6E30E13A" w14:textId="77777777" w:rsidR="00682E6E" w:rsidRPr="006C26E1" w:rsidRDefault="00C95BE6" w:rsidP="00682E6E">
      <w:pPr>
        <w:pStyle w:val="Heading3"/>
        <w:rPr>
          <w:rFonts w:asciiTheme="minorHAnsi" w:hAnsiTheme="minorHAnsi" w:cstheme="minorHAnsi"/>
          <w:sz w:val="24"/>
          <w:lang w:val="pt-BR"/>
        </w:rPr>
      </w:pPr>
      <w:bookmarkStart w:id="3702" w:name="_Toc5382251"/>
      <w:r w:rsidRPr="006C26E1">
        <w:rPr>
          <w:rFonts w:asciiTheme="minorHAnsi" w:hAnsiTheme="minorHAnsi" w:cstheme="minorHAnsi"/>
          <w:sz w:val="24"/>
          <w:lang w:val="pt-BR"/>
        </w:rPr>
        <w:t xml:space="preserve">Trang chi tiết </w:t>
      </w:r>
      <w:r w:rsidR="00682E6E" w:rsidRPr="006C26E1">
        <w:rPr>
          <w:rFonts w:asciiTheme="minorHAnsi" w:hAnsiTheme="minorHAnsi" w:cstheme="minorHAnsi"/>
          <w:sz w:val="24"/>
          <w:lang w:val="pt-BR"/>
        </w:rPr>
        <w:t>Hướng dẫn luyện tập</w:t>
      </w:r>
      <w:bookmarkEnd w:id="3702"/>
    </w:p>
    <w:p w14:paraId="6A7CC6EE" w14:textId="77777777" w:rsidR="00682E6E" w:rsidRPr="006C26E1" w:rsidRDefault="00682E6E" w:rsidP="00682E6E">
      <w:pPr>
        <w:rPr>
          <w:rFonts w:asciiTheme="minorHAnsi" w:hAnsiTheme="minorHAnsi" w:cstheme="minorHAnsi"/>
          <w:sz w:val="24"/>
          <w:szCs w:val="24"/>
          <w:lang w:val="pt-BR"/>
        </w:rPr>
      </w:pPr>
      <w:r w:rsidRPr="006C26E1">
        <w:rPr>
          <w:rFonts w:asciiTheme="minorHAnsi" w:hAnsiTheme="minorHAnsi" w:cstheme="minorHAnsi"/>
          <w:sz w:val="24"/>
          <w:szCs w:val="24"/>
          <w:lang w:val="pt-BR"/>
        </w:rPr>
        <w:t>Tương tự giao diện chi tiết của mục Highlight</w:t>
      </w:r>
    </w:p>
    <w:p w14:paraId="420A98AA" w14:textId="77777777" w:rsidR="00824044" w:rsidRPr="006C26E1" w:rsidRDefault="00F30078" w:rsidP="00DA0BFC">
      <w:pPr>
        <w:pStyle w:val="Heading3"/>
        <w:rPr>
          <w:rFonts w:asciiTheme="minorHAnsi" w:hAnsiTheme="minorHAnsi" w:cstheme="minorHAnsi"/>
          <w:sz w:val="24"/>
          <w:lang w:val="pt-BR"/>
        </w:rPr>
      </w:pPr>
      <w:bookmarkStart w:id="3703" w:name="_Toc5382252"/>
      <w:r w:rsidRPr="006C26E1">
        <w:rPr>
          <w:rFonts w:asciiTheme="minorHAnsi" w:hAnsiTheme="minorHAnsi" w:cstheme="minorHAnsi"/>
          <w:sz w:val="24"/>
          <w:lang w:val="pt-BR"/>
        </w:rPr>
        <w:t>Player</w:t>
      </w:r>
      <w:bookmarkEnd w:id="3703"/>
    </w:p>
    <w:p w14:paraId="40F6D26D" w14:textId="77777777" w:rsidR="00B573FB" w:rsidRPr="006C26E1" w:rsidRDefault="00DD26F2" w:rsidP="00DD26F2">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Khi phát 1 video bất kỳ, màn hình sẽ tự động chuyển chế độ fullscreen</w:t>
      </w:r>
    </w:p>
    <w:p w14:paraId="342D4C27" w14:textId="77777777" w:rsidR="00341A0F" w:rsidRPr="006C26E1" w:rsidRDefault="00341A0F" w:rsidP="00DD26F2">
      <w:pPr>
        <w:jc w:val="both"/>
        <w:rPr>
          <w:rFonts w:asciiTheme="minorHAnsi" w:hAnsiTheme="minorHAnsi" w:cstheme="minorHAnsi"/>
          <w:sz w:val="24"/>
          <w:szCs w:val="24"/>
          <w:lang w:val="pt-BR"/>
        </w:rPr>
      </w:pPr>
    </w:p>
    <w:p w14:paraId="3572E399" w14:textId="77777777" w:rsidR="00F30078" w:rsidRPr="006C26E1" w:rsidRDefault="00341A0F" w:rsidP="00F30078">
      <w:pPr>
        <w:jc w:val="right"/>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7B2D0797" wp14:editId="09892B9D">
            <wp:extent cx="5943600" cy="2975228"/>
            <wp:effectExtent l="0" t="0" r="0" b="0"/>
            <wp:docPr id="118" name="Picture 118" descr="C:\Users\YenNH16\Downloads\SECOND SCREEN\Mockup\The thao\The-Tha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NH16\Downloads\SECOND SCREEN\Mockup\The thao\The-Thao-Play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75228"/>
                    </a:xfrm>
                    <a:prstGeom prst="rect">
                      <a:avLst/>
                    </a:prstGeom>
                    <a:noFill/>
                    <a:ln>
                      <a:noFill/>
                    </a:ln>
                  </pic:spPr>
                </pic:pic>
              </a:graphicData>
            </a:graphic>
          </wp:inline>
        </w:drawing>
      </w:r>
    </w:p>
    <w:p w14:paraId="6CEB15CE" w14:textId="77777777" w:rsidR="00341A0F" w:rsidRPr="006C26E1" w:rsidRDefault="00341A0F" w:rsidP="00F30078">
      <w:pPr>
        <w:jc w:val="both"/>
        <w:rPr>
          <w:rFonts w:asciiTheme="minorHAnsi" w:hAnsiTheme="minorHAnsi" w:cstheme="minorHAnsi"/>
          <w:sz w:val="24"/>
          <w:szCs w:val="24"/>
          <w:lang w:val="pt-BR"/>
        </w:rPr>
      </w:pPr>
    </w:p>
    <w:p w14:paraId="45046199" w14:textId="77777777" w:rsidR="00F30078" w:rsidRPr="006C26E1" w:rsidRDefault="00F30078" w:rsidP="00F30078">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Player ở chế độ fullscreen bao gồm các tính năng:</w:t>
      </w:r>
    </w:p>
    <w:p w14:paraId="42E87F1A" w14:textId="77777777" w:rsidR="00F30078" w:rsidRPr="006C26E1" w:rsidRDefault="00F30078" w:rsidP="00F3007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w:t>
      </w:r>
      <w:r w:rsidR="00341A0F" w:rsidRPr="006C26E1">
        <w:rPr>
          <w:rFonts w:asciiTheme="minorHAnsi" w:hAnsiTheme="minorHAnsi" w:cstheme="minorHAnsi"/>
          <w:sz w:val="24"/>
          <w:szCs w:val="24"/>
          <w:lang w:val="pt-BR"/>
        </w:rPr>
        <w:t>Trở về màn hình trước</w:t>
      </w:r>
      <w:r w:rsidRPr="006C26E1">
        <w:rPr>
          <w:rFonts w:asciiTheme="minorHAnsi" w:hAnsiTheme="minorHAnsi" w:cstheme="minorHAnsi"/>
          <w:sz w:val="24"/>
          <w:szCs w:val="24"/>
          <w:lang w:val="pt-BR"/>
        </w:rPr>
        <w:t xml:space="preserve"> </w:t>
      </w:r>
    </w:p>
    <w:p w14:paraId="4DF0F57B" w14:textId="77777777" w:rsidR="00F30078" w:rsidRPr="006C26E1" w:rsidRDefault="00341A0F" w:rsidP="00F3007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 </w:t>
      </w:r>
      <w:r w:rsidR="00F30078" w:rsidRPr="006C26E1">
        <w:rPr>
          <w:rFonts w:asciiTheme="minorHAnsi" w:hAnsiTheme="minorHAnsi" w:cstheme="minorHAnsi"/>
          <w:sz w:val="24"/>
          <w:szCs w:val="24"/>
          <w:lang w:val="pt-BR"/>
        </w:rPr>
        <w:t>(2) Thanh thời gian</w:t>
      </w:r>
    </w:p>
    <w:p w14:paraId="4B195D8F" w14:textId="77777777" w:rsidR="00F30078" w:rsidRPr="006C26E1" w:rsidRDefault="00F30078" w:rsidP="00F30078">
      <w:pPr>
        <w:pStyle w:val="ListParagraph"/>
        <w:numPr>
          <w:ilvl w:val="1"/>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(2.1) Preview thumbnail từng cảnh/s của video khi trượt trên thanh thời gian</w:t>
      </w:r>
    </w:p>
    <w:p w14:paraId="66518E39" w14:textId="77777777" w:rsidR="00F30078" w:rsidRPr="006C26E1" w:rsidRDefault="00264ACC" w:rsidP="005B613F">
      <w:pPr>
        <w:pStyle w:val="ListParagraph"/>
        <w:ind w:left="810"/>
        <w:jc w:val="both"/>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6E5ACDF8" wp14:editId="2C9C9C2E">
            <wp:extent cx="5358384" cy="3017520"/>
            <wp:effectExtent l="0" t="0" r="0" b="0"/>
            <wp:docPr id="121" name="Picture 121" descr="C:\Users\YenNH16\Downloads\SECOND SCREEN\Mockup\The thao\The-Thao-Player-Relatedvideothumbn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NH16\Downloads\SECOND SCREEN\Mockup\The thao\The-Thao-Player-Relatedvideothumbnai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58384" cy="3017520"/>
                    </a:xfrm>
                    <a:prstGeom prst="rect">
                      <a:avLst/>
                    </a:prstGeom>
                    <a:noFill/>
                    <a:ln>
                      <a:noFill/>
                    </a:ln>
                  </pic:spPr>
                </pic:pic>
              </a:graphicData>
            </a:graphic>
          </wp:inline>
        </w:drawing>
      </w:r>
    </w:p>
    <w:p w14:paraId="7E75FCD0" w14:textId="77777777" w:rsidR="00F30078" w:rsidRPr="006C26E1" w:rsidRDefault="00F30078" w:rsidP="00F30078">
      <w:pPr>
        <w:pStyle w:val="ListParagraph"/>
        <w:rPr>
          <w:rFonts w:asciiTheme="minorHAnsi" w:hAnsiTheme="minorHAnsi" w:cstheme="minorHAnsi"/>
          <w:sz w:val="24"/>
          <w:szCs w:val="24"/>
          <w:lang w:val="pt-BR"/>
        </w:rPr>
      </w:pPr>
    </w:p>
    <w:p w14:paraId="6E75EE57" w14:textId="77777777" w:rsidR="00F30078" w:rsidRPr="006C26E1" w:rsidRDefault="00F2681C" w:rsidP="00F3007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(3</w:t>
      </w:r>
      <w:r w:rsidR="00F30078"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Video liên quan</w:t>
      </w:r>
    </w:p>
    <w:p w14:paraId="10FDAA0E" w14:textId="77777777" w:rsidR="00F30078" w:rsidRPr="006C26E1" w:rsidRDefault="00F30078" w:rsidP="00F30078">
      <w:pPr>
        <w:pStyle w:val="ListParagraph"/>
        <w:rPr>
          <w:rFonts w:asciiTheme="minorHAnsi" w:hAnsiTheme="minorHAnsi" w:cstheme="minorHAnsi"/>
          <w:sz w:val="24"/>
          <w:szCs w:val="24"/>
          <w:lang w:val="pt-BR"/>
        </w:rPr>
      </w:pPr>
    </w:p>
    <w:p w14:paraId="774AF2BF" w14:textId="77777777" w:rsidR="00F30078" w:rsidRPr="006C26E1" w:rsidRDefault="00BF54F7" w:rsidP="00F30078">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0F205892" wp14:editId="66F293EE">
            <wp:extent cx="5943600" cy="2797747"/>
            <wp:effectExtent l="0" t="0" r="0" b="3175"/>
            <wp:docPr id="119" name="Picture 119" descr="C:\Users\YenNH16\Downloads\SECOND SCREEN\Mockup\The thao\The-Thao-Player-Related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nNH16\Downloads\SECOND SCREEN\Mockup\The thao\The-Thao-Player-Relatedvide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97747"/>
                    </a:xfrm>
                    <a:prstGeom prst="rect">
                      <a:avLst/>
                    </a:prstGeom>
                    <a:noFill/>
                    <a:ln>
                      <a:noFill/>
                    </a:ln>
                  </pic:spPr>
                </pic:pic>
              </a:graphicData>
            </a:graphic>
          </wp:inline>
        </w:drawing>
      </w:r>
    </w:p>
    <w:p w14:paraId="7A292896" w14:textId="77777777" w:rsidR="00F30078" w:rsidRPr="006C26E1" w:rsidRDefault="00F30078" w:rsidP="00F30078">
      <w:pPr>
        <w:pStyle w:val="ListParagraph"/>
        <w:jc w:val="center"/>
        <w:rPr>
          <w:rFonts w:asciiTheme="minorHAnsi" w:hAnsiTheme="minorHAnsi" w:cstheme="minorHAnsi"/>
          <w:i/>
          <w:sz w:val="24"/>
          <w:szCs w:val="24"/>
          <w:lang w:val="pt-BR"/>
        </w:rPr>
      </w:pPr>
    </w:p>
    <w:p w14:paraId="5189D019" w14:textId="77777777" w:rsidR="00F30078" w:rsidRPr="006C26E1" w:rsidRDefault="00F30078" w:rsidP="00F30078">
      <w:pPr>
        <w:pStyle w:val="ListParagraph"/>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Trong đó bao gồm:</w:t>
      </w:r>
    </w:p>
    <w:p w14:paraId="061DB370" w14:textId="77777777" w:rsidR="00F30078" w:rsidRPr="006C26E1" w:rsidRDefault="00F30078"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B62274" w:rsidRPr="006C26E1">
        <w:rPr>
          <w:rFonts w:asciiTheme="minorHAnsi" w:hAnsiTheme="minorHAnsi" w:cstheme="minorHAnsi"/>
          <w:sz w:val="24"/>
          <w:szCs w:val="24"/>
          <w:lang w:val="pt-BR"/>
        </w:rPr>
        <w:t>3</w:t>
      </w:r>
      <w:r w:rsidRPr="006C26E1">
        <w:rPr>
          <w:rFonts w:asciiTheme="minorHAnsi" w:hAnsiTheme="minorHAnsi" w:cstheme="minorHAnsi"/>
          <w:sz w:val="24"/>
          <w:szCs w:val="24"/>
          <w:lang w:val="pt-BR"/>
        </w:rPr>
        <w:t>) Tắt hiển thị</w:t>
      </w:r>
      <w:r w:rsidR="00B62274" w:rsidRPr="006C26E1">
        <w:rPr>
          <w:rFonts w:asciiTheme="minorHAnsi" w:hAnsiTheme="minorHAnsi" w:cstheme="minorHAnsi"/>
          <w:sz w:val="24"/>
          <w:szCs w:val="24"/>
          <w:lang w:val="pt-BR"/>
        </w:rPr>
        <w:t xml:space="preserve"> danh sách video liên quan</w:t>
      </w:r>
    </w:p>
    <w:p w14:paraId="401716CB" w14:textId="77777777" w:rsidR="00B62274" w:rsidRPr="006C26E1" w:rsidRDefault="00B62274"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(3.1) Quay trở lại trang trước</w:t>
      </w:r>
    </w:p>
    <w:p w14:paraId="7454EE18" w14:textId="77777777" w:rsidR="00F30078" w:rsidRPr="006C26E1" w:rsidRDefault="00B62274"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(3.2</w:t>
      </w:r>
      <w:r w:rsidR="00BF54F7" w:rsidRPr="006C26E1">
        <w:rPr>
          <w:rFonts w:asciiTheme="minorHAnsi" w:hAnsiTheme="minorHAnsi" w:cstheme="minorHAnsi"/>
          <w:sz w:val="24"/>
          <w:szCs w:val="24"/>
          <w:lang w:val="pt-BR"/>
        </w:rPr>
        <w:t>) Video</w:t>
      </w:r>
      <w:r w:rsidR="00F30078" w:rsidRPr="006C26E1">
        <w:rPr>
          <w:rFonts w:asciiTheme="minorHAnsi" w:hAnsiTheme="minorHAnsi" w:cstheme="minorHAnsi"/>
          <w:sz w:val="24"/>
          <w:szCs w:val="24"/>
          <w:lang w:val="pt-BR"/>
        </w:rPr>
        <w:t xml:space="preserve"> đang phát</w:t>
      </w:r>
    </w:p>
    <w:p w14:paraId="02899B6D" w14:textId="77777777" w:rsidR="00BF54F7" w:rsidRPr="006C26E1" w:rsidRDefault="00BF54F7" w:rsidP="00BF54F7">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(4) Chuyển player về chế độ portrait</w:t>
      </w:r>
    </w:p>
    <w:p w14:paraId="67AC9C92" w14:textId="77777777" w:rsidR="00F30078" w:rsidRPr="006C26E1" w:rsidRDefault="00F30078" w:rsidP="00701E70">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(5) Cài đặt nâng cao</w:t>
      </w:r>
    </w:p>
    <w:p w14:paraId="2191599E" w14:textId="77777777" w:rsidR="00F30078" w:rsidRPr="006C26E1" w:rsidRDefault="00EE5194" w:rsidP="00F30078">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032208D3" wp14:editId="4BB947B1">
            <wp:extent cx="5943600" cy="2975228"/>
            <wp:effectExtent l="0" t="0" r="0" b="0"/>
            <wp:docPr id="123" name="Picture 123" descr="C:\Users\YenNH16\Downloads\SECOND SCREEN\Mockup\The thao\The-Thao-Ca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enNH16\Downloads\SECOND SCREEN\Mockup\The thao\The-Thao-Caida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75228"/>
                    </a:xfrm>
                    <a:prstGeom prst="rect">
                      <a:avLst/>
                    </a:prstGeom>
                    <a:noFill/>
                    <a:ln>
                      <a:noFill/>
                    </a:ln>
                  </pic:spPr>
                </pic:pic>
              </a:graphicData>
            </a:graphic>
          </wp:inline>
        </w:drawing>
      </w:r>
    </w:p>
    <w:p w14:paraId="2E86A2E5" w14:textId="77777777" w:rsidR="00F30078" w:rsidRPr="006C26E1" w:rsidRDefault="00F30078" w:rsidP="00F30078">
      <w:pPr>
        <w:pStyle w:val="ListParagraph"/>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Trong đó bao gồm:</w:t>
      </w:r>
    </w:p>
    <w:p w14:paraId="1646AF6C" w14:textId="77777777" w:rsidR="00F30078" w:rsidRPr="006C26E1" w:rsidRDefault="00F30078"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5B613F" w:rsidRPr="006C26E1">
        <w:rPr>
          <w:rFonts w:asciiTheme="minorHAnsi" w:hAnsiTheme="minorHAnsi" w:cstheme="minorHAnsi"/>
          <w:sz w:val="24"/>
          <w:szCs w:val="24"/>
          <w:lang w:val="pt-BR"/>
        </w:rPr>
        <w:t>5</w:t>
      </w:r>
      <w:r w:rsidRPr="006C26E1">
        <w:rPr>
          <w:rFonts w:asciiTheme="minorHAnsi" w:hAnsiTheme="minorHAnsi" w:cstheme="minorHAnsi"/>
          <w:sz w:val="24"/>
          <w:szCs w:val="24"/>
          <w:lang w:val="pt-BR"/>
        </w:rPr>
        <w:t>) Tắt hiển thị cài đặt</w:t>
      </w:r>
    </w:p>
    <w:p w14:paraId="57FFDC99" w14:textId="77777777" w:rsidR="00F30078" w:rsidRPr="006C26E1" w:rsidRDefault="005B613F"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(5</w:t>
      </w:r>
      <w:r w:rsidR="00F30078" w:rsidRPr="006C26E1">
        <w:rPr>
          <w:rFonts w:asciiTheme="minorHAnsi" w:hAnsiTheme="minorHAnsi" w:cstheme="minorHAnsi"/>
          <w:sz w:val="24"/>
          <w:szCs w:val="24"/>
          <w:lang w:val="pt-BR"/>
        </w:rPr>
        <w:t xml:space="preserve">.1) Chọn độ phân giải (tùy thuộc độ phân giải sẵn có của từng nội dung) </w:t>
      </w:r>
    </w:p>
    <w:p w14:paraId="5B803BD9" w14:textId="77777777" w:rsidR="00F30078" w:rsidRPr="006C26E1" w:rsidRDefault="005B613F"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(5</w:t>
      </w:r>
      <w:r w:rsidR="00F30078" w:rsidRPr="006C26E1">
        <w:rPr>
          <w:rFonts w:asciiTheme="minorHAnsi" w:hAnsiTheme="minorHAnsi" w:cstheme="minorHAnsi"/>
          <w:sz w:val="24"/>
          <w:szCs w:val="24"/>
          <w:lang w:val="pt-BR"/>
        </w:rPr>
        <w:t>.2) Chọn tốc độ phát bao gồm 0.25x, 0.5x, 0.75x, bình thường, 1.25x. 1.5x, 2x</w:t>
      </w:r>
    </w:p>
    <w:p w14:paraId="7265C5DF" w14:textId="77777777" w:rsidR="00F30078" w:rsidRPr="006C26E1" w:rsidRDefault="005B613F"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(5</w:t>
      </w:r>
      <w:r w:rsidR="00F30078" w:rsidRPr="006C26E1">
        <w:rPr>
          <w:rFonts w:asciiTheme="minorHAnsi" w:hAnsiTheme="minorHAnsi" w:cstheme="minorHAnsi"/>
          <w:sz w:val="24"/>
          <w:szCs w:val="24"/>
          <w:lang w:val="pt-BR"/>
        </w:rPr>
        <w:t>.3) Chỉnh ánh sáng màn hình</w:t>
      </w:r>
    </w:p>
    <w:p w14:paraId="5DDD9114" w14:textId="77777777" w:rsidR="00F30078" w:rsidRPr="006C26E1" w:rsidRDefault="005B613F" w:rsidP="00F30078">
      <w:pPr>
        <w:pStyle w:val="ListParagraph"/>
        <w:numPr>
          <w:ilvl w:val="1"/>
          <w:numId w:val="25"/>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(5</w:t>
      </w:r>
      <w:r w:rsidR="00F30078" w:rsidRPr="006C26E1">
        <w:rPr>
          <w:rFonts w:asciiTheme="minorHAnsi" w:hAnsiTheme="minorHAnsi" w:cstheme="minorHAnsi"/>
          <w:sz w:val="24"/>
          <w:szCs w:val="24"/>
          <w:lang w:val="pt-BR"/>
        </w:rPr>
        <w:t>.4) Chỉnh âm lượng</w:t>
      </w:r>
    </w:p>
    <w:p w14:paraId="7673E5AE" w14:textId="77777777" w:rsidR="00EE5194" w:rsidRPr="006C26E1" w:rsidRDefault="00EE5194" w:rsidP="00EE5194">
      <w:pPr>
        <w:pStyle w:val="ListParagraph"/>
        <w:ind w:left="1440"/>
        <w:jc w:val="both"/>
        <w:rPr>
          <w:rFonts w:asciiTheme="minorHAnsi" w:hAnsiTheme="minorHAnsi" w:cstheme="minorHAnsi"/>
          <w:sz w:val="24"/>
          <w:szCs w:val="24"/>
          <w:lang w:val="pt-BR"/>
        </w:rPr>
      </w:pPr>
    </w:p>
    <w:p w14:paraId="4C4BFCC1" w14:textId="77777777" w:rsidR="00F30078" w:rsidRPr="006C26E1" w:rsidRDefault="00F30078" w:rsidP="00F30078">
      <w:pPr>
        <w:pStyle w:val="ListParagraph"/>
        <w:numPr>
          <w:ilvl w:val="0"/>
          <w:numId w:val="25"/>
        </w:num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5B613F" w:rsidRPr="006C26E1">
        <w:rPr>
          <w:rFonts w:asciiTheme="minorHAnsi" w:hAnsiTheme="minorHAnsi" w:cstheme="minorHAnsi"/>
          <w:sz w:val="24"/>
          <w:szCs w:val="24"/>
          <w:lang w:val="pt-BR"/>
        </w:rPr>
        <w:t>6</w:t>
      </w:r>
      <w:r w:rsidRPr="006C26E1">
        <w:rPr>
          <w:rFonts w:asciiTheme="minorHAnsi" w:hAnsiTheme="minorHAnsi" w:cstheme="minorHAnsi"/>
          <w:sz w:val="24"/>
          <w:szCs w:val="24"/>
          <w:lang w:val="pt-BR"/>
        </w:rPr>
        <w:t>) Cast to TV và cách tắt hiển thị</w:t>
      </w:r>
    </w:p>
    <w:p w14:paraId="041D98D7" w14:textId="77777777" w:rsidR="00F30078" w:rsidRPr="006C26E1" w:rsidRDefault="00EE5194" w:rsidP="00EE5194">
      <w:pPr>
        <w:pStyle w:val="ListParagraph"/>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1E001E42" wp14:editId="05958300">
            <wp:extent cx="5943600" cy="2975228"/>
            <wp:effectExtent l="0" t="0" r="0" b="0"/>
            <wp:docPr id="122" name="Picture 122" descr="C:\Users\YenNH16\Downloads\SECOND SCREEN\Mockup\The thao\The-Thao-Cast2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enNH16\Downloads\SECOND SCREEN\Mockup\The thao\The-Thao-Cast2TV.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975228"/>
                    </a:xfrm>
                    <a:prstGeom prst="rect">
                      <a:avLst/>
                    </a:prstGeom>
                    <a:noFill/>
                    <a:ln>
                      <a:noFill/>
                    </a:ln>
                  </pic:spPr>
                </pic:pic>
              </a:graphicData>
            </a:graphic>
          </wp:inline>
        </w:drawing>
      </w:r>
    </w:p>
    <w:p w14:paraId="5AB7C0C5" w14:textId="77777777" w:rsidR="00F30078" w:rsidRPr="006C26E1" w:rsidRDefault="00F30078" w:rsidP="00F30078">
      <w:pPr>
        <w:pStyle w:val="ListParagraph"/>
        <w:jc w:val="center"/>
        <w:rPr>
          <w:rFonts w:asciiTheme="minorHAnsi" w:hAnsiTheme="minorHAnsi" w:cstheme="minorHAnsi"/>
          <w:sz w:val="24"/>
          <w:szCs w:val="24"/>
          <w:lang w:val="pt-BR"/>
        </w:rPr>
      </w:pPr>
    </w:p>
    <w:p w14:paraId="384F7FF6" w14:textId="77777777" w:rsidR="00F30078" w:rsidRPr="006C26E1" w:rsidRDefault="005B613F" w:rsidP="00F3007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(7</w:t>
      </w:r>
      <w:r w:rsidR="00F30078" w:rsidRPr="006C26E1">
        <w:rPr>
          <w:rFonts w:asciiTheme="minorHAnsi" w:hAnsiTheme="minorHAnsi" w:cstheme="minorHAnsi"/>
          <w:sz w:val="24"/>
          <w:szCs w:val="24"/>
          <w:lang w:val="pt-BR"/>
        </w:rPr>
        <w:t xml:space="preserve">) Chuyển video liên quan tiếp theo </w:t>
      </w:r>
    </w:p>
    <w:p w14:paraId="66AEC98A" w14:textId="77777777" w:rsidR="00F30078" w:rsidRPr="006C26E1" w:rsidRDefault="005B613F" w:rsidP="00F30078">
      <w:pPr>
        <w:pStyle w:val="ListParagraph"/>
        <w:numPr>
          <w:ilvl w:val="0"/>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(8</w:t>
      </w:r>
      <w:r w:rsidR="00F30078" w:rsidRPr="006C26E1">
        <w:rPr>
          <w:rFonts w:asciiTheme="minorHAnsi" w:hAnsiTheme="minorHAnsi" w:cstheme="minorHAnsi"/>
          <w:sz w:val="24"/>
          <w:szCs w:val="24"/>
          <w:lang w:val="pt-BR"/>
        </w:rPr>
        <w:t xml:space="preserve">) Phát/dừng video </w:t>
      </w:r>
    </w:p>
    <w:p w14:paraId="09526A0F" w14:textId="3211C10C" w:rsidR="00BE3E61" w:rsidRPr="006C26E1" w:rsidRDefault="005B613F" w:rsidP="0087197B">
      <w:pPr>
        <w:pStyle w:val="ListParagraph"/>
        <w:rPr>
          <w:rFonts w:asciiTheme="minorHAnsi" w:hAnsiTheme="minorHAnsi" w:cstheme="minorHAnsi"/>
          <w:sz w:val="24"/>
          <w:szCs w:val="24"/>
        </w:rPr>
      </w:pPr>
      <w:r w:rsidRPr="006C26E1">
        <w:rPr>
          <w:rFonts w:asciiTheme="minorHAnsi" w:hAnsiTheme="minorHAnsi" w:cstheme="minorHAnsi"/>
          <w:sz w:val="24"/>
          <w:szCs w:val="24"/>
          <w:lang w:val="pt-BR"/>
        </w:rPr>
        <w:t>(9</w:t>
      </w:r>
      <w:r w:rsidR="00F30078" w:rsidRPr="006C26E1">
        <w:rPr>
          <w:rFonts w:asciiTheme="minorHAnsi" w:hAnsiTheme="minorHAnsi" w:cstheme="minorHAnsi"/>
          <w:sz w:val="24"/>
          <w:szCs w:val="24"/>
          <w:lang w:val="pt-BR"/>
        </w:rPr>
        <w:t xml:space="preserve">) Chuyển video liên quan liền trước </w:t>
      </w:r>
    </w:p>
    <w:p w14:paraId="14BD605A" w14:textId="33A4F5A7" w:rsidR="00BE3E61" w:rsidRPr="006C26E1" w:rsidRDefault="00062D4E">
      <w:pPr>
        <w:pStyle w:val="Heading2"/>
      </w:pPr>
      <w:r w:rsidRPr="006C26E1">
        <w:t xml:space="preserve"> </w:t>
      </w:r>
      <w:bookmarkStart w:id="3704" w:name="_Toc5382253"/>
      <w:r w:rsidR="00BE3E61" w:rsidRPr="006C26E1">
        <w:t>TRUYỀN HÌNH</w:t>
      </w:r>
      <w:bookmarkEnd w:id="3704"/>
    </w:p>
    <w:p w14:paraId="6E50564D" w14:textId="7475105A" w:rsidR="0059735D" w:rsidRPr="006C26E1" w:rsidRDefault="0059735D" w:rsidP="0087197B">
      <w:pPr>
        <w:rPr>
          <w:rFonts w:asciiTheme="minorHAnsi" w:hAnsiTheme="minorHAnsi" w:cstheme="minorHAnsi"/>
          <w:sz w:val="24"/>
          <w:szCs w:val="24"/>
        </w:rPr>
      </w:pPr>
      <w:r w:rsidRPr="006C26E1">
        <w:rPr>
          <w:rFonts w:asciiTheme="minorHAnsi" w:hAnsiTheme="minorHAnsi" w:cstheme="minorHAnsi"/>
          <w:sz w:val="24"/>
          <w:szCs w:val="24"/>
        </w:rPr>
        <w:t>Đối với tài khoản</w:t>
      </w:r>
      <w:ins w:id="3705" w:author="Windows User" w:date="2019-04-04T09:11:00Z">
        <w:r w:rsidR="00F01298">
          <w:rPr>
            <w:rFonts w:asciiTheme="minorHAnsi" w:hAnsiTheme="minorHAnsi" w:cstheme="minorHAnsi"/>
            <w:sz w:val="24"/>
            <w:szCs w:val="24"/>
          </w:rPr>
          <w:t xml:space="preserve"> </w:t>
        </w:r>
      </w:ins>
      <w:del w:id="3706" w:author="Windows User" w:date="2019-04-04T09:11:00Z">
        <w:r w:rsidRPr="006C26E1" w:rsidDel="00F01298">
          <w:rPr>
            <w:rFonts w:asciiTheme="minorHAnsi" w:hAnsiTheme="minorHAnsi" w:cstheme="minorHAnsi"/>
            <w:sz w:val="24"/>
            <w:szCs w:val="24"/>
          </w:rPr>
          <w:delText xml:space="preserve"> chưa đăng nhập hoặc </w:delText>
        </w:r>
      </w:del>
      <w:r w:rsidRPr="006C26E1">
        <w:rPr>
          <w:rFonts w:asciiTheme="minorHAnsi" w:hAnsiTheme="minorHAnsi" w:cstheme="minorHAnsi"/>
          <w:sz w:val="24"/>
          <w:szCs w:val="24"/>
        </w:rPr>
        <w:t>truy cập mục Truyền hình lần đầu</w:t>
      </w:r>
      <w:r w:rsidR="003E39F9" w:rsidRPr="006C26E1">
        <w:rPr>
          <w:rFonts w:asciiTheme="minorHAnsi" w:hAnsiTheme="minorHAnsi" w:cstheme="minorHAnsi"/>
          <w:sz w:val="24"/>
          <w:szCs w:val="24"/>
        </w:rPr>
        <w:t>, d</w:t>
      </w:r>
      <w:r w:rsidR="00EC7B4B" w:rsidRPr="006C26E1">
        <w:rPr>
          <w:rFonts w:asciiTheme="minorHAnsi" w:hAnsiTheme="minorHAnsi" w:cstheme="minorHAnsi"/>
          <w:sz w:val="24"/>
          <w:szCs w:val="24"/>
        </w:rPr>
        <w:t>anh sách kênh, l</w:t>
      </w:r>
      <w:r w:rsidR="00FF3552" w:rsidRPr="006C26E1">
        <w:rPr>
          <w:rFonts w:asciiTheme="minorHAnsi" w:hAnsiTheme="minorHAnsi" w:cstheme="minorHAnsi"/>
          <w:sz w:val="24"/>
          <w:szCs w:val="24"/>
        </w:rPr>
        <w:t>ị</w:t>
      </w:r>
      <w:r w:rsidR="00EC7B4B" w:rsidRPr="006C26E1">
        <w:rPr>
          <w:rFonts w:asciiTheme="minorHAnsi" w:hAnsiTheme="minorHAnsi" w:cstheme="minorHAnsi"/>
          <w:sz w:val="24"/>
          <w:szCs w:val="24"/>
        </w:rPr>
        <w:t>ch phát sóng</w:t>
      </w:r>
      <w:r w:rsidR="00843E97" w:rsidRPr="006C26E1">
        <w:rPr>
          <w:rFonts w:asciiTheme="minorHAnsi" w:hAnsiTheme="minorHAnsi" w:cstheme="minorHAnsi"/>
          <w:sz w:val="24"/>
          <w:szCs w:val="24"/>
        </w:rPr>
        <w:t xml:space="preserve"> </w:t>
      </w:r>
      <w:r w:rsidR="003E39F9" w:rsidRPr="006C26E1">
        <w:rPr>
          <w:rFonts w:asciiTheme="minorHAnsi" w:hAnsiTheme="minorHAnsi" w:cstheme="minorHAnsi"/>
          <w:sz w:val="24"/>
          <w:szCs w:val="24"/>
        </w:rPr>
        <w:t>được</w:t>
      </w:r>
      <w:r w:rsidR="00EC7B4B" w:rsidRPr="006C26E1">
        <w:rPr>
          <w:rFonts w:asciiTheme="minorHAnsi" w:hAnsiTheme="minorHAnsi" w:cstheme="minorHAnsi"/>
          <w:sz w:val="24"/>
          <w:szCs w:val="24"/>
        </w:rPr>
        <w:t xml:space="preserve"> mặc đị</w:t>
      </w:r>
      <w:r w:rsidR="003E39F9" w:rsidRPr="006C26E1">
        <w:rPr>
          <w:rFonts w:asciiTheme="minorHAnsi" w:hAnsiTheme="minorHAnsi" w:cstheme="minorHAnsi"/>
          <w:sz w:val="24"/>
          <w:szCs w:val="24"/>
        </w:rPr>
        <w:t xml:space="preserve">nh </w:t>
      </w:r>
      <w:r w:rsidR="00EC7B4B" w:rsidRPr="006C26E1">
        <w:rPr>
          <w:rFonts w:asciiTheme="minorHAnsi" w:hAnsiTheme="minorHAnsi" w:cstheme="minorHAnsi"/>
          <w:sz w:val="24"/>
          <w:szCs w:val="24"/>
        </w:rPr>
        <w:t>focus vào kênh đầ</w:t>
      </w:r>
      <w:r w:rsidRPr="006C26E1">
        <w:rPr>
          <w:rFonts w:asciiTheme="minorHAnsi" w:hAnsiTheme="minorHAnsi" w:cstheme="minorHAnsi"/>
          <w:sz w:val="24"/>
          <w:szCs w:val="24"/>
        </w:rPr>
        <w:t>u tiên trong danh sách</w:t>
      </w:r>
      <w:r w:rsidR="00206311" w:rsidRPr="006C26E1">
        <w:rPr>
          <w:rFonts w:asciiTheme="minorHAnsi" w:hAnsiTheme="minorHAnsi" w:cstheme="minorHAnsi"/>
          <w:sz w:val="24"/>
          <w:szCs w:val="24"/>
        </w:rPr>
        <w:t xml:space="preserve"> kênh back-end trả về</w:t>
      </w:r>
      <w:r w:rsidR="007D5FDC" w:rsidRPr="006C26E1">
        <w:rPr>
          <w:rFonts w:asciiTheme="minorHAnsi" w:hAnsiTheme="minorHAnsi" w:cstheme="minorHAnsi"/>
          <w:sz w:val="24"/>
          <w:szCs w:val="24"/>
        </w:rPr>
        <w:t>.</w:t>
      </w:r>
      <w:r w:rsidR="00206311" w:rsidRPr="006C26E1">
        <w:rPr>
          <w:rFonts w:asciiTheme="minorHAnsi" w:hAnsiTheme="minorHAnsi" w:cstheme="minorHAnsi"/>
          <w:sz w:val="24"/>
          <w:szCs w:val="24"/>
        </w:rPr>
        <w:t xml:space="preserve"> </w:t>
      </w:r>
    </w:p>
    <w:p w14:paraId="4455F193" w14:textId="77777777" w:rsidR="003E39F9" w:rsidRPr="006C26E1" w:rsidRDefault="003E39F9" w:rsidP="0087197B">
      <w:pPr>
        <w:jc w:val="both"/>
        <w:rPr>
          <w:rFonts w:asciiTheme="minorHAnsi" w:hAnsiTheme="minorHAnsi" w:cstheme="minorHAnsi"/>
          <w:sz w:val="24"/>
          <w:szCs w:val="24"/>
          <w:lang w:val="pt-BR"/>
        </w:rPr>
      </w:pPr>
    </w:p>
    <w:p w14:paraId="438F9798" w14:textId="3859FAC5" w:rsidR="00507ACB" w:rsidRPr="006C26E1" w:rsidRDefault="00EC7B4B" w:rsidP="0087197B">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Đối với tài khoản đã có lịch sử tương tác,</w:t>
      </w:r>
      <w:r w:rsidR="003E39F9" w:rsidRPr="006C26E1">
        <w:rPr>
          <w:rFonts w:asciiTheme="minorHAnsi" w:hAnsiTheme="minorHAnsi" w:cstheme="minorHAnsi"/>
          <w:sz w:val="24"/>
          <w:szCs w:val="24"/>
          <w:lang w:val="pt-BR"/>
        </w:rPr>
        <w:t xml:space="preserve"> mặc định </w:t>
      </w:r>
      <w:r w:rsidRPr="006C26E1">
        <w:rPr>
          <w:rFonts w:asciiTheme="minorHAnsi" w:hAnsiTheme="minorHAnsi" w:cstheme="minorHAnsi"/>
          <w:sz w:val="24"/>
          <w:szCs w:val="24"/>
          <w:lang w:val="pt-BR"/>
        </w:rPr>
        <w:t xml:space="preserve">focus </w:t>
      </w:r>
      <w:r w:rsidR="00484696" w:rsidRPr="006C26E1">
        <w:rPr>
          <w:rFonts w:asciiTheme="minorHAnsi" w:hAnsiTheme="minorHAnsi" w:cstheme="minorHAnsi"/>
          <w:sz w:val="24"/>
          <w:szCs w:val="24"/>
          <w:lang w:val="pt-BR"/>
        </w:rPr>
        <w:t xml:space="preserve">vào </w:t>
      </w:r>
      <w:r w:rsidR="003E39F9" w:rsidRPr="006C26E1">
        <w:rPr>
          <w:rFonts w:asciiTheme="minorHAnsi" w:hAnsiTheme="minorHAnsi" w:cstheme="minorHAnsi"/>
          <w:sz w:val="24"/>
          <w:szCs w:val="24"/>
          <w:lang w:val="pt-BR"/>
        </w:rPr>
        <w:t>kênh</w:t>
      </w:r>
      <w:r w:rsidR="00484696" w:rsidRPr="006C26E1">
        <w:rPr>
          <w:rFonts w:asciiTheme="minorHAnsi" w:hAnsiTheme="minorHAnsi" w:cstheme="minorHAnsi"/>
          <w:sz w:val="24"/>
          <w:szCs w:val="24"/>
          <w:lang w:val="pt-BR"/>
        </w:rPr>
        <w:t xml:space="preserve"> được</w:t>
      </w:r>
      <w:r w:rsidR="003E39F9" w:rsidRPr="006C26E1">
        <w:rPr>
          <w:rFonts w:asciiTheme="minorHAnsi" w:hAnsiTheme="minorHAnsi" w:cstheme="minorHAnsi"/>
          <w:sz w:val="24"/>
          <w:szCs w:val="24"/>
          <w:lang w:val="pt-BR"/>
        </w:rPr>
        <w:t xml:space="preserve"> </w:t>
      </w:r>
      <w:r w:rsidR="00484696" w:rsidRPr="006C26E1">
        <w:rPr>
          <w:rFonts w:asciiTheme="minorHAnsi" w:hAnsiTheme="minorHAnsi" w:cstheme="minorHAnsi"/>
          <w:sz w:val="24"/>
          <w:szCs w:val="24"/>
          <w:lang w:val="pt-BR"/>
        </w:rPr>
        <w:t>truy cập cuối cùng tại</w:t>
      </w:r>
      <w:r w:rsidR="00854CA8" w:rsidRPr="006C26E1">
        <w:rPr>
          <w:rFonts w:asciiTheme="minorHAnsi" w:hAnsiTheme="minorHAnsi" w:cstheme="minorHAnsi"/>
          <w:sz w:val="24"/>
          <w:szCs w:val="24"/>
          <w:lang w:val="pt-BR"/>
        </w:rPr>
        <w:t xml:space="preserve"> lần</w:t>
      </w:r>
      <w:r w:rsidR="00484696" w:rsidRPr="006C26E1">
        <w:rPr>
          <w:rFonts w:asciiTheme="minorHAnsi" w:hAnsiTheme="minorHAnsi" w:cstheme="minorHAnsi"/>
          <w:sz w:val="24"/>
          <w:szCs w:val="24"/>
          <w:lang w:val="pt-BR"/>
        </w:rPr>
        <w:t xml:space="preserve"> đã</w:t>
      </w:r>
      <w:r w:rsidR="00854CA8" w:rsidRPr="006C26E1">
        <w:rPr>
          <w:rFonts w:asciiTheme="minorHAnsi" w:hAnsiTheme="minorHAnsi" w:cstheme="minorHAnsi"/>
          <w:sz w:val="24"/>
          <w:szCs w:val="24"/>
          <w:lang w:val="pt-BR"/>
        </w:rPr>
        <w:t xml:space="preserve"> đăng nhập</w:t>
      </w:r>
      <w:r w:rsidR="003E39F9" w:rsidRPr="006C26E1">
        <w:rPr>
          <w:rFonts w:asciiTheme="minorHAnsi" w:hAnsiTheme="minorHAnsi" w:cstheme="minorHAnsi"/>
          <w:sz w:val="24"/>
          <w:szCs w:val="24"/>
          <w:lang w:val="pt-BR"/>
        </w:rPr>
        <w:t xml:space="preserve"> </w:t>
      </w:r>
      <w:r w:rsidR="00854CA8" w:rsidRPr="006C26E1">
        <w:rPr>
          <w:rFonts w:asciiTheme="minorHAnsi" w:hAnsiTheme="minorHAnsi" w:cstheme="minorHAnsi"/>
          <w:sz w:val="24"/>
          <w:szCs w:val="24"/>
          <w:lang w:val="pt-BR"/>
        </w:rPr>
        <w:t>gần nhất.</w:t>
      </w:r>
    </w:p>
    <w:p w14:paraId="6EF63719" w14:textId="537AF99F" w:rsidR="00507ACB" w:rsidRPr="006C26E1" w:rsidRDefault="00507ACB" w:rsidP="00507ACB">
      <w:pPr>
        <w:rPr>
          <w:rFonts w:asciiTheme="minorHAnsi" w:hAnsiTheme="minorHAnsi" w:cstheme="minorHAnsi"/>
          <w:sz w:val="24"/>
          <w:szCs w:val="24"/>
          <w:lang w:val="pt-BR"/>
        </w:rPr>
      </w:pPr>
    </w:p>
    <w:p w14:paraId="2FC725D3" w14:textId="4B98759A" w:rsidR="00FF3552" w:rsidRPr="006C26E1" w:rsidRDefault="00507ACB" w:rsidP="00A84EF4">
      <w:pPr>
        <w:tabs>
          <w:tab w:val="left" w:pos="4035"/>
        </w:tabs>
        <w:rPr>
          <w:rFonts w:asciiTheme="minorHAnsi" w:hAnsiTheme="minorHAnsi" w:cstheme="minorHAnsi"/>
          <w:sz w:val="24"/>
          <w:szCs w:val="24"/>
          <w:lang w:val="pt-BR"/>
        </w:rPr>
      </w:pPr>
      <w:r w:rsidRPr="006C26E1">
        <w:rPr>
          <w:rFonts w:asciiTheme="minorHAnsi" w:hAnsiTheme="minorHAnsi" w:cstheme="minorHAnsi"/>
          <w:sz w:val="24"/>
          <w:szCs w:val="24"/>
          <w:lang w:val="pt-BR"/>
        </w:rPr>
        <w:tab/>
      </w:r>
    </w:p>
    <w:p w14:paraId="14412A1C" w14:textId="19CEB3C2" w:rsidR="00667BA9" w:rsidRPr="006C26E1" w:rsidRDefault="00667BA9" w:rsidP="0087197B">
      <w:pPr>
        <w:pStyle w:val="Heading3"/>
        <w:rPr>
          <w:rFonts w:asciiTheme="minorHAnsi" w:hAnsiTheme="minorHAnsi" w:cstheme="minorHAnsi"/>
          <w:sz w:val="24"/>
        </w:rPr>
      </w:pPr>
      <w:bookmarkStart w:id="3707" w:name="_Toc5382254"/>
      <w:r w:rsidRPr="006C26E1">
        <w:rPr>
          <w:rFonts w:asciiTheme="minorHAnsi" w:hAnsiTheme="minorHAnsi" w:cstheme="minorHAnsi"/>
          <w:sz w:val="24"/>
        </w:rPr>
        <w:lastRenderedPageBreak/>
        <w:t>Player TV in portrait mode</w:t>
      </w:r>
      <w:bookmarkEnd w:id="3707"/>
    </w:p>
    <w:p w14:paraId="15342E60" w14:textId="5480B39F" w:rsidR="00D30E9D" w:rsidRPr="006C26E1" w:rsidRDefault="0026111B" w:rsidP="0087197B">
      <w:pPr>
        <w:keepNext/>
        <w:jc w:val="center"/>
        <w:rPr>
          <w:rFonts w:asciiTheme="minorHAnsi" w:hAnsiTheme="minorHAnsi" w:cstheme="minorHAnsi"/>
          <w:sz w:val="24"/>
          <w:szCs w:val="24"/>
        </w:rPr>
      </w:pPr>
      <w:r w:rsidRPr="00A84EF4">
        <w:rPr>
          <w:rFonts w:asciiTheme="minorHAnsi" w:hAnsiTheme="minorHAnsi" w:cstheme="minorHAnsi"/>
          <w:noProof/>
          <w:sz w:val="24"/>
          <w:szCs w:val="24"/>
        </w:rPr>
        <w:t xml:space="preserve"> </w:t>
      </w:r>
      <w:r w:rsidRPr="00CC35EC">
        <w:rPr>
          <w:rFonts w:asciiTheme="minorHAnsi" w:hAnsiTheme="minorHAnsi" w:cstheme="minorHAnsi"/>
          <w:noProof/>
          <w:sz w:val="24"/>
          <w:szCs w:val="24"/>
        </w:rPr>
        <w:drawing>
          <wp:inline distT="0" distB="0" distL="0" distR="0" wp14:anchorId="5296B3CC" wp14:editId="5BD1D016">
            <wp:extent cx="2693223" cy="54889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9691" cy="5502123"/>
                    </a:xfrm>
                    <a:prstGeom prst="rect">
                      <a:avLst/>
                    </a:prstGeom>
                  </pic:spPr>
                </pic:pic>
              </a:graphicData>
            </a:graphic>
          </wp:inline>
        </w:drawing>
      </w:r>
    </w:p>
    <w:p w14:paraId="5EB89DE8" w14:textId="035D2B70" w:rsidR="00051E70" w:rsidRPr="006C26E1" w:rsidRDefault="00D30E9D" w:rsidP="0087197B">
      <w:pPr>
        <w:spacing w:after="200" w:line="240" w:lineRule="auto"/>
        <w:jc w:val="center"/>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19</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Danh sách kênh</w:t>
      </w:r>
    </w:p>
    <w:p w14:paraId="7D62D461" w14:textId="0180A091" w:rsidR="00051E70" w:rsidRPr="006C26E1" w:rsidRDefault="00A20CFC" w:rsidP="0087197B">
      <w:pPr>
        <w:pStyle w:val="ListParagraph"/>
        <w:numPr>
          <w:ilvl w:val="0"/>
          <w:numId w:val="69"/>
        </w:numPr>
        <w:ind w:firstLine="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Các mục c</w:t>
      </w:r>
      <w:r w:rsidR="00051E70" w:rsidRPr="006C26E1">
        <w:rPr>
          <w:rFonts w:asciiTheme="minorHAnsi" w:hAnsiTheme="minorHAnsi" w:cstheme="minorHAnsi"/>
          <w:sz w:val="24"/>
          <w:szCs w:val="24"/>
          <w:lang w:val="pt-BR"/>
        </w:rPr>
        <w:t xml:space="preserve">hỉ hiển thị khi </w:t>
      </w:r>
      <w:r w:rsidRPr="006C26E1">
        <w:rPr>
          <w:rFonts w:asciiTheme="minorHAnsi" w:hAnsiTheme="minorHAnsi" w:cstheme="minorHAnsi"/>
          <w:sz w:val="24"/>
          <w:szCs w:val="24"/>
          <w:lang w:val="pt-BR"/>
        </w:rPr>
        <w:t>chạm vào player bao gồm</w:t>
      </w:r>
    </w:p>
    <w:p w14:paraId="2CDF8CBD" w14:textId="6DF0DC01" w:rsidR="0026111B" w:rsidRPr="006C26E1" w:rsidRDefault="0026111B" w:rsidP="0026111B">
      <w:pPr>
        <w:numPr>
          <w:ilvl w:val="1"/>
          <w:numId w:val="69"/>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(1) Cast to TV</w:t>
      </w:r>
      <w:r w:rsidR="00275612">
        <w:rPr>
          <w:rFonts w:asciiTheme="minorHAnsi" w:hAnsiTheme="minorHAnsi" w:cstheme="minorHAnsi"/>
          <w:sz w:val="24"/>
          <w:szCs w:val="24"/>
          <w:lang w:val="pt-BR"/>
        </w:rPr>
        <w:t xml:space="preserve"> (phase đầu chưa thực hiện)</w:t>
      </w:r>
    </w:p>
    <w:p w14:paraId="1726E848" w14:textId="6E7025F9" w:rsidR="0026111B" w:rsidRPr="006C26E1" w:rsidRDefault="0026111B" w:rsidP="0026111B">
      <w:pPr>
        <w:numPr>
          <w:ilvl w:val="1"/>
          <w:numId w:val="69"/>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Pr="00221B26">
        <w:rPr>
          <w:rFonts w:asciiTheme="minorHAnsi" w:hAnsiTheme="minorHAnsi" w:cstheme="minorHAnsi"/>
          <w:sz w:val="24"/>
          <w:szCs w:val="24"/>
          <w:lang w:val="pt-BR"/>
        </w:rPr>
        <w:t xml:space="preserve">2) </w:t>
      </w:r>
      <w:r w:rsidRPr="00A84EF4">
        <w:rPr>
          <w:rFonts w:asciiTheme="minorHAnsi" w:hAnsiTheme="minorHAnsi" w:cstheme="minorHAnsi"/>
          <w:sz w:val="24"/>
          <w:szCs w:val="24"/>
          <w:lang w:val="pt-BR"/>
        </w:rPr>
        <w:t>Cài đặt nâng cao</w:t>
      </w:r>
      <w:r w:rsidRPr="00221B26">
        <w:rPr>
          <w:rFonts w:asciiTheme="minorHAnsi" w:hAnsiTheme="minorHAnsi" w:cstheme="minorHAnsi"/>
          <w:sz w:val="24"/>
          <w:szCs w:val="24"/>
          <w:lang w:val="pt-BR"/>
        </w:rPr>
        <w:t>:</w:t>
      </w:r>
      <w:r w:rsidRPr="006C26E1">
        <w:rPr>
          <w:rFonts w:asciiTheme="minorHAnsi" w:hAnsiTheme="minorHAnsi" w:cstheme="minorHAnsi"/>
          <w:sz w:val="24"/>
          <w:szCs w:val="24"/>
          <w:lang w:val="pt-BR"/>
        </w:rPr>
        <w:t xml:space="preserve"> Hiển thị các cài đặt nâng cao có thể có do backend trả về (vd: Độ phân giải, độ sáng màn, ...)</w:t>
      </w:r>
      <w:r w:rsidR="00275612">
        <w:rPr>
          <w:rFonts w:asciiTheme="minorHAnsi" w:hAnsiTheme="minorHAnsi" w:cstheme="minorHAnsi"/>
          <w:sz w:val="24"/>
          <w:szCs w:val="24"/>
          <w:lang w:val="pt-BR"/>
        </w:rPr>
        <w:t xml:space="preserve"> (phase đầu chưa thực hiện)</w:t>
      </w:r>
    </w:p>
    <w:p w14:paraId="4AA9DFC8" w14:textId="034616A9" w:rsidR="0026111B" w:rsidRPr="00CC35EC" w:rsidRDefault="0026111B" w:rsidP="0026111B">
      <w:pPr>
        <w:numPr>
          <w:ilvl w:val="1"/>
          <w:numId w:val="69"/>
        </w:numPr>
        <w:contextualSpacing/>
        <w:jc w:val="both"/>
        <w:rPr>
          <w:rFonts w:asciiTheme="minorHAnsi" w:hAnsiTheme="minorHAnsi" w:cstheme="minorHAnsi"/>
          <w:sz w:val="24"/>
          <w:szCs w:val="24"/>
          <w:lang w:val="pt-BR"/>
        </w:rPr>
      </w:pPr>
      <w:r w:rsidRPr="00CC35EC">
        <w:rPr>
          <w:rFonts w:asciiTheme="minorHAnsi" w:hAnsiTheme="minorHAnsi" w:cstheme="minorHAnsi"/>
          <w:sz w:val="24"/>
          <w:szCs w:val="24"/>
          <w:lang w:val="pt-BR"/>
        </w:rPr>
        <w:t>(3) Live: Hiển th</w:t>
      </w:r>
      <w:r w:rsidRPr="00C36EF0">
        <w:rPr>
          <w:rFonts w:asciiTheme="minorHAnsi" w:hAnsiTheme="minorHAnsi" w:cstheme="minorHAnsi"/>
          <w:sz w:val="24"/>
          <w:szCs w:val="24"/>
          <w:lang w:val="pt-BR"/>
        </w:rPr>
        <w:t>ị</w:t>
      </w:r>
      <w:r w:rsidRPr="00C67C58">
        <w:rPr>
          <w:rFonts w:asciiTheme="minorHAnsi" w:hAnsiTheme="minorHAnsi" w:cstheme="minorHAnsi"/>
          <w:sz w:val="24"/>
          <w:szCs w:val="24"/>
          <w:lang w:val="pt-BR"/>
        </w:rPr>
        <w:t xml:space="preserve"> đ</w:t>
      </w:r>
      <w:r w:rsidRPr="00C732EA">
        <w:rPr>
          <w:rFonts w:asciiTheme="minorHAnsi" w:hAnsiTheme="minorHAnsi" w:cstheme="minorHAnsi"/>
          <w:sz w:val="24"/>
          <w:szCs w:val="24"/>
          <w:lang w:val="pt-BR"/>
        </w:rPr>
        <w:t>ố</w:t>
      </w:r>
      <w:r w:rsidRPr="007C2AF3">
        <w:rPr>
          <w:rFonts w:asciiTheme="minorHAnsi" w:hAnsiTheme="minorHAnsi" w:cstheme="minorHAnsi"/>
          <w:sz w:val="24"/>
          <w:szCs w:val="24"/>
          <w:lang w:val="pt-BR"/>
        </w:rPr>
        <w:t>i v</w:t>
      </w:r>
      <w:r w:rsidRPr="00A84EF4">
        <w:rPr>
          <w:rFonts w:asciiTheme="minorHAnsi" w:hAnsiTheme="minorHAnsi" w:cstheme="minorHAnsi"/>
          <w:sz w:val="24"/>
          <w:szCs w:val="24"/>
          <w:lang w:val="pt-BR"/>
        </w:rPr>
        <w:t xml:space="preserve">ới những chương trình đang phát sóng ở thời điểm hiện tại (do back-end trả về). Đối với những chương trình không phải “Live”, hiển thị Thanh thời gian tương tự như mô tả phần </w:t>
      </w:r>
      <w:r w:rsidR="00160CA4" w:rsidRPr="00CC35EC">
        <w:rPr>
          <w:rFonts w:asciiTheme="minorHAnsi" w:hAnsiTheme="minorHAnsi" w:cstheme="minorHAnsi"/>
          <w:b/>
          <w:sz w:val="24"/>
          <w:szCs w:val="24"/>
          <w:lang w:val="pt-BR"/>
        </w:rPr>
        <w:fldChar w:fldCharType="begin"/>
      </w:r>
      <w:r w:rsidR="00160CA4" w:rsidRPr="00A84EF4">
        <w:rPr>
          <w:rFonts w:asciiTheme="minorHAnsi" w:hAnsiTheme="minorHAnsi" w:cstheme="minorHAnsi"/>
          <w:b/>
          <w:sz w:val="24"/>
          <w:szCs w:val="24"/>
          <w:lang w:val="pt-BR"/>
        </w:rPr>
        <w:instrText xml:space="preserve"> REF _Ref2865598 \r \h  \* MERGEFORMAT </w:instrText>
      </w:r>
      <w:r w:rsidR="00160CA4" w:rsidRPr="00CC35EC">
        <w:rPr>
          <w:rFonts w:asciiTheme="minorHAnsi" w:hAnsiTheme="minorHAnsi" w:cstheme="minorHAnsi"/>
          <w:b/>
          <w:sz w:val="24"/>
          <w:szCs w:val="24"/>
          <w:lang w:val="pt-BR"/>
        </w:rPr>
      </w:r>
      <w:r w:rsidR="00160CA4" w:rsidRPr="00CC35EC">
        <w:rPr>
          <w:rFonts w:asciiTheme="minorHAnsi" w:hAnsiTheme="minorHAnsi" w:cstheme="minorHAnsi"/>
          <w:b/>
          <w:sz w:val="24"/>
          <w:szCs w:val="24"/>
          <w:lang w:val="pt-BR"/>
        </w:rPr>
        <w:fldChar w:fldCharType="separate"/>
      </w:r>
      <w:r w:rsidR="00160CA4" w:rsidRPr="00CC35EC">
        <w:rPr>
          <w:rFonts w:asciiTheme="minorHAnsi" w:hAnsiTheme="minorHAnsi" w:cstheme="minorHAnsi"/>
          <w:b/>
          <w:sz w:val="24"/>
          <w:szCs w:val="24"/>
          <w:lang w:val="pt-BR"/>
        </w:rPr>
        <w:t>2.6.1</w:t>
      </w:r>
      <w:r w:rsidR="00160CA4" w:rsidRPr="00CC35EC">
        <w:rPr>
          <w:rFonts w:asciiTheme="minorHAnsi" w:hAnsiTheme="minorHAnsi" w:cstheme="minorHAnsi"/>
          <w:b/>
          <w:sz w:val="24"/>
          <w:szCs w:val="24"/>
          <w:lang w:val="pt-BR"/>
        </w:rPr>
        <w:fldChar w:fldCharType="end"/>
      </w:r>
      <w:r w:rsidR="00160CA4" w:rsidRPr="00C36EF0">
        <w:rPr>
          <w:rFonts w:asciiTheme="minorHAnsi" w:hAnsiTheme="minorHAnsi" w:cstheme="minorHAnsi"/>
          <w:b/>
          <w:sz w:val="24"/>
          <w:szCs w:val="24"/>
          <w:lang w:val="pt-BR"/>
        </w:rPr>
        <w:fldChar w:fldCharType="begin"/>
      </w:r>
      <w:r w:rsidR="00160CA4" w:rsidRPr="00A84EF4">
        <w:rPr>
          <w:rFonts w:asciiTheme="minorHAnsi" w:hAnsiTheme="minorHAnsi" w:cstheme="minorHAnsi"/>
          <w:b/>
          <w:sz w:val="24"/>
          <w:szCs w:val="24"/>
          <w:lang w:val="pt-BR"/>
        </w:rPr>
        <w:instrText xml:space="preserve"> REF _Ref2865602 \h  \* MERGEFORMAT </w:instrText>
      </w:r>
      <w:r w:rsidR="00160CA4" w:rsidRPr="00C36EF0">
        <w:rPr>
          <w:rFonts w:asciiTheme="minorHAnsi" w:hAnsiTheme="minorHAnsi" w:cstheme="minorHAnsi"/>
          <w:b/>
          <w:sz w:val="24"/>
          <w:szCs w:val="24"/>
          <w:lang w:val="pt-BR"/>
        </w:rPr>
      </w:r>
      <w:r w:rsidR="00160CA4" w:rsidRPr="00C36EF0">
        <w:rPr>
          <w:rFonts w:asciiTheme="minorHAnsi" w:hAnsiTheme="minorHAnsi" w:cstheme="minorHAnsi"/>
          <w:b/>
          <w:sz w:val="24"/>
          <w:szCs w:val="24"/>
          <w:lang w:val="pt-BR"/>
        </w:rPr>
        <w:fldChar w:fldCharType="separate"/>
      </w:r>
      <w:r w:rsidR="00160CA4" w:rsidRPr="00C36EF0">
        <w:rPr>
          <w:rFonts w:asciiTheme="minorHAnsi" w:hAnsiTheme="minorHAnsi" w:cstheme="minorHAnsi"/>
          <w:b/>
          <w:sz w:val="24"/>
          <w:szCs w:val="24"/>
          <w:lang w:val="pt-BR"/>
        </w:rPr>
        <w:t>Player in portrait mode</w:t>
      </w:r>
      <w:r w:rsidR="00160CA4" w:rsidRPr="00C36EF0">
        <w:rPr>
          <w:rFonts w:asciiTheme="minorHAnsi" w:hAnsiTheme="minorHAnsi" w:cstheme="minorHAnsi"/>
          <w:b/>
          <w:sz w:val="24"/>
          <w:szCs w:val="24"/>
          <w:lang w:val="pt-BR"/>
        </w:rPr>
        <w:fldChar w:fldCharType="end"/>
      </w:r>
    </w:p>
    <w:p w14:paraId="71FADC63" w14:textId="77777777" w:rsidR="0026111B" w:rsidRPr="006C26E1" w:rsidRDefault="0026111B" w:rsidP="0026111B">
      <w:pPr>
        <w:numPr>
          <w:ilvl w:val="1"/>
          <w:numId w:val="69"/>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(4) Chỉnh âm lượng</w:t>
      </w:r>
    </w:p>
    <w:p w14:paraId="3FE5AEE9" w14:textId="6C3FCF65" w:rsidR="0026111B" w:rsidRDefault="0026111B" w:rsidP="0026111B">
      <w:pPr>
        <w:numPr>
          <w:ilvl w:val="1"/>
          <w:numId w:val="69"/>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(5) Chuyển player về chế độ fullscreen</w:t>
      </w:r>
    </w:p>
    <w:p w14:paraId="3C4463D9" w14:textId="77777777" w:rsidR="00221B26" w:rsidRPr="00AC59D5" w:rsidRDefault="00221B26" w:rsidP="00221B26">
      <w:pPr>
        <w:numPr>
          <w:ilvl w:val="1"/>
          <w:numId w:val="69"/>
        </w:numPr>
        <w:contextualSpacing/>
        <w:rPr>
          <w:rFonts w:asciiTheme="minorHAnsi" w:hAnsiTheme="minorHAnsi" w:cstheme="minorHAnsi"/>
          <w:sz w:val="24"/>
          <w:szCs w:val="24"/>
          <w:lang w:val="pt-BR"/>
        </w:rPr>
      </w:pPr>
      <w:r>
        <w:rPr>
          <w:rFonts w:asciiTheme="minorHAnsi" w:hAnsiTheme="minorHAnsi" w:cstheme="minorHAnsi"/>
          <w:sz w:val="24"/>
          <w:szCs w:val="24"/>
          <w:lang w:val="pt-BR"/>
        </w:rPr>
        <w:t>(10) Thanh thời gian: hiển thị thời gian đang phát sóng của chương trình live, cho phép người dùng drag về bên trái để tua lùi.</w:t>
      </w:r>
    </w:p>
    <w:p w14:paraId="086112C2" w14:textId="08FB1673" w:rsidR="004D6879" w:rsidRPr="006C26E1" w:rsidRDefault="00D30E9D" w:rsidP="0087197B">
      <w:pPr>
        <w:numPr>
          <w:ilvl w:val="0"/>
          <w:numId w:val="24"/>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26111B" w:rsidRPr="006C26E1">
        <w:rPr>
          <w:rFonts w:asciiTheme="minorHAnsi" w:hAnsiTheme="minorHAnsi" w:cstheme="minorHAnsi"/>
          <w:sz w:val="24"/>
          <w:szCs w:val="24"/>
          <w:lang w:val="pt-BR"/>
        </w:rPr>
        <w:t>6</w:t>
      </w:r>
      <w:r w:rsidRPr="006C26E1">
        <w:rPr>
          <w:rFonts w:asciiTheme="minorHAnsi" w:hAnsiTheme="minorHAnsi" w:cstheme="minorHAnsi"/>
          <w:sz w:val="24"/>
          <w:szCs w:val="24"/>
          <w:lang w:val="pt-BR"/>
        </w:rPr>
        <w:t xml:space="preserve">) Navigation bar bao gồm: Danh sách kênh, lịch phát sóng </w:t>
      </w:r>
    </w:p>
    <w:p w14:paraId="0F80F997" w14:textId="77777777" w:rsidR="0026111B" w:rsidRPr="006C26E1" w:rsidRDefault="0026111B" w:rsidP="0026111B">
      <w:pPr>
        <w:numPr>
          <w:ilvl w:val="0"/>
          <w:numId w:val="24"/>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Truyền hình cho phép chiếu:</w:t>
      </w:r>
    </w:p>
    <w:p w14:paraId="61F3D1A6" w14:textId="77777777" w:rsidR="0026111B" w:rsidRPr="006C26E1" w:rsidRDefault="0026111B" w:rsidP="0026111B">
      <w:pPr>
        <w:numPr>
          <w:ilvl w:val="1"/>
          <w:numId w:val="24"/>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Live: Khi xem live, người dùng không thể tua tiếp nhưng có thể tua lùi </w:t>
      </w:r>
    </w:p>
    <w:p w14:paraId="12A426E1" w14:textId="42E9B741" w:rsidR="0026111B" w:rsidRPr="006C26E1" w:rsidRDefault="0026111B" w:rsidP="0087197B">
      <w:pPr>
        <w:numPr>
          <w:ilvl w:val="1"/>
          <w:numId w:val="24"/>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Các chương trình timeshift: Có thể chọn xem bất kỳ chương trình có timshift nào, player giống với player cho VOD</w:t>
      </w:r>
    </w:p>
    <w:p w14:paraId="352350FF" w14:textId="77777777" w:rsidR="00CC7496" w:rsidRPr="006C26E1" w:rsidRDefault="00CC7496" w:rsidP="00A84EF4">
      <w:pPr>
        <w:pStyle w:val="ListParagraph"/>
        <w:numPr>
          <w:ilvl w:val="0"/>
          <w:numId w:val="24"/>
        </w:numPr>
        <w:jc w:val="both"/>
        <w:rPr>
          <w:rFonts w:asciiTheme="minorHAnsi" w:hAnsiTheme="minorHAnsi" w:cstheme="minorHAnsi"/>
          <w:sz w:val="24"/>
          <w:szCs w:val="24"/>
          <w:lang w:val="pt-BR"/>
        </w:rPr>
      </w:pPr>
      <w:r w:rsidRPr="00A84EF4">
        <w:rPr>
          <w:rFonts w:asciiTheme="minorHAnsi" w:hAnsiTheme="minorHAnsi" w:cstheme="minorHAnsi"/>
          <w:sz w:val="24"/>
          <w:szCs w:val="24"/>
          <w:lang w:val="pt-BR"/>
        </w:rPr>
        <w:t>T</w:t>
      </w:r>
      <w:r w:rsidR="004C6B2B" w:rsidRPr="00A84EF4">
        <w:rPr>
          <w:rFonts w:asciiTheme="minorHAnsi" w:hAnsiTheme="minorHAnsi" w:cstheme="minorHAnsi"/>
          <w:sz w:val="24"/>
          <w:szCs w:val="24"/>
          <w:lang w:val="pt-BR"/>
        </w:rPr>
        <w:t>rạng thái player</w:t>
      </w:r>
    </w:p>
    <w:p w14:paraId="66F618DE" w14:textId="1D66BFA8" w:rsidR="00843E97" w:rsidRPr="006C26E1" w:rsidRDefault="00B36FE6" w:rsidP="00A84EF4">
      <w:pPr>
        <w:pStyle w:val="ListParagraph"/>
        <w:numPr>
          <w:ilvl w:val="1"/>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Tự động p</w:t>
      </w:r>
      <w:r w:rsidR="00843E97" w:rsidRPr="006C26E1">
        <w:rPr>
          <w:rFonts w:asciiTheme="minorHAnsi" w:hAnsiTheme="minorHAnsi" w:cstheme="minorHAnsi"/>
          <w:sz w:val="24"/>
          <w:szCs w:val="24"/>
          <w:lang w:val="pt-BR"/>
        </w:rPr>
        <w:t>hát kênh đầu tiên trong danh sách kênh nếu người dùng chưa điều khiển player</w:t>
      </w:r>
    </w:p>
    <w:p w14:paraId="1B2801F8" w14:textId="055D4A3F" w:rsidR="004C6B2B" w:rsidRPr="00A84EF4" w:rsidRDefault="00CC7496" w:rsidP="00A84EF4">
      <w:pPr>
        <w:pStyle w:val="ListParagraph"/>
        <w:numPr>
          <w:ilvl w:val="1"/>
          <w:numId w:val="2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Giữ nguyên k</w:t>
      </w:r>
      <w:r w:rsidR="004C6B2B" w:rsidRPr="00A84EF4">
        <w:rPr>
          <w:rFonts w:asciiTheme="minorHAnsi" w:hAnsiTheme="minorHAnsi" w:cstheme="minorHAnsi"/>
          <w:sz w:val="24"/>
          <w:szCs w:val="24"/>
          <w:lang w:val="pt-BR"/>
        </w:rPr>
        <w:t xml:space="preserve">hi chuyển kênh nếu người dùng đã điều khiển trước đó. VD: </w:t>
      </w:r>
      <w:r w:rsidR="0063572D" w:rsidRPr="00A84EF4">
        <w:rPr>
          <w:rFonts w:asciiTheme="minorHAnsi" w:hAnsiTheme="minorHAnsi" w:cstheme="minorHAnsi"/>
          <w:sz w:val="24"/>
          <w:szCs w:val="24"/>
          <w:lang w:val="pt-BR"/>
        </w:rPr>
        <w:t xml:space="preserve">người dùng </w:t>
      </w:r>
      <w:r w:rsidR="004C6B2B" w:rsidRPr="00A84EF4">
        <w:rPr>
          <w:rFonts w:asciiTheme="minorHAnsi" w:hAnsiTheme="minorHAnsi" w:cstheme="minorHAnsi"/>
          <w:sz w:val="24"/>
          <w:szCs w:val="24"/>
          <w:lang w:val="pt-BR"/>
        </w:rPr>
        <w:t xml:space="preserve">đang </w:t>
      </w:r>
      <w:r w:rsidR="0063572D" w:rsidRPr="00A84EF4">
        <w:rPr>
          <w:rFonts w:asciiTheme="minorHAnsi" w:hAnsiTheme="minorHAnsi" w:cstheme="minorHAnsi"/>
          <w:sz w:val="24"/>
          <w:szCs w:val="24"/>
          <w:lang w:val="pt-BR"/>
        </w:rPr>
        <w:t>chỉnh play/</w:t>
      </w:r>
      <w:r w:rsidR="004C6B2B" w:rsidRPr="00A84EF4">
        <w:rPr>
          <w:rFonts w:asciiTheme="minorHAnsi" w:hAnsiTheme="minorHAnsi" w:cstheme="minorHAnsi"/>
          <w:sz w:val="24"/>
          <w:szCs w:val="24"/>
          <w:lang w:val="pt-BR"/>
        </w:rPr>
        <w:t>pause VTV3, chuyển VTV1 thì player vẫn</w:t>
      </w:r>
      <w:r w:rsidR="0063572D" w:rsidRPr="00A84EF4">
        <w:rPr>
          <w:rFonts w:asciiTheme="minorHAnsi" w:hAnsiTheme="minorHAnsi" w:cstheme="minorHAnsi"/>
          <w:sz w:val="24"/>
          <w:szCs w:val="24"/>
          <w:lang w:val="pt-BR"/>
        </w:rPr>
        <w:t xml:space="preserve"> play/</w:t>
      </w:r>
      <w:r w:rsidRPr="00A84EF4">
        <w:rPr>
          <w:rFonts w:asciiTheme="minorHAnsi" w:hAnsiTheme="minorHAnsi" w:cstheme="minorHAnsi"/>
          <w:sz w:val="24"/>
          <w:szCs w:val="24"/>
          <w:lang w:val="pt-BR"/>
        </w:rPr>
        <w:t>pause</w:t>
      </w:r>
    </w:p>
    <w:p w14:paraId="4B310026" w14:textId="0ED6B95D" w:rsidR="00842856" w:rsidRPr="006C26E1" w:rsidRDefault="00842856" w:rsidP="0087197B">
      <w:pPr>
        <w:pStyle w:val="Heading3"/>
        <w:rPr>
          <w:rFonts w:asciiTheme="minorHAnsi" w:hAnsiTheme="minorHAnsi" w:cstheme="minorHAnsi"/>
          <w:sz w:val="24"/>
        </w:rPr>
      </w:pPr>
      <w:bookmarkStart w:id="3708" w:name="_Toc4169089"/>
      <w:bookmarkStart w:id="3709" w:name="_Toc2696141"/>
      <w:bookmarkStart w:id="3710" w:name="_Toc2780253"/>
      <w:bookmarkStart w:id="3711" w:name="_Toc2780428"/>
      <w:bookmarkStart w:id="3712" w:name="_Toc2780534"/>
      <w:bookmarkStart w:id="3713" w:name="_Toc2780642"/>
      <w:bookmarkStart w:id="3714" w:name="_Toc2780749"/>
      <w:bookmarkStart w:id="3715" w:name="_Toc2780856"/>
      <w:bookmarkStart w:id="3716" w:name="_Toc2780964"/>
      <w:bookmarkStart w:id="3717" w:name="_Toc2781073"/>
      <w:bookmarkStart w:id="3718" w:name="_Toc2781182"/>
      <w:bookmarkStart w:id="3719" w:name="_Toc2781290"/>
      <w:bookmarkStart w:id="3720" w:name="_Toc2781503"/>
      <w:bookmarkStart w:id="3721" w:name="_Toc5382255"/>
      <w:bookmarkEnd w:id="3708"/>
      <w:bookmarkEnd w:id="3709"/>
      <w:bookmarkEnd w:id="3710"/>
      <w:bookmarkEnd w:id="3711"/>
      <w:bookmarkEnd w:id="3712"/>
      <w:bookmarkEnd w:id="3713"/>
      <w:bookmarkEnd w:id="3714"/>
      <w:bookmarkEnd w:id="3715"/>
      <w:bookmarkEnd w:id="3716"/>
      <w:bookmarkEnd w:id="3717"/>
      <w:bookmarkEnd w:id="3718"/>
      <w:bookmarkEnd w:id="3719"/>
      <w:bookmarkEnd w:id="3720"/>
      <w:r w:rsidRPr="006C26E1">
        <w:rPr>
          <w:rFonts w:asciiTheme="minorHAnsi" w:hAnsiTheme="minorHAnsi" w:cstheme="minorHAnsi"/>
          <w:sz w:val="24"/>
        </w:rPr>
        <w:t>Danh sách kênh</w:t>
      </w:r>
      <w:bookmarkEnd w:id="3721"/>
    </w:p>
    <w:p w14:paraId="50490B3D" w14:textId="094A1FC0" w:rsidR="00BF1A91" w:rsidRPr="006C26E1" w:rsidRDefault="6805D691">
      <w:pPr>
        <w:pStyle w:val="ListParagraph"/>
        <w:numPr>
          <w:ilvl w:val="0"/>
          <w:numId w:val="65"/>
        </w:numPr>
        <w:rPr>
          <w:rFonts w:asciiTheme="minorHAnsi" w:hAnsiTheme="minorHAnsi" w:cstheme="minorHAnsi"/>
          <w:sz w:val="24"/>
          <w:szCs w:val="24"/>
        </w:rPr>
      </w:pPr>
      <w:r w:rsidRPr="006C26E1">
        <w:rPr>
          <w:rFonts w:asciiTheme="minorHAnsi" w:hAnsiTheme="minorHAnsi" w:cstheme="minorHAnsi"/>
          <w:sz w:val="24"/>
          <w:szCs w:val="24"/>
        </w:rPr>
        <w:t xml:space="preserve">Luôn </w:t>
      </w:r>
      <w:r w:rsidR="6D68BE05" w:rsidRPr="006C26E1">
        <w:rPr>
          <w:rFonts w:asciiTheme="minorHAnsi" w:hAnsiTheme="minorHAnsi" w:cstheme="minorHAnsi"/>
          <w:sz w:val="24"/>
          <w:szCs w:val="24"/>
        </w:rPr>
        <w:t>f</w:t>
      </w:r>
      <w:r w:rsidR="00BF1A91" w:rsidRPr="006C26E1">
        <w:rPr>
          <w:rFonts w:asciiTheme="minorHAnsi" w:hAnsiTheme="minorHAnsi" w:cstheme="minorHAnsi"/>
          <w:sz w:val="24"/>
          <w:szCs w:val="24"/>
        </w:rPr>
        <w:t xml:space="preserve">ocus </w:t>
      </w:r>
      <w:r w:rsidR="00C7225C" w:rsidRPr="006C26E1">
        <w:rPr>
          <w:rFonts w:asciiTheme="minorHAnsi" w:hAnsiTheme="minorHAnsi" w:cstheme="minorHAnsi"/>
          <w:sz w:val="24"/>
          <w:szCs w:val="24"/>
        </w:rPr>
        <w:t>vào Kênh đang phát trên player.</w:t>
      </w:r>
    </w:p>
    <w:p w14:paraId="22EADF3D" w14:textId="77777777" w:rsidR="00BA6E77" w:rsidRPr="006C26E1" w:rsidRDefault="00BA6E77" w:rsidP="0087197B">
      <w:pPr>
        <w:pStyle w:val="ListParagraph"/>
        <w:numPr>
          <w:ilvl w:val="0"/>
          <w:numId w:val="65"/>
        </w:numPr>
        <w:jc w:val="both"/>
        <w:rPr>
          <w:rFonts w:asciiTheme="minorHAnsi" w:hAnsiTheme="minorHAnsi" w:cstheme="minorHAnsi"/>
          <w:sz w:val="24"/>
          <w:szCs w:val="24"/>
        </w:rPr>
      </w:pPr>
      <w:r w:rsidRPr="006C26E1">
        <w:rPr>
          <w:rFonts w:asciiTheme="minorHAnsi" w:hAnsiTheme="minorHAnsi" w:cstheme="minorHAnsi"/>
          <w:sz w:val="24"/>
          <w:szCs w:val="24"/>
        </w:rPr>
        <w:t xml:space="preserve">Tất cả: hiển thị danh sách kênh </w:t>
      </w:r>
      <w:r w:rsidR="006A796E" w:rsidRPr="006C26E1">
        <w:rPr>
          <w:rFonts w:asciiTheme="minorHAnsi" w:hAnsiTheme="minorHAnsi" w:cstheme="minorHAnsi"/>
          <w:sz w:val="24"/>
          <w:szCs w:val="24"/>
        </w:rPr>
        <w:t>back-end trả về</w:t>
      </w:r>
      <w:r w:rsidR="003E39F9" w:rsidRPr="006C26E1">
        <w:rPr>
          <w:rFonts w:asciiTheme="minorHAnsi" w:hAnsiTheme="minorHAnsi" w:cstheme="minorHAnsi"/>
          <w:sz w:val="24"/>
          <w:szCs w:val="24"/>
        </w:rPr>
        <w:t xml:space="preserve"> với t</w:t>
      </w:r>
      <w:r w:rsidRPr="006C26E1">
        <w:rPr>
          <w:rFonts w:asciiTheme="minorHAnsi" w:hAnsiTheme="minorHAnsi" w:cstheme="minorHAnsi"/>
          <w:sz w:val="24"/>
          <w:szCs w:val="24"/>
        </w:rPr>
        <w:t xml:space="preserve">hứ tự sắp xếp từ trái sang, từ trên xuống </w:t>
      </w:r>
    </w:p>
    <w:p w14:paraId="2E195224" w14:textId="69F07301" w:rsidR="00BA6E77" w:rsidRPr="006C26E1" w:rsidRDefault="00BA6E77" w:rsidP="0087197B">
      <w:pPr>
        <w:pStyle w:val="ListParagraph"/>
        <w:numPr>
          <w:ilvl w:val="0"/>
          <w:numId w:val="65"/>
        </w:numPr>
        <w:rPr>
          <w:rFonts w:asciiTheme="minorHAnsi" w:hAnsiTheme="minorHAnsi" w:cstheme="minorHAnsi"/>
          <w:sz w:val="24"/>
          <w:szCs w:val="24"/>
        </w:rPr>
      </w:pPr>
      <w:r w:rsidRPr="006C26E1">
        <w:rPr>
          <w:rFonts w:asciiTheme="minorHAnsi" w:hAnsiTheme="minorHAnsi" w:cstheme="minorHAnsi"/>
          <w:sz w:val="24"/>
          <w:szCs w:val="24"/>
        </w:rPr>
        <w:t>(</w:t>
      </w:r>
      <w:r w:rsidR="0026111B" w:rsidRPr="006C26E1">
        <w:rPr>
          <w:rFonts w:asciiTheme="minorHAnsi" w:hAnsiTheme="minorHAnsi" w:cstheme="minorHAnsi"/>
          <w:sz w:val="24"/>
          <w:szCs w:val="24"/>
        </w:rPr>
        <w:t>7</w:t>
      </w:r>
      <w:r w:rsidRPr="006C26E1">
        <w:rPr>
          <w:rFonts w:asciiTheme="minorHAnsi" w:hAnsiTheme="minorHAnsi" w:cstheme="minorHAnsi"/>
          <w:sz w:val="24"/>
          <w:szCs w:val="24"/>
        </w:rPr>
        <w:t>) Alphabet scroll: hiển thị kênh theo alphabet (A bao gồm Ă, Â; D bao gồm Đ, E bao gồm Ê; O bao gồm Ơ, Ô</w:t>
      </w:r>
      <w:r w:rsidR="0026111B" w:rsidRPr="006C26E1">
        <w:rPr>
          <w:rFonts w:asciiTheme="minorHAnsi" w:hAnsiTheme="minorHAnsi" w:cstheme="minorHAnsi"/>
          <w:sz w:val="24"/>
          <w:szCs w:val="24"/>
        </w:rPr>
        <w:t>; U bao gồm Ư</w:t>
      </w:r>
      <w:r w:rsidRPr="006C26E1">
        <w:rPr>
          <w:rFonts w:asciiTheme="minorHAnsi" w:hAnsiTheme="minorHAnsi" w:cstheme="minorHAnsi"/>
          <w:sz w:val="24"/>
          <w:szCs w:val="24"/>
        </w:rPr>
        <w:t xml:space="preserve">). Những chữ cái không chứa các kênh sẽ được ẩn trên danh sách alphabet này. </w:t>
      </w:r>
      <w:r w:rsidR="00297060" w:rsidRPr="006C26E1">
        <w:rPr>
          <w:rFonts w:asciiTheme="minorHAnsi" w:hAnsiTheme="minorHAnsi" w:cstheme="minorHAnsi"/>
          <w:sz w:val="24"/>
          <w:szCs w:val="24"/>
        </w:rPr>
        <w:t>Trong mỗi list chữ cái, kênh được liệt kê theo thứ tự back-end trả về.</w:t>
      </w:r>
    </w:p>
    <w:p w14:paraId="21381EDC" w14:textId="4878D19E" w:rsidR="00BA6E77" w:rsidRPr="006C26E1" w:rsidRDefault="00BA6E77" w:rsidP="0087197B">
      <w:pPr>
        <w:pStyle w:val="ListParagraph"/>
        <w:numPr>
          <w:ilvl w:val="0"/>
          <w:numId w:val="65"/>
        </w:numPr>
        <w:rPr>
          <w:rFonts w:asciiTheme="minorHAnsi" w:hAnsiTheme="minorHAnsi" w:cstheme="minorHAnsi"/>
          <w:sz w:val="24"/>
          <w:szCs w:val="24"/>
        </w:rPr>
      </w:pPr>
      <w:r w:rsidRPr="006C26E1">
        <w:rPr>
          <w:rFonts w:asciiTheme="minorHAnsi" w:hAnsiTheme="minorHAnsi" w:cstheme="minorHAnsi"/>
          <w:sz w:val="24"/>
          <w:szCs w:val="24"/>
        </w:rPr>
        <w:t>(</w:t>
      </w:r>
      <w:r w:rsidR="00160CA4" w:rsidRPr="006C26E1">
        <w:rPr>
          <w:rFonts w:asciiTheme="minorHAnsi" w:hAnsiTheme="minorHAnsi" w:cstheme="minorHAnsi"/>
          <w:sz w:val="24"/>
          <w:szCs w:val="24"/>
        </w:rPr>
        <w:t>8</w:t>
      </w:r>
      <w:r w:rsidRPr="006C26E1">
        <w:rPr>
          <w:rFonts w:asciiTheme="minorHAnsi" w:hAnsiTheme="minorHAnsi" w:cstheme="minorHAnsi"/>
          <w:sz w:val="24"/>
          <w:szCs w:val="24"/>
        </w:rPr>
        <w:t>) Logo kênh. Danh sách kênh hiển thị theo dạ</w:t>
      </w:r>
      <w:r w:rsidR="009C4E99" w:rsidRPr="006C26E1">
        <w:rPr>
          <w:rFonts w:asciiTheme="minorHAnsi" w:hAnsiTheme="minorHAnsi" w:cstheme="minorHAnsi"/>
          <w:sz w:val="24"/>
          <w:szCs w:val="24"/>
        </w:rPr>
        <w:t xml:space="preserve">ng grid, col = 4. </w:t>
      </w:r>
      <w:r w:rsidRPr="006C26E1">
        <w:rPr>
          <w:rFonts w:asciiTheme="minorHAnsi" w:hAnsiTheme="minorHAnsi" w:cstheme="minorHAnsi"/>
          <w:sz w:val="24"/>
          <w:szCs w:val="24"/>
        </w:rPr>
        <w:t>Trong đó:</w:t>
      </w:r>
    </w:p>
    <w:p w14:paraId="3DD8F7BC" w14:textId="77777777" w:rsidR="00BA6E77" w:rsidRPr="006C26E1" w:rsidRDefault="00BA6E77" w:rsidP="0087197B">
      <w:pPr>
        <w:pStyle w:val="ListParagraph"/>
        <w:numPr>
          <w:ilvl w:val="1"/>
          <w:numId w:val="65"/>
        </w:numPr>
        <w:rPr>
          <w:rFonts w:asciiTheme="minorHAnsi" w:hAnsiTheme="minorHAnsi" w:cstheme="minorHAnsi"/>
          <w:sz w:val="24"/>
          <w:szCs w:val="24"/>
        </w:rPr>
      </w:pPr>
      <w:r w:rsidRPr="006C26E1">
        <w:rPr>
          <w:rFonts w:asciiTheme="minorHAnsi" w:hAnsiTheme="minorHAnsi" w:cstheme="minorHAnsi"/>
          <w:sz w:val="24"/>
          <w:szCs w:val="24"/>
        </w:rPr>
        <w:t>Chọn bật kênh trên player bằng cách nhấn vào logo kênh</w:t>
      </w:r>
    </w:p>
    <w:p w14:paraId="4B84BB88" w14:textId="2858261B" w:rsidR="00BA6E77" w:rsidRPr="006C26E1" w:rsidRDefault="00BA6E77" w:rsidP="0087197B">
      <w:pPr>
        <w:pStyle w:val="ListParagraph"/>
        <w:numPr>
          <w:ilvl w:val="1"/>
          <w:numId w:val="65"/>
        </w:numPr>
        <w:rPr>
          <w:rFonts w:asciiTheme="minorHAnsi" w:hAnsiTheme="minorHAnsi" w:cstheme="minorHAnsi"/>
          <w:sz w:val="24"/>
          <w:szCs w:val="24"/>
        </w:rPr>
      </w:pPr>
      <w:r w:rsidRPr="006C26E1">
        <w:rPr>
          <w:rFonts w:asciiTheme="minorHAnsi" w:hAnsiTheme="minorHAnsi" w:cstheme="minorHAnsi"/>
          <w:sz w:val="24"/>
          <w:szCs w:val="24"/>
        </w:rPr>
        <w:t>Label gắn trên kênh: (</w:t>
      </w:r>
      <w:r w:rsidR="00AE0FF7">
        <w:rPr>
          <w:rFonts w:asciiTheme="minorHAnsi" w:hAnsiTheme="minorHAnsi" w:cstheme="minorHAnsi"/>
          <w:sz w:val="24"/>
          <w:szCs w:val="24"/>
        </w:rPr>
        <w:t>9</w:t>
      </w:r>
      <w:r w:rsidRPr="006C26E1">
        <w:rPr>
          <w:rFonts w:asciiTheme="minorHAnsi" w:hAnsiTheme="minorHAnsi" w:cstheme="minorHAnsi"/>
          <w:sz w:val="24"/>
          <w:szCs w:val="24"/>
        </w:rPr>
        <w:t>) timeshift (đối với những kênh có lịch xem lại).</w:t>
      </w:r>
    </w:p>
    <w:p w14:paraId="2AE0ACB2" w14:textId="77777777" w:rsidR="00160CA4" w:rsidRPr="006C26E1" w:rsidRDefault="00160CA4" w:rsidP="00160CA4">
      <w:pPr>
        <w:pStyle w:val="ListParagraph"/>
        <w:numPr>
          <w:ilvl w:val="0"/>
          <w:numId w:val="65"/>
        </w:numPr>
        <w:rPr>
          <w:rFonts w:asciiTheme="minorHAnsi" w:hAnsiTheme="minorHAnsi" w:cstheme="minorHAnsi"/>
          <w:sz w:val="24"/>
          <w:szCs w:val="24"/>
        </w:rPr>
      </w:pPr>
      <w:r w:rsidRPr="00CC35EC">
        <w:rPr>
          <w:rFonts w:asciiTheme="minorHAnsi" w:hAnsiTheme="minorHAnsi" w:cstheme="minorHAnsi"/>
          <w:sz w:val="24"/>
          <w:szCs w:val="24"/>
        </w:rPr>
        <w:t>Mặc đ</w:t>
      </w:r>
      <w:r w:rsidRPr="00C36EF0">
        <w:rPr>
          <w:rFonts w:asciiTheme="minorHAnsi" w:hAnsiTheme="minorHAnsi" w:cstheme="minorHAnsi"/>
          <w:sz w:val="24"/>
          <w:szCs w:val="24"/>
        </w:rPr>
        <w:t>ị</w:t>
      </w:r>
      <w:r w:rsidRPr="00C67C58">
        <w:rPr>
          <w:rFonts w:asciiTheme="minorHAnsi" w:hAnsiTheme="minorHAnsi" w:cstheme="minorHAnsi"/>
          <w:sz w:val="24"/>
          <w:szCs w:val="24"/>
        </w:rPr>
        <w:t>nh:</w:t>
      </w:r>
    </w:p>
    <w:p w14:paraId="084E0415" w14:textId="11A8F8A8" w:rsidR="00160CA4" w:rsidRPr="006C26E1" w:rsidDel="00F01298" w:rsidRDefault="00160CA4" w:rsidP="000E3287">
      <w:pPr>
        <w:pStyle w:val="ListParagraph"/>
        <w:numPr>
          <w:ilvl w:val="1"/>
          <w:numId w:val="65"/>
        </w:numPr>
        <w:rPr>
          <w:del w:id="3722" w:author="Windows User" w:date="2019-04-04T09:12:00Z"/>
          <w:rFonts w:asciiTheme="minorHAnsi" w:hAnsiTheme="minorHAnsi" w:cstheme="minorHAnsi"/>
          <w:sz w:val="24"/>
          <w:szCs w:val="24"/>
        </w:rPr>
      </w:pPr>
      <w:del w:id="3723" w:author="Windows User" w:date="2019-04-04T09:12:00Z">
        <w:r w:rsidRPr="00CC35EC" w:rsidDel="00F01298">
          <w:rPr>
            <w:rFonts w:asciiTheme="minorHAnsi" w:hAnsiTheme="minorHAnsi" w:cstheme="minorHAnsi"/>
            <w:sz w:val="24"/>
            <w:szCs w:val="24"/>
          </w:rPr>
          <w:delText>Nếu ngư</w:delText>
        </w:r>
        <w:r w:rsidRPr="00C36EF0" w:rsidDel="00F01298">
          <w:rPr>
            <w:rFonts w:asciiTheme="minorHAnsi" w:hAnsiTheme="minorHAnsi" w:cstheme="minorHAnsi"/>
            <w:sz w:val="24"/>
            <w:szCs w:val="24"/>
          </w:rPr>
          <w:delText>ờ</w:delText>
        </w:r>
        <w:r w:rsidRPr="00C67C58" w:rsidDel="00F01298">
          <w:rPr>
            <w:rFonts w:asciiTheme="minorHAnsi" w:hAnsiTheme="minorHAnsi" w:cstheme="minorHAnsi"/>
            <w:sz w:val="24"/>
            <w:szCs w:val="24"/>
          </w:rPr>
          <w:delText>i dùng chưa đăng nh</w:delText>
        </w:r>
        <w:r w:rsidRPr="00C732EA" w:rsidDel="00F01298">
          <w:rPr>
            <w:rFonts w:asciiTheme="minorHAnsi" w:hAnsiTheme="minorHAnsi" w:cstheme="minorHAnsi"/>
            <w:sz w:val="24"/>
            <w:szCs w:val="24"/>
          </w:rPr>
          <w:delText>ậ</w:delText>
        </w:r>
        <w:r w:rsidRPr="007C2AF3" w:rsidDel="00F01298">
          <w:rPr>
            <w:rFonts w:asciiTheme="minorHAnsi" w:hAnsiTheme="minorHAnsi" w:cstheme="minorHAnsi"/>
            <w:sz w:val="24"/>
            <w:szCs w:val="24"/>
          </w:rPr>
          <w:delText>p: player không phát chương trình và hi</w:delText>
        </w:r>
        <w:r w:rsidRPr="00A84EF4" w:rsidDel="00F01298">
          <w:rPr>
            <w:rFonts w:asciiTheme="minorHAnsi" w:hAnsiTheme="minorHAnsi" w:cstheme="minorHAnsi"/>
            <w:sz w:val="24"/>
            <w:szCs w:val="24"/>
          </w:rPr>
          <w:delText>ển thị thông báo “Đăng nhập để xem nội dung”.</w:delText>
        </w:r>
      </w:del>
    </w:p>
    <w:p w14:paraId="33FF3DD2" w14:textId="10D53CA2" w:rsidR="00160CA4" w:rsidRPr="006C26E1" w:rsidDel="00F01298" w:rsidRDefault="00160CA4" w:rsidP="000E3287">
      <w:pPr>
        <w:pStyle w:val="ListParagraph"/>
        <w:numPr>
          <w:ilvl w:val="1"/>
          <w:numId w:val="65"/>
        </w:numPr>
        <w:rPr>
          <w:del w:id="3724" w:author="Windows User" w:date="2019-04-04T09:12:00Z"/>
          <w:rFonts w:asciiTheme="minorHAnsi" w:hAnsiTheme="minorHAnsi" w:cstheme="minorHAnsi"/>
          <w:sz w:val="24"/>
          <w:szCs w:val="24"/>
        </w:rPr>
      </w:pPr>
      <w:del w:id="3725" w:author="Windows User" w:date="2019-04-04T09:12:00Z">
        <w:r w:rsidRPr="00CC35EC" w:rsidDel="00F01298">
          <w:rPr>
            <w:rFonts w:asciiTheme="minorHAnsi" w:hAnsiTheme="minorHAnsi" w:cstheme="minorHAnsi"/>
            <w:sz w:val="24"/>
            <w:szCs w:val="24"/>
          </w:rPr>
          <w:delText>Nếu n</w:delText>
        </w:r>
        <w:r w:rsidRPr="00C36EF0" w:rsidDel="00F01298">
          <w:rPr>
            <w:rFonts w:asciiTheme="minorHAnsi" w:hAnsiTheme="minorHAnsi" w:cstheme="minorHAnsi"/>
            <w:sz w:val="24"/>
            <w:szCs w:val="24"/>
          </w:rPr>
          <w:delText>g</w:delText>
        </w:r>
        <w:r w:rsidRPr="00C67C58" w:rsidDel="00F01298">
          <w:rPr>
            <w:rFonts w:asciiTheme="minorHAnsi" w:hAnsiTheme="minorHAnsi" w:cstheme="minorHAnsi"/>
            <w:sz w:val="24"/>
            <w:szCs w:val="24"/>
          </w:rPr>
          <w:delText>ư</w:delText>
        </w:r>
        <w:r w:rsidRPr="00C732EA" w:rsidDel="00F01298">
          <w:rPr>
            <w:rFonts w:asciiTheme="minorHAnsi" w:hAnsiTheme="minorHAnsi" w:cstheme="minorHAnsi"/>
            <w:sz w:val="24"/>
            <w:szCs w:val="24"/>
          </w:rPr>
          <w:delText>ờ</w:delText>
        </w:r>
        <w:r w:rsidRPr="007C2AF3" w:rsidDel="00F01298">
          <w:rPr>
            <w:rFonts w:asciiTheme="minorHAnsi" w:hAnsiTheme="minorHAnsi" w:cstheme="minorHAnsi"/>
            <w:sz w:val="24"/>
            <w:szCs w:val="24"/>
          </w:rPr>
          <w:delText>i dùng đã đăng nh</w:delText>
        </w:r>
        <w:r w:rsidRPr="00A84EF4" w:rsidDel="00F01298">
          <w:rPr>
            <w:rFonts w:asciiTheme="minorHAnsi" w:hAnsiTheme="minorHAnsi" w:cstheme="minorHAnsi"/>
            <w:sz w:val="24"/>
            <w:szCs w:val="24"/>
          </w:rPr>
          <w:delText xml:space="preserve">ập: </w:delText>
        </w:r>
      </w:del>
    </w:p>
    <w:p w14:paraId="61F370DC" w14:textId="37868B51" w:rsidR="00160CA4" w:rsidRPr="006C26E1" w:rsidRDefault="00160CA4" w:rsidP="00442C6D">
      <w:pPr>
        <w:pStyle w:val="ListParagraph"/>
        <w:numPr>
          <w:ilvl w:val="1"/>
          <w:numId w:val="65"/>
        </w:numPr>
        <w:rPr>
          <w:rFonts w:asciiTheme="minorHAnsi" w:hAnsiTheme="minorHAnsi" w:cstheme="minorHAnsi"/>
          <w:sz w:val="24"/>
          <w:szCs w:val="24"/>
        </w:rPr>
        <w:pPrChange w:id="3726" w:author="Windows User" w:date="2019-04-05T17:10:00Z">
          <w:pPr>
            <w:pStyle w:val="ListParagraph"/>
            <w:numPr>
              <w:ilvl w:val="2"/>
              <w:numId w:val="65"/>
            </w:numPr>
            <w:ind w:left="2160" w:hanging="360"/>
          </w:pPr>
        </w:pPrChange>
      </w:pPr>
      <w:r w:rsidRPr="00CC35EC">
        <w:rPr>
          <w:rFonts w:asciiTheme="minorHAnsi" w:hAnsiTheme="minorHAnsi" w:cstheme="minorHAnsi"/>
          <w:sz w:val="24"/>
          <w:szCs w:val="24"/>
        </w:rPr>
        <w:t>Lần đ</w:t>
      </w:r>
      <w:r w:rsidRPr="00C36EF0">
        <w:rPr>
          <w:rFonts w:asciiTheme="minorHAnsi" w:hAnsiTheme="minorHAnsi" w:cstheme="minorHAnsi"/>
          <w:sz w:val="24"/>
          <w:szCs w:val="24"/>
        </w:rPr>
        <w:t>ầ</w:t>
      </w:r>
      <w:r w:rsidRPr="00C67C58">
        <w:rPr>
          <w:rFonts w:asciiTheme="minorHAnsi" w:hAnsiTheme="minorHAnsi" w:cstheme="minorHAnsi"/>
          <w:sz w:val="24"/>
          <w:szCs w:val="24"/>
        </w:rPr>
        <w:t xml:space="preserve">u vào: </w:t>
      </w:r>
      <w:del w:id="3727" w:author="Windows User" w:date="2019-04-04T09:12:00Z">
        <w:r w:rsidRPr="00C67C58" w:rsidDel="00F01298">
          <w:rPr>
            <w:rFonts w:asciiTheme="minorHAnsi" w:hAnsiTheme="minorHAnsi" w:cstheme="minorHAnsi"/>
            <w:sz w:val="24"/>
            <w:szCs w:val="24"/>
          </w:rPr>
          <w:delText>M</w:delText>
        </w:r>
        <w:r w:rsidRPr="00C732EA" w:rsidDel="00F01298">
          <w:rPr>
            <w:rFonts w:asciiTheme="minorHAnsi" w:hAnsiTheme="minorHAnsi" w:cstheme="minorHAnsi"/>
            <w:sz w:val="24"/>
            <w:szCs w:val="24"/>
          </w:rPr>
          <w:delText>ặ</w:delText>
        </w:r>
        <w:r w:rsidRPr="007C2AF3" w:rsidDel="00F01298">
          <w:rPr>
            <w:rFonts w:asciiTheme="minorHAnsi" w:hAnsiTheme="minorHAnsi" w:cstheme="minorHAnsi"/>
            <w:sz w:val="24"/>
            <w:szCs w:val="24"/>
          </w:rPr>
          <w:delText>c đ</w:delText>
        </w:r>
        <w:r w:rsidRPr="00A84EF4" w:rsidDel="00F01298">
          <w:rPr>
            <w:rFonts w:asciiTheme="minorHAnsi" w:hAnsiTheme="minorHAnsi" w:cstheme="minorHAnsi"/>
            <w:sz w:val="24"/>
            <w:szCs w:val="24"/>
          </w:rPr>
          <w:delText xml:space="preserve">ịnh </w:delText>
        </w:r>
      </w:del>
      <w:r w:rsidRPr="00A84EF4">
        <w:rPr>
          <w:rFonts w:asciiTheme="minorHAnsi" w:hAnsiTheme="minorHAnsi" w:cstheme="minorHAnsi"/>
          <w:sz w:val="24"/>
          <w:szCs w:val="24"/>
        </w:rPr>
        <w:t xml:space="preserve">phát kênh đầu tiên của list </w:t>
      </w:r>
    </w:p>
    <w:p w14:paraId="5912E197" w14:textId="5A28D7F3" w:rsidR="00160CA4" w:rsidRPr="006C26E1" w:rsidRDefault="00160CA4" w:rsidP="00442C6D">
      <w:pPr>
        <w:pStyle w:val="ListParagraph"/>
        <w:numPr>
          <w:ilvl w:val="1"/>
          <w:numId w:val="65"/>
        </w:numPr>
        <w:rPr>
          <w:rFonts w:asciiTheme="minorHAnsi" w:hAnsiTheme="minorHAnsi" w:cstheme="minorHAnsi"/>
          <w:sz w:val="24"/>
          <w:szCs w:val="24"/>
        </w:rPr>
        <w:pPrChange w:id="3728" w:author="Windows User" w:date="2019-04-05T17:10:00Z">
          <w:pPr>
            <w:pStyle w:val="ListParagraph"/>
            <w:numPr>
              <w:ilvl w:val="2"/>
              <w:numId w:val="65"/>
            </w:numPr>
            <w:ind w:left="2160" w:hanging="360"/>
          </w:pPr>
        </w:pPrChange>
      </w:pPr>
      <w:r w:rsidRPr="00CC35EC">
        <w:rPr>
          <w:rFonts w:asciiTheme="minorHAnsi" w:hAnsiTheme="minorHAnsi" w:cstheme="minorHAnsi"/>
          <w:sz w:val="24"/>
          <w:szCs w:val="24"/>
        </w:rPr>
        <w:t>Ko phải l</w:t>
      </w:r>
      <w:r w:rsidRPr="00C36EF0">
        <w:rPr>
          <w:rFonts w:asciiTheme="minorHAnsi" w:hAnsiTheme="minorHAnsi" w:cstheme="minorHAnsi"/>
          <w:sz w:val="24"/>
          <w:szCs w:val="24"/>
        </w:rPr>
        <w:t>ầ</w:t>
      </w:r>
      <w:r w:rsidRPr="00C67C58">
        <w:rPr>
          <w:rFonts w:asciiTheme="minorHAnsi" w:hAnsiTheme="minorHAnsi" w:cstheme="minorHAnsi"/>
          <w:sz w:val="24"/>
          <w:szCs w:val="24"/>
        </w:rPr>
        <w:t>n đ</w:t>
      </w:r>
      <w:r w:rsidRPr="00C732EA">
        <w:rPr>
          <w:rFonts w:asciiTheme="minorHAnsi" w:hAnsiTheme="minorHAnsi" w:cstheme="minorHAnsi"/>
          <w:sz w:val="24"/>
          <w:szCs w:val="24"/>
        </w:rPr>
        <w:t>ầ</w:t>
      </w:r>
      <w:r w:rsidRPr="007C2AF3">
        <w:rPr>
          <w:rFonts w:asciiTheme="minorHAnsi" w:hAnsiTheme="minorHAnsi" w:cstheme="minorHAnsi"/>
          <w:sz w:val="24"/>
          <w:szCs w:val="24"/>
        </w:rPr>
        <w:t xml:space="preserve">u vào: </w:t>
      </w:r>
      <w:del w:id="3729" w:author="Windows User" w:date="2019-04-04T09:12:00Z">
        <w:r w:rsidRPr="007C2AF3" w:rsidDel="00F01298">
          <w:rPr>
            <w:rFonts w:asciiTheme="minorHAnsi" w:hAnsiTheme="minorHAnsi" w:cstheme="minorHAnsi"/>
            <w:sz w:val="24"/>
            <w:szCs w:val="24"/>
          </w:rPr>
          <w:delText>M</w:delText>
        </w:r>
        <w:r w:rsidRPr="00A84EF4" w:rsidDel="00F01298">
          <w:rPr>
            <w:rFonts w:asciiTheme="minorHAnsi" w:hAnsiTheme="minorHAnsi" w:cstheme="minorHAnsi"/>
            <w:sz w:val="24"/>
            <w:szCs w:val="24"/>
          </w:rPr>
          <w:delText xml:space="preserve">ặc định </w:delText>
        </w:r>
      </w:del>
      <w:r w:rsidRPr="00A84EF4">
        <w:rPr>
          <w:rFonts w:asciiTheme="minorHAnsi" w:hAnsiTheme="minorHAnsi" w:cstheme="minorHAnsi"/>
          <w:sz w:val="24"/>
          <w:szCs w:val="24"/>
        </w:rPr>
        <w:t>phát kênh được phát cuối cùng của lần đăng nhập gần nhất.</w:t>
      </w:r>
    </w:p>
    <w:p w14:paraId="7C64BF40" w14:textId="77777777" w:rsidR="00D30E9D" w:rsidRPr="006C26E1" w:rsidRDefault="00D30E9D" w:rsidP="0087197B">
      <w:pPr>
        <w:pStyle w:val="Heading3"/>
        <w:rPr>
          <w:rFonts w:asciiTheme="minorHAnsi" w:hAnsiTheme="minorHAnsi" w:cstheme="minorHAnsi"/>
          <w:iCs/>
          <w:sz w:val="24"/>
          <w:lang w:val="pt-BR"/>
        </w:rPr>
      </w:pPr>
      <w:bookmarkStart w:id="3730" w:name="_Toc2696144"/>
      <w:bookmarkStart w:id="3731" w:name="_Toc2780256"/>
      <w:bookmarkStart w:id="3732" w:name="_Toc2780431"/>
      <w:bookmarkStart w:id="3733" w:name="_Toc2780537"/>
      <w:bookmarkStart w:id="3734" w:name="_Toc2780645"/>
      <w:bookmarkStart w:id="3735" w:name="_Toc2780752"/>
      <w:bookmarkStart w:id="3736" w:name="_Toc2780859"/>
      <w:bookmarkStart w:id="3737" w:name="_Toc2780967"/>
      <w:bookmarkStart w:id="3738" w:name="_Toc2781076"/>
      <w:bookmarkStart w:id="3739" w:name="_Toc2781185"/>
      <w:bookmarkStart w:id="3740" w:name="_Toc2781293"/>
      <w:bookmarkStart w:id="3741" w:name="_Toc2781506"/>
      <w:bookmarkStart w:id="3742" w:name="_Toc2696145"/>
      <w:bookmarkStart w:id="3743" w:name="_Toc2780257"/>
      <w:bookmarkStart w:id="3744" w:name="_Toc2780432"/>
      <w:bookmarkStart w:id="3745" w:name="_Toc2780538"/>
      <w:bookmarkStart w:id="3746" w:name="_Toc2780646"/>
      <w:bookmarkStart w:id="3747" w:name="_Toc2780753"/>
      <w:bookmarkStart w:id="3748" w:name="_Toc2780860"/>
      <w:bookmarkStart w:id="3749" w:name="_Toc2780968"/>
      <w:bookmarkStart w:id="3750" w:name="_Toc2781077"/>
      <w:bookmarkStart w:id="3751" w:name="_Toc2781186"/>
      <w:bookmarkStart w:id="3752" w:name="_Toc2781294"/>
      <w:bookmarkStart w:id="3753" w:name="_Toc2781507"/>
      <w:bookmarkStart w:id="3754" w:name="_Toc2696147"/>
      <w:bookmarkStart w:id="3755" w:name="_Toc2780259"/>
      <w:bookmarkStart w:id="3756" w:name="_Toc2780434"/>
      <w:bookmarkStart w:id="3757" w:name="_Toc2780540"/>
      <w:bookmarkStart w:id="3758" w:name="_Toc2780648"/>
      <w:bookmarkStart w:id="3759" w:name="_Toc2780755"/>
      <w:bookmarkStart w:id="3760" w:name="_Toc2780862"/>
      <w:bookmarkStart w:id="3761" w:name="_Toc2780970"/>
      <w:bookmarkStart w:id="3762" w:name="_Toc2781079"/>
      <w:bookmarkStart w:id="3763" w:name="_Toc2781188"/>
      <w:bookmarkStart w:id="3764" w:name="_Toc2781296"/>
      <w:bookmarkStart w:id="3765" w:name="_Toc2781509"/>
      <w:bookmarkStart w:id="3766" w:name="_Toc2696148"/>
      <w:bookmarkStart w:id="3767" w:name="_Toc2780260"/>
      <w:bookmarkStart w:id="3768" w:name="_Toc2780435"/>
      <w:bookmarkStart w:id="3769" w:name="_Toc2780541"/>
      <w:bookmarkStart w:id="3770" w:name="_Toc2780649"/>
      <w:bookmarkStart w:id="3771" w:name="_Toc2780756"/>
      <w:bookmarkStart w:id="3772" w:name="_Toc2780863"/>
      <w:bookmarkStart w:id="3773" w:name="_Toc2780971"/>
      <w:bookmarkStart w:id="3774" w:name="_Toc2781080"/>
      <w:bookmarkStart w:id="3775" w:name="_Toc2781189"/>
      <w:bookmarkStart w:id="3776" w:name="_Toc2781297"/>
      <w:bookmarkStart w:id="3777" w:name="_Toc2781510"/>
      <w:bookmarkStart w:id="3778" w:name="_Lịch_phát_sóng"/>
      <w:bookmarkStart w:id="3779" w:name="_Toc5382256"/>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r w:rsidRPr="006C26E1">
        <w:rPr>
          <w:rFonts w:asciiTheme="minorHAnsi" w:hAnsiTheme="minorHAnsi" w:cstheme="minorHAnsi"/>
          <w:iCs/>
          <w:sz w:val="24"/>
          <w:lang w:val="pt-BR"/>
        </w:rPr>
        <w:lastRenderedPageBreak/>
        <w:t>Lịch phát sóng</w:t>
      </w:r>
      <w:bookmarkEnd w:id="3779"/>
    </w:p>
    <w:p w14:paraId="31CD0C16" w14:textId="0C04A584" w:rsidR="00D30E9D" w:rsidRPr="006C26E1" w:rsidRDefault="00C82C57" w:rsidP="0087197B">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41464EAC" wp14:editId="07777777">
            <wp:extent cx="2404872" cy="4901184"/>
            <wp:effectExtent l="0" t="0" r="0" b="0"/>
            <wp:docPr id="99" name="Picture 99" descr="C:\Users\YenNH16\Downloads\SECOND SCREEN\Mockup\TV\TV-Kenh-ye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TV\TV-Kenh-yeu-thich.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51E0A7D2" w14:textId="58BA990C" w:rsidR="00D30E9D" w:rsidRPr="006C26E1" w:rsidRDefault="00D30E9D" w:rsidP="0087197B">
      <w:pPr>
        <w:spacing w:after="200" w:line="240" w:lineRule="auto"/>
        <w:jc w:val="center"/>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20</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Lịch phát sóng</w:t>
      </w:r>
    </w:p>
    <w:p w14:paraId="2A7969C4" w14:textId="32425107" w:rsidR="00E31D6B" w:rsidRPr="00A84EF4" w:rsidRDefault="00E31D6B" w:rsidP="00E31D6B">
      <w:pPr>
        <w:jc w:val="both"/>
        <w:rPr>
          <w:rFonts w:asciiTheme="minorHAnsi" w:hAnsiTheme="minorHAnsi" w:cstheme="minorHAnsi"/>
          <w:sz w:val="24"/>
          <w:szCs w:val="24"/>
          <w:lang w:val="pt-BR"/>
        </w:rPr>
      </w:pPr>
      <w:r w:rsidRPr="00CC35EC">
        <w:rPr>
          <w:rFonts w:asciiTheme="minorHAnsi" w:hAnsiTheme="minorHAnsi" w:cstheme="minorHAnsi"/>
          <w:sz w:val="24"/>
          <w:szCs w:val="24"/>
          <w:lang w:val="pt-BR"/>
        </w:rPr>
        <w:t>Mặc đị</w:t>
      </w:r>
      <w:r w:rsidRPr="00C36EF0">
        <w:rPr>
          <w:rFonts w:asciiTheme="minorHAnsi" w:hAnsiTheme="minorHAnsi" w:cstheme="minorHAnsi"/>
          <w:sz w:val="24"/>
          <w:szCs w:val="24"/>
          <w:lang w:val="pt-BR"/>
        </w:rPr>
        <w:t>nh: Hi</w:t>
      </w:r>
      <w:r w:rsidRPr="00C67C58">
        <w:rPr>
          <w:rFonts w:asciiTheme="minorHAnsi" w:hAnsiTheme="minorHAnsi" w:cstheme="minorHAnsi"/>
          <w:sz w:val="24"/>
          <w:szCs w:val="24"/>
          <w:lang w:val="pt-BR"/>
        </w:rPr>
        <w:t>ể</w:t>
      </w:r>
      <w:r w:rsidRPr="00C732EA">
        <w:rPr>
          <w:rFonts w:asciiTheme="minorHAnsi" w:hAnsiTheme="minorHAnsi" w:cstheme="minorHAnsi"/>
          <w:sz w:val="24"/>
          <w:szCs w:val="24"/>
          <w:lang w:val="pt-BR"/>
        </w:rPr>
        <w:t>n th</w:t>
      </w:r>
      <w:r w:rsidRPr="007C2AF3">
        <w:rPr>
          <w:rFonts w:asciiTheme="minorHAnsi" w:hAnsiTheme="minorHAnsi" w:cstheme="minorHAnsi"/>
          <w:sz w:val="24"/>
          <w:szCs w:val="24"/>
          <w:lang w:val="pt-BR"/>
        </w:rPr>
        <w:t>ị</w:t>
      </w:r>
      <w:r w:rsidRPr="00A84EF4">
        <w:rPr>
          <w:rFonts w:asciiTheme="minorHAnsi" w:hAnsiTheme="minorHAnsi" w:cstheme="minorHAnsi"/>
          <w:sz w:val="24"/>
          <w:szCs w:val="24"/>
          <w:lang w:val="pt-BR"/>
        </w:rPr>
        <w:t xml:space="preserve"> lịch phát sóng</w:t>
      </w:r>
      <w:r w:rsidR="00A902F0">
        <w:rPr>
          <w:rFonts w:asciiTheme="minorHAnsi" w:hAnsiTheme="minorHAnsi" w:cstheme="minorHAnsi"/>
          <w:sz w:val="24"/>
          <w:szCs w:val="24"/>
          <w:lang w:val="pt-BR"/>
        </w:rPr>
        <w:t xml:space="preserve"> </w:t>
      </w:r>
      <w:r w:rsidR="0026413D">
        <w:rPr>
          <w:rFonts w:asciiTheme="minorHAnsi" w:hAnsiTheme="minorHAnsi" w:cstheme="minorHAnsi"/>
          <w:sz w:val="24"/>
          <w:szCs w:val="24"/>
          <w:lang w:val="pt-BR"/>
        </w:rPr>
        <w:t>(của ngày</w:t>
      </w:r>
      <w:r w:rsidR="00E46C98">
        <w:rPr>
          <w:rFonts w:asciiTheme="minorHAnsi" w:hAnsiTheme="minorHAnsi" w:cstheme="minorHAnsi"/>
          <w:sz w:val="24"/>
          <w:szCs w:val="24"/>
          <w:lang w:val="pt-BR"/>
        </w:rPr>
        <w:t xml:space="preserve"> được back-end trả về</w:t>
      </w:r>
      <w:r w:rsidR="0026413D">
        <w:rPr>
          <w:rFonts w:asciiTheme="minorHAnsi" w:hAnsiTheme="minorHAnsi" w:cstheme="minorHAnsi"/>
          <w:sz w:val="24"/>
          <w:szCs w:val="24"/>
          <w:lang w:val="pt-BR"/>
        </w:rPr>
        <w:t xml:space="preserve">) </w:t>
      </w:r>
      <w:r w:rsidRPr="00A84EF4">
        <w:rPr>
          <w:rFonts w:asciiTheme="minorHAnsi" w:hAnsiTheme="minorHAnsi" w:cstheme="minorHAnsi"/>
          <w:sz w:val="24"/>
          <w:szCs w:val="24"/>
          <w:lang w:val="pt-BR"/>
        </w:rPr>
        <w:t>của kênh đang phát trên player.</w:t>
      </w:r>
      <w:r w:rsidR="00A902F0">
        <w:rPr>
          <w:rFonts w:asciiTheme="minorHAnsi" w:hAnsiTheme="minorHAnsi" w:cstheme="minorHAnsi"/>
          <w:sz w:val="24"/>
          <w:szCs w:val="24"/>
          <w:lang w:val="pt-BR"/>
        </w:rPr>
        <w:t xml:space="preserve"> Trường hợp ngày không có lịch phát sóng, hiển thị thông báo. </w:t>
      </w:r>
    </w:p>
    <w:p w14:paraId="13E61D8D" w14:textId="76C46A85" w:rsidR="00D30E9D" w:rsidRPr="006C26E1" w:rsidRDefault="00D30E9D" w:rsidP="0087197B">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Lịch phát sóng</w:t>
      </w:r>
      <w:r w:rsidR="00096991" w:rsidRPr="006C26E1">
        <w:rPr>
          <w:rFonts w:asciiTheme="minorHAnsi" w:hAnsiTheme="minorHAnsi" w:cstheme="minorHAnsi"/>
          <w:sz w:val="24"/>
          <w:szCs w:val="24"/>
          <w:lang w:val="pt-BR"/>
        </w:rPr>
        <w:t xml:space="preserve"> có </w:t>
      </w:r>
      <w:r w:rsidR="008B1869" w:rsidRPr="006C26E1">
        <w:rPr>
          <w:rFonts w:asciiTheme="minorHAnsi" w:hAnsiTheme="minorHAnsi" w:cstheme="minorHAnsi"/>
          <w:sz w:val="24"/>
          <w:szCs w:val="24"/>
          <w:lang w:val="pt-BR"/>
        </w:rPr>
        <w:t>dạ</w:t>
      </w:r>
      <w:r w:rsidR="00096991" w:rsidRPr="006C26E1">
        <w:rPr>
          <w:rFonts w:asciiTheme="minorHAnsi" w:hAnsiTheme="minorHAnsi" w:cstheme="minorHAnsi"/>
          <w:sz w:val="24"/>
          <w:szCs w:val="24"/>
          <w:lang w:val="pt-BR"/>
        </w:rPr>
        <w:t xml:space="preserve">ng list </w:t>
      </w:r>
      <w:r w:rsidRPr="006C26E1">
        <w:rPr>
          <w:rFonts w:asciiTheme="minorHAnsi" w:hAnsiTheme="minorHAnsi" w:cstheme="minorHAnsi"/>
          <w:sz w:val="24"/>
          <w:szCs w:val="24"/>
          <w:lang w:val="pt-BR"/>
        </w:rPr>
        <w:t>bao gồm:</w:t>
      </w:r>
    </w:p>
    <w:p w14:paraId="1947CC80" w14:textId="6D48CD1C" w:rsidR="00D30E9D" w:rsidRPr="006C26E1" w:rsidRDefault="00D30E9D" w:rsidP="0087197B">
      <w:pPr>
        <w:numPr>
          <w:ilvl w:val="0"/>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(1) Logo kênh</w:t>
      </w:r>
      <w:r w:rsidR="00271713" w:rsidRPr="006C26E1">
        <w:rPr>
          <w:rFonts w:asciiTheme="minorHAnsi" w:hAnsiTheme="minorHAnsi" w:cstheme="minorHAnsi"/>
          <w:sz w:val="24"/>
          <w:szCs w:val="24"/>
          <w:lang w:val="pt-BR"/>
        </w:rPr>
        <w:t>. Trong đó:</w:t>
      </w:r>
    </w:p>
    <w:p w14:paraId="75D4FE97" w14:textId="734CB551" w:rsidR="593EFDDA" w:rsidRPr="006C26E1" w:rsidRDefault="593EFDDA" w:rsidP="0087197B">
      <w:pPr>
        <w:pStyle w:val="ListParagraph"/>
        <w:numPr>
          <w:ilvl w:val="1"/>
          <w:numId w:val="45"/>
        </w:numPr>
        <w:rPr>
          <w:rFonts w:asciiTheme="minorHAnsi" w:hAnsiTheme="minorHAnsi" w:cstheme="minorHAnsi"/>
          <w:sz w:val="24"/>
          <w:szCs w:val="24"/>
        </w:rPr>
      </w:pPr>
      <w:r w:rsidRPr="006C26E1">
        <w:rPr>
          <w:rFonts w:asciiTheme="minorHAnsi" w:eastAsia="Calibri" w:hAnsiTheme="minorHAnsi" w:cstheme="minorHAnsi"/>
          <w:sz w:val="24"/>
          <w:szCs w:val="24"/>
        </w:rPr>
        <w:t xml:space="preserve">Chọn xem lịch phát sóng của 1 kênh bằng cách nhấn vào logo </w:t>
      </w:r>
      <w:r w:rsidR="754F9E18" w:rsidRPr="006C26E1">
        <w:rPr>
          <w:rFonts w:asciiTheme="minorHAnsi" w:eastAsia="Calibri" w:hAnsiTheme="minorHAnsi" w:cstheme="minorHAnsi"/>
          <w:sz w:val="24"/>
          <w:szCs w:val="24"/>
        </w:rPr>
        <w:t xml:space="preserve">của </w:t>
      </w:r>
      <w:r w:rsidRPr="006C26E1">
        <w:rPr>
          <w:rFonts w:asciiTheme="minorHAnsi" w:eastAsia="Calibri" w:hAnsiTheme="minorHAnsi" w:cstheme="minorHAnsi"/>
          <w:sz w:val="24"/>
          <w:szCs w:val="24"/>
        </w:rPr>
        <w:t xml:space="preserve">kênh đó. </w:t>
      </w:r>
    </w:p>
    <w:p w14:paraId="4936D6FB" w14:textId="5F9079C7" w:rsidR="492E3526" w:rsidRPr="006C26E1" w:rsidRDefault="492E3526" w:rsidP="0087197B">
      <w:pPr>
        <w:pStyle w:val="ListParagraph"/>
        <w:numPr>
          <w:ilvl w:val="1"/>
          <w:numId w:val="45"/>
        </w:numPr>
        <w:rPr>
          <w:rFonts w:asciiTheme="minorHAnsi" w:hAnsiTheme="minorHAnsi" w:cstheme="minorHAnsi"/>
          <w:sz w:val="24"/>
          <w:szCs w:val="24"/>
        </w:rPr>
      </w:pPr>
      <w:r w:rsidRPr="006C26E1">
        <w:rPr>
          <w:rFonts w:asciiTheme="minorHAnsi" w:eastAsia="Calibri" w:hAnsiTheme="minorHAnsi" w:cstheme="minorHAnsi"/>
          <w:sz w:val="24"/>
          <w:szCs w:val="24"/>
        </w:rPr>
        <w:t>Nhấn logo kênh không có tính năng chuyển kênh</w:t>
      </w:r>
    </w:p>
    <w:p w14:paraId="22455902" w14:textId="21AC23BC" w:rsidR="00D30E9D" w:rsidRPr="006C26E1" w:rsidRDefault="00D30E9D" w:rsidP="0087197B">
      <w:pPr>
        <w:numPr>
          <w:ilvl w:val="0"/>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Icon caret down khi nhấn vào sẽ hiển thị </w:t>
      </w:r>
      <w:r w:rsidR="00257A3C" w:rsidRPr="006C26E1">
        <w:rPr>
          <w:rFonts w:asciiTheme="minorHAnsi" w:hAnsiTheme="minorHAnsi" w:cstheme="minorHAnsi"/>
          <w:sz w:val="24"/>
          <w:szCs w:val="24"/>
          <w:lang w:val="pt-BR"/>
        </w:rPr>
        <w:t>các ngày có lịch phát sóng</w:t>
      </w:r>
      <w:ins w:id="3780" w:author="Windows User" w:date="2019-04-05T17:11:00Z">
        <w:r w:rsidR="00442C6D">
          <w:rPr>
            <w:rFonts w:asciiTheme="minorHAnsi" w:hAnsiTheme="minorHAnsi" w:cstheme="minorHAnsi"/>
            <w:sz w:val="24"/>
            <w:szCs w:val="24"/>
            <w:lang w:val="pt-BR"/>
          </w:rPr>
          <w:t xml:space="preserve"> (today </w:t>
        </w:r>
        <w:r w:rsidR="00442C6D">
          <w:rPr>
            <w:rFonts w:asciiTheme="minorHAnsi" w:hAnsiTheme="minorHAnsi" w:cstheme="minorHAnsi"/>
            <w:sz w:val="24"/>
            <w:szCs w:val="24"/>
            <w:lang w:val="pt-BR"/>
          </w:rPr>
          <w:sym w:font="Symbol" w:char="F0B1"/>
        </w:r>
        <w:r w:rsidR="00442C6D">
          <w:rPr>
            <w:rFonts w:asciiTheme="minorHAnsi" w:hAnsiTheme="minorHAnsi" w:cstheme="minorHAnsi"/>
            <w:sz w:val="24"/>
            <w:szCs w:val="24"/>
            <w:lang w:val="pt-BR"/>
          </w:rPr>
          <w:t xml:space="preserve"> 2 ngày)  </w:t>
        </w:r>
      </w:ins>
      <w:del w:id="3781" w:author="Windows User" w:date="2019-04-05T17:11:00Z">
        <w:r w:rsidRPr="006C26E1" w:rsidDel="00442C6D">
          <w:rPr>
            <w:rFonts w:asciiTheme="minorHAnsi" w:hAnsiTheme="minorHAnsi" w:cstheme="minorHAnsi"/>
            <w:sz w:val="24"/>
            <w:szCs w:val="24"/>
            <w:lang w:val="pt-BR"/>
          </w:rPr>
          <w:delText xml:space="preserve"> </w:delText>
        </w:r>
      </w:del>
      <w:r w:rsidRPr="006C26E1">
        <w:rPr>
          <w:rFonts w:asciiTheme="minorHAnsi" w:hAnsiTheme="minorHAnsi" w:cstheme="minorHAnsi"/>
          <w:sz w:val="24"/>
          <w:szCs w:val="24"/>
          <w:lang w:val="pt-BR"/>
        </w:rPr>
        <w:t>của kênh đó.</w:t>
      </w:r>
      <w:r w:rsidR="00C82C57" w:rsidRPr="006C26E1">
        <w:rPr>
          <w:rFonts w:asciiTheme="minorHAnsi" w:hAnsiTheme="minorHAnsi" w:cstheme="minorHAnsi"/>
          <w:sz w:val="24"/>
          <w:szCs w:val="24"/>
          <w:lang w:val="pt-BR"/>
        </w:rPr>
        <w:t xml:space="preserve"> </w:t>
      </w:r>
      <w:r w:rsidR="00257A3C" w:rsidRPr="006C26E1">
        <w:rPr>
          <w:rFonts w:asciiTheme="minorHAnsi" w:hAnsiTheme="minorHAnsi" w:cstheme="minorHAnsi"/>
          <w:sz w:val="24"/>
          <w:szCs w:val="24"/>
          <w:lang w:val="pt-BR"/>
        </w:rPr>
        <w:t>Format</w:t>
      </w:r>
      <w:r w:rsidR="00C82C57" w:rsidRPr="006C26E1">
        <w:rPr>
          <w:rFonts w:asciiTheme="minorHAnsi" w:hAnsiTheme="minorHAnsi" w:cstheme="minorHAnsi"/>
          <w:sz w:val="24"/>
          <w:szCs w:val="24"/>
          <w:lang w:val="pt-BR"/>
        </w:rPr>
        <w:t>:</w:t>
      </w:r>
      <w:r w:rsidRPr="006C26E1">
        <w:rPr>
          <w:rFonts w:asciiTheme="minorHAnsi" w:hAnsiTheme="minorHAnsi" w:cstheme="minorHAnsi"/>
          <w:sz w:val="24"/>
          <w:szCs w:val="24"/>
          <w:lang w:val="pt-BR"/>
        </w:rPr>
        <w:t xml:space="preserve"> </w:t>
      </w:r>
      <w:r w:rsidR="00257A3C" w:rsidRPr="006C26E1">
        <w:rPr>
          <w:rFonts w:asciiTheme="minorHAnsi" w:hAnsiTheme="minorHAnsi" w:cstheme="minorHAnsi"/>
          <w:sz w:val="24"/>
          <w:szCs w:val="24"/>
          <w:lang w:val="pt-BR"/>
        </w:rPr>
        <w:t>T</w:t>
      </w:r>
      <w:r w:rsidRPr="006C26E1">
        <w:rPr>
          <w:rFonts w:asciiTheme="minorHAnsi" w:hAnsiTheme="minorHAnsi" w:cstheme="minorHAnsi"/>
          <w:sz w:val="24"/>
          <w:szCs w:val="24"/>
          <w:lang w:val="pt-BR"/>
        </w:rPr>
        <w:t xml:space="preserve">hứ, DD/MM/YYYY (VD: Thứ hai, 22/02/2019). Sau khi chọn ngày sẽ tự động load lịch phát sóng vào ngày đó. </w:t>
      </w:r>
    </w:p>
    <w:p w14:paraId="03B0E945" w14:textId="0575FC9A" w:rsidR="00D30E9D" w:rsidRPr="006C26E1" w:rsidRDefault="00306AAC" w:rsidP="0087197B">
      <w:pPr>
        <w:numPr>
          <w:ilvl w:val="1"/>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K</w:t>
      </w:r>
      <w:r w:rsidR="00D30E9D" w:rsidRPr="006C26E1">
        <w:rPr>
          <w:rFonts w:asciiTheme="minorHAnsi" w:hAnsiTheme="minorHAnsi" w:cstheme="minorHAnsi"/>
          <w:sz w:val="24"/>
          <w:szCs w:val="24"/>
          <w:lang w:val="pt-BR"/>
        </w:rPr>
        <w:t xml:space="preserve">ênh có timeshift 48h hoặc timeshift 24h (theo </w:t>
      </w:r>
      <w:r w:rsidR="002F027E" w:rsidRPr="006C26E1">
        <w:rPr>
          <w:rFonts w:asciiTheme="minorHAnsi" w:hAnsiTheme="minorHAnsi" w:cstheme="minorHAnsi"/>
          <w:sz w:val="24"/>
          <w:szCs w:val="24"/>
          <w:lang w:val="pt-BR"/>
        </w:rPr>
        <w:t>back-end trả về</w:t>
      </w:r>
      <w:r w:rsidR="00D30E9D" w:rsidRPr="006C26E1">
        <w:rPr>
          <w:rFonts w:asciiTheme="minorHAnsi" w:hAnsiTheme="minorHAnsi" w:cstheme="minorHAnsi"/>
          <w:sz w:val="24"/>
          <w:szCs w:val="24"/>
          <w:lang w:val="pt-BR"/>
        </w:rPr>
        <w:t>).</w:t>
      </w:r>
    </w:p>
    <w:p w14:paraId="7A469B15" w14:textId="77777777" w:rsidR="00442C6D" w:rsidRDefault="00442C6D" w:rsidP="00442C6D">
      <w:pPr>
        <w:numPr>
          <w:ilvl w:val="1"/>
          <w:numId w:val="45"/>
        </w:numPr>
        <w:contextualSpacing/>
        <w:jc w:val="both"/>
        <w:rPr>
          <w:ins w:id="3782" w:author="Windows User" w:date="2019-04-05T17:12:00Z"/>
          <w:rFonts w:asciiTheme="minorHAnsi" w:hAnsiTheme="minorHAnsi" w:cstheme="minorHAnsi"/>
          <w:sz w:val="24"/>
          <w:szCs w:val="24"/>
          <w:lang w:val="pt-BR"/>
        </w:rPr>
      </w:pPr>
      <w:ins w:id="3783" w:author="Windows User" w:date="2019-04-05T17:12:00Z">
        <w:r>
          <w:rPr>
            <w:rFonts w:asciiTheme="minorHAnsi" w:hAnsiTheme="minorHAnsi" w:cstheme="minorHAnsi"/>
            <w:sz w:val="24"/>
            <w:szCs w:val="24"/>
            <w:lang w:val="pt-BR"/>
          </w:rPr>
          <w:lastRenderedPageBreak/>
          <w:t>Ngày không có lịch phát sóng sẽ để trống danh sách chương trình</w:t>
        </w:r>
      </w:ins>
    </w:p>
    <w:p w14:paraId="6B506552" w14:textId="02911F8C" w:rsidR="00D30E9D" w:rsidRPr="006C26E1" w:rsidRDefault="004268C6" w:rsidP="0087197B">
      <w:pPr>
        <w:numPr>
          <w:ilvl w:val="1"/>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K</w:t>
      </w:r>
      <w:r w:rsidR="002F027E" w:rsidRPr="006C26E1">
        <w:rPr>
          <w:rFonts w:asciiTheme="minorHAnsi" w:hAnsiTheme="minorHAnsi" w:cstheme="minorHAnsi"/>
          <w:sz w:val="24"/>
          <w:szCs w:val="24"/>
          <w:lang w:val="pt-BR"/>
        </w:rPr>
        <w:t>ênh không có lịch phát sóng sẽ để trống với trạng thái đang cập nhật</w:t>
      </w:r>
    </w:p>
    <w:p w14:paraId="6BDFDFC2" w14:textId="77777777" w:rsidR="004268C6" w:rsidRPr="006C26E1" w:rsidRDefault="004E101C" w:rsidP="0087197B">
      <w:pPr>
        <w:ind w:left="1440"/>
        <w:contextualSpacing/>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0BF8ACB2" wp14:editId="07777777">
            <wp:extent cx="2404872" cy="4901184"/>
            <wp:effectExtent l="0" t="0" r="0" b="0"/>
            <wp:docPr id="102" name="Picture 102" descr="C:\Users\YenNH16\Downloads\SECOND SCREEN\Mockup\TV\TV-Lich-phat-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TV\TV-Lich-phat-son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5CEDD4A7" w14:textId="77777777" w:rsidR="002F027E" w:rsidRPr="006C26E1" w:rsidRDefault="00B139F8" w:rsidP="0087197B">
      <w:pPr>
        <w:ind w:left="1440"/>
        <w:contextualSpacing/>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Trang thái k</w:t>
      </w:r>
      <w:r w:rsidR="004268C6" w:rsidRPr="006C26E1">
        <w:rPr>
          <w:rFonts w:asciiTheme="minorHAnsi" w:hAnsiTheme="minorHAnsi" w:cstheme="minorHAnsi"/>
          <w:i/>
          <w:sz w:val="24"/>
          <w:szCs w:val="24"/>
          <w:lang w:val="pt-BR"/>
        </w:rPr>
        <w:t>ênh không có lịch phát sóng</w:t>
      </w:r>
    </w:p>
    <w:p w14:paraId="41F9AE5E" w14:textId="66E5EA28" w:rsidR="00E21E9E" w:rsidRPr="006C26E1" w:rsidRDefault="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(5) Chương trình ở chế độ disable là những chương trình không có timeshift hoặc chưa đến giờ phát sóng.</w:t>
      </w:r>
      <w:r w:rsidR="00E21E9E" w:rsidRPr="006C26E1">
        <w:rPr>
          <w:rFonts w:asciiTheme="minorHAnsi" w:hAnsiTheme="minorHAnsi" w:cstheme="minorHAnsi"/>
          <w:sz w:val="24"/>
          <w:szCs w:val="24"/>
          <w:lang w:val="pt-BR"/>
        </w:rPr>
        <w:t xml:space="preserve"> </w:t>
      </w:r>
    </w:p>
    <w:p w14:paraId="34D5B804" w14:textId="4236FB67" w:rsidR="00E21E9E" w:rsidRPr="00A84EF4" w:rsidRDefault="00D30E9D" w:rsidP="00A84EF4">
      <w:pPr>
        <w:numPr>
          <w:ilvl w:val="0"/>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(6) Chương trình ở chế độ </w:t>
      </w:r>
      <w:r w:rsidR="00E21E9E" w:rsidRPr="006C26E1">
        <w:rPr>
          <w:rFonts w:asciiTheme="minorHAnsi" w:hAnsiTheme="minorHAnsi" w:cstheme="minorHAnsi"/>
          <w:sz w:val="24"/>
          <w:szCs w:val="24"/>
          <w:lang w:val="pt-BR"/>
        </w:rPr>
        <w:t xml:space="preserve">enable (clickable) </w:t>
      </w:r>
      <w:r w:rsidRPr="006C26E1">
        <w:rPr>
          <w:rFonts w:asciiTheme="minorHAnsi" w:hAnsiTheme="minorHAnsi" w:cstheme="minorHAnsi"/>
          <w:sz w:val="24"/>
          <w:szCs w:val="24"/>
          <w:lang w:val="pt-BR"/>
        </w:rPr>
        <w:t>là những chương trình</w:t>
      </w:r>
      <w:r w:rsidR="00E21E9E" w:rsidRPr="006C26E1">
        <w:rPr>
          <w:rFonts w:asciiTheme="minorHAnsi" w:hAnsiTheme="minorHAnsi" w:cstheme="minorHAnsi"/>
          <w:sz w:val="24"/>
          <w:szCs w:val="24"/>
          <w:lang w:val="pt-BR"/>
        </w:rPr>
        <w:t xml:space="preserve"> đã</w:t>
      </w:r>
      <w:r w:rsidRPr="006C26E1">
        <w:rPr>
          <w:rFonts w:asciiTheme="minorHAnsi" w:hAnsiTheme="minorHAnsi" w:cstheme="minorHAnsi"/>
          <w:sz w:val="24"/>
          <w:szCs w:val="24"/>
          <w:lang w:val="pt-BR"/>
        </w:rPr>
        <w:t xml:space="preserve"> có timeshift.</w:t>
      </w:r>
      <w:r w:rsidR="00E21E9E" w:rsidRPr="006C26E1">
        <w:rPr>
          <w:rFonts w:asciiTheme="minorHAnsi" w:hAnsiTheme="minorHAnsi" w:cstheme="minorHAnsi"/>
          <w:sz w:val="24"/>
          <w:szCs w:val="24"/>
          <w:lang w:val="pt-BR"/>
        </w:rPr>
        <w:t xml:space="preserve"> Người dùng có thể nhấn chọn phát một chương trình (ở chế độ enable) ở trên lịch phát sóng của kênh đó</w:t>
      </w:r>
      <w:r w:rsidR="0041191C" w:rsidRPr="006C26E1">
        <w:rPr>
          <w:rFonts w:asciiTheme="minorHAnsi" w:hAnsiTheme="minorHAnsi" w:cstheme="minorHAnsi"/>
          <w:sz w:val="24"/>
          <w:szCs w:val="24"/>
          <w:lang w:val="pt-BR"/>
        </w:rPr>
        <w:t>.</w:t>
      </w:r>
      <w:r w:rsidR="001F2F55" w:rsidRPr="006C26E1">
        <w:rPr>
          <w:rFonts w:asciiTheme="minorHAnsi" w:hAnsiTheme="minorHAnsi" w:cstheme="minorHAnsi"/>
          <w:sz w:val="24"/>
          <w:szCs w:val="24"/>
          <w:lang w:val="pt-BR"/>
        </w:rPr>
        <w:t xml:space="preserve"> Khi đó, </w:t>
      </w:r>
      <w:r w:rsidR="00051B86" w:rsidRPr="006C26E1">
        <w:rPr>
          <w:rFonts w:asciiTheme="minorHAnsi" w:hAnsiTheme="minorHAnsi" w:cstheme="minorHAnsi"/>
          <w:sz w:val="24"/>
          <w:szCs w:val="24"/>
          <w:lang w:val="pt-BR"/>
        </w:rPr>
        <w:t>highlight chương trình được chọn phát và bỏ highlight ở chương trình “live”.</w:t>
      </w:r>
    </w:p>
    <w:p w14:paraId="065F930E" w14:textId="77777777"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(7) Thời gian bắt đầu chương trình: HH:MM (VD: 08:48)</w:t>
      </w:r>
    </w:p>
    <w:p w14:paraId="39D2D40C" w14:textId="4A65114C" w:rsidR="00D30E9D" w:rsidRPr="006C26E1" w:rsidRDefault="00D30E9D" w:rsidP="0087197B">
      <w:pPr>
        <w:numPr>
          <w:ilvl w:val="0"/>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(8) Live: để chỉ những chương trình đang diễn ra ở thời điểm hiện tại (theo </w:t>
      </w:r>
      <w:r w:rsidR="00F43129" w:rsidRPr="006C26E1">
        <w:rPr>
          <w:rFonts w:asciiTheme="minorHAnsi" w:hAnsiTheme="minorHAnsi" w:cstheme="minorHAnsi"/>
          <w:sz w:val="24"/>
          <w:szCs w:val="24"/>
          <w:lang w:val="pt-BR"/>
        </w:rPr>
        <w:t>back-end trả về</w:t>
      </w:r>
      <w:r w:rsidRPr="006C26E1">
        <w:rPr>
          <w:rFonts w:asciiTheme="minorHAnsi" w:hAnsiTheme="minorHAnsi" w:cstheme="minorHAnsi"/>
          <w:sz w:val="24"/>
          <w:szCs w:val="24"/>
          <w:lang w:val="pt-BR"/>
        </w:rPr>
        <w:t>).</w:t>
      </w:r>
    </w:p>
    <w:p w14:paraId="1B6E76AF" w14:textId="77777777" w:rsidR="00E46C98" w:rsidRPr="006C26E1" w:rsidRDefault="00E46C98" w:rsidP="00E46C98">
      <w:pPr>
        <w:numPr>
          <w:ilvl w:val="0"/>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Kênh đã được người dùng nhấn chọn tại Danh sách kênh (phần Tất cả) sẽ hiển thị ở vị trí đầu tiên, còn lại các kênh được sắp xếp như thứ tự đã định. Các kênh hiển thị từ trên xuống theo thứ tự trong mục Danh sách kênh. Trong đó, mỗi lần chọn kênh: </w:t>
      </w:r>
    </w:p>
    <w:p w14:paraId="77CBD6D0" w14:textId="77777777" w:rsidR="00E46C98" w:rsidRPr="006C26E1" w:rsidRDefault="00E46C98" w:rsidP="00E46C98">
      <w:pPr>
        <w:numPr>
          <w:ilvl w:val="1"/>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Kênh đó sẽ được duplicated và hiển thị ở vị trí đầu tiên</w:t>
      </w:r>
    </w:p>
    <w:p w14:paraId="61FCCF17" w14:textId="77777777" w:rsidR="00E46C98" w:rsidRDefault="00E46C98" w:rsidP="00E46C98">
      <w:pPr>
        <w:numPr>
          <w:ilvl w:val="1"/>
          <w:numId w:val="45"/>
        </w:numPr>
        <w:contextualSpacing/>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Lịch phát sóng tương ứng của kênh đó được đổi màu luân phiên (phase này đang là 3 màu).</w:t>
      </w:r>
    </w:p>
    <w:p w14:paraId="3AA183FE" w14:textId="77777777" w:rsidR="00E46C98" w:rsidRDefault="00E46C98" w:rsidP="00E46C98">
      <w:pPr>
        <w:numPr>
          <w:ilvl w:val="0"/>
          <w:numId w:val="45"/>
        </w:numPr>
        <w:contextualSpacing/>
        <w:jc w:val="both"/>
        <w:rPr>
          <w:rFonts w:asciiTheme="minorHAnsi" w:hAnsiTheme="minorHAnsi" w:cstheme="minorHAnsi"/>
          <w:sz w:val="24"/>
          <w:szCs w:val="24"/>
          <w:lang w:val="pt-BR"/>
        </w:rPr>
      </w:pPr>
      <w:r>
        <w:rPr>
          <w:rFonts w:asciiTheme="minorHAnsi" w:hAnsiTheme="minorHAnsi" w:cstheme="minorHAnsi"/>
          <w:sz w:val="24"/>
          <w:szCs w:val="24"/>
          <w:lang w:val="pt-BR"/>
        </w:rPr>
        <w:t xml:space="preserve">Người dùng chọn xem lại một chương trình, khi play hết chương trình đó, sẽ tự động chuyển sang play chương trình ngay sau đó trên lịch phát sóng. Đặc biệt, nếu tự động chuyển sang chương trình tiếp theo là chương trình “Live”, sẽ tự động play chương trình “Live” từ đầu (play từ đầu thanh thời gian). </w:t>
      </w:r>
    </w:p>
    <w:p w14:paraId="61516A8F" w14:textId="77777777" w:rsidR="00E46C98" w:rsidRDefault="00E46C98" w:rsidP="00E46C98">
      <w:pPr>
        <w:numPr>
          <w:ilvl w:val="0"/>
          <w:numId w:val="45"/>
        </w:numPr>
        <w:contextualSpacing/>
        <w:jc w:val="both"/>
        <w:rPr>
          <w:rFonts w:asciiTheme="minorHAnsi" w:hAnsiTheme="minorHAnsi" w:cstheme="minorHAnsi"/>
          <w:sz w:val="24"/>
          <w:szCs w:val="24"/>
          <w:lang w:val="pt-BR"/>
        </w:rPr>
      </w:pPr>
      <w:r>
        <w:rPr>
          <w:rFonts w:asciiTheme="minorHAnsi" w:hAnsiTheme="minorHAnsi" w:cstheme="minorHAnsi"/>
          <w:sz w:val="24"/>
          <w:szCs w:val="24"/>
          <w:lang w:val="pt-BR"/>
        </w:rPr>
        <w:t>Tuy nhiên, nếu người dùng chủ động ấn chọn xem chương trình “Live”, sẽ play chương trình đó tại thời điểm hiện tại (play đúng tại thời điểm hiện tại của thanh thời gian)</w:t>
      </w:r>
    </w:p>
    <w:p w14:paraId="0B71CE23" w14:textId="77777777" w:rsidR="00E46C98" w:rsidRPr="006C26E1" w:rsidRDefault="00E46C98" w:rsidP="00E46C98">
      <w:pPr>
        <w:numPr>
          <w:ilvl w:val="0"/>
          <w:numId w:val="45"/>
        </w:numPr>
        <w:contextualSpacing/>
        <w:jc w:val="both"/>
        <w:rPr>
          <w:rFonts w:asciiTheme="minorHAnsi" w:hAnsiTheme="minorHAnsi" w:cstheme="minorHAnsi"/>
          <w:sz w:val="24"/>
          <w:szCs w:val="24"/>
          <w:lang w:val="pt-BR"/>
        </w:rPr>
      </w:pPr>
      <w:r>
        <w:rPr>
          <w:rFonts w:asciiTheme="minorHAnsi" w:hAnsiTheme="minorHAnsi" w:cstheme="minorHAnsi"/>
          <w:sz w:val="24"/>
          <w:szCs w:val="24"/>
          <w:lang w:val="pt-BR"/>
        </w:rPr>
        <w:t>Nếu người dùng đang chọn xem lại một chương trình và chọn tab “Danh sách kênh”, kênh đang phát trên player sẽ được focus. Tại tab “Danh sách kênh” khi người dùng nhấn chọn lại đúng kênh đó 1 lần nữa, phát kênh đó tại thời điểm hiện tại.</w:t>
      </w:r>
    </w:p>
    <w:p w14:paraId="0E6603F1" w14:textId="1C208F97" w:rsidR="00D30E9D" w:rsidRPr="006C26E1" w:rsidRDefault="00D30E9D" w:rsidP="0087197B">
      <w:pPr>
        <w:pStyle w:val="Heading3"/>
        <w:rPr>
          <w:rFonts w:asciiTheme="minorHAnsi" w:hAnsiTheme="minorHAnsi" w:cstheme="minorHAnsi"/>
          <w:bCs w:val="0"/>
          <w:sz w:val="24"/>
          <w:lang w:val="pt-BR"/>
        </w:rPr>
      </w:pPr>
      <w:bookmarkStart w:id="3784" w:name="_Toc4169092"/>
      <w:bookmarkStart w:id="3785" w:name="_Toc4169093"/>
      <w:bookmarkStart w:id="3786" w:name="_Toc4169094"/>
      <w:bookmarkStart w:id="3787" w:name="_Toc4169095"/>
      <w:bookmarkStart w:id="3788" w:name="_Toc4169096"/>
      <w:bookmarkStart w:id="3789" w:name="_Toc2781512"/>
      <w:bookmarkStart w:id="3790" w:name="_Toc2781513"/>
      <w:bookmarkStart w:id="3791" w:name="_Toc2781514"/>
      <w:bookmarkStart w:id="3792" w:name="_Toc2781515"/>
      <w:bookmarkStart w:id="3793" w:name="_Toc2781516"/>
      <w:bookmarkStart w:id="3794" w:name="_Toc2781518"/>
      <w:bookmarkStart w:id="3795" w:name="_Toc5382257"/>
      <w:bookmarkEnd w:id="3784"/>
      <w:bookmarkEnd w:id="3785"/>
      <w:bookmarkEnd w:id="3786"/>
      <w:bookmarkEnd w:id="3787"/>
      <w:bookmarkEnd w:id="3788"/>
      <w:bookmarkEnd w:id="3789"/>
      <w:bookmarkEnd w:id="3790"/>
      <w:bookmarkEnd w:id="3791"/>
      <w:bookmarkEnd w:id="3792"/>
      <w:bookmarkEnd w:id="3793"/>
      <w:bookmarkEnd w:id="3794"/>
      <w:r w:rsidRPr="006C26E1">
        <w:rPr>
          <w:rFonts w:asciiTheme="minorHAnsi" w:hAnsiTheme="minorHAnsi" w:cstheme="minorHAnsi"/>
          <w:sz w:val="24"/>
          <w:lang w:val="pt-BR"/>
        </w:rPr>
        <w:t>Player TV in fullscreen mode</w:t>
      </w:r>
      <w:bookmarkEnd w:id="3795"/>
    </w:p>
    <w:p w14:paraId="100C5B58" w14:textId="205E4C80" w:rsidR="00D30E9D" w:rsidRPr="006C26E1" w:rsidRDefault="00A938A9" w:rsidP="00D30E9D">
      <w:pPr>
        <w:keepNext/>
        <w:rPr>
          <w:rFonts w:asciiTheme="minorHAnsi" w:hAnsiTheme="minorHAnsi" w:cstheme="minorHAnsi"/>
          <w:sz w:val="24"/>
          <w:szCs w:val="24"/>
        </w:rPr>
      </w:pPr>
      <w:r w:rsidRPr="006C26E1">
        <w:rPr>
          <w:rFonts w:asciiTheme="minorHAnsi" w:eastAsia="Times New Roman" w:hAnsiTheme="minorHAnsi" w:cstheme="minorHAnsi"/>
          <w:snapToGrid w:val="0"/>
          <w:color w:val="000000"/>
          <w:w w:val="0"/>
          <w:sz w:val="24"/>
          <w:szCs w:val="24"/>
          <w:bdr w:val="none" w:sz="0" w:space="0" w:color="000000"/>
          <w:shd w:val="clear" w:color="000000" w:fill="000000"/>
          <w:lang w:val="x-none" w:eastAsia="x-none" w:bidi="x-none"/>
        </w:rPr>
        <w:t xml:space="preserve"> </w:t>
      </w:r>
      <w:r w:rsidR="00E240EE" w:rsidRPr="00CC35EC">
        <w:rPr>
          <w:rFonts w:asciiTheme="minorHAnsi" w:eastAsia="Times New Roman" w:hAnsiTheme="minorHAnsi" w:cstheme="minorHAnsi"/>
          <w:noProof/>
          <w:snapToGrid w:val="0"/>
          <w:color w:val="000000"/>
          <w:w w:val="0"/>
          <w:sz w:val="24"/>
          <w:szCs w:val="24"/>
          <w:u w:color="000000"/>
          <w:bdr w:val="none" w:sz="0" w:space="0" w:color="000000"/>
          <w:shd w:val="clear" w:color="000000" w:fill="000000"/>
        </w:rPr>
        <w:drawing>
          <wp:inline distT="0" distB="0" distL="0" distR="0" wp14:anchorId="392A8754" wp14:editId="07777777">
            <wp:extent cx="5943600" cy="2975228"/>
            <wp:effectExtent l="0" t="0" r="0" b="0"/>
            <wp:docPr id="174" name="Picture 174" descr="C:\Users\YenNH16\Downloads\SECOND SCREEN\Mockup\TV\TV-Fullscreen_L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nNH16\Downloads\SECOND SCREEN\Mockup\TV\TV-Fullscreen_Liv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975228"/>
                    </a:xfrm>
                    <a:prstGeom prst="rect">
                      <a:avLst/>
                    </a:prstGeom>
                    <a:noFill/>
                    <a:ln>
                      <a:noFill/>
                    </a:ln>
                  </pic:spPr>
                </pic:pic>
              </a:graphicData>
            </a:graphic>
          </wp:inline>
        </w:drawing>
      </w:r>
    </w:p>
    <w:p w14:paraId="27FCE84E" w14:textId="527AF902"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21</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Player truyền hình fullscreen</w:t>
      </w:r>
    </w:p>
    <w:p w14:paraId="730E5876" w14:textId="77777777"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(1) Nhấn vào icon để chuyển player về chế độ portrait</w:t>
      </w:r>
    </w:p>
    <w:p w14:paraId="7AC97D2D" w14:textId="77777777"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(2) Cast to TV</w:t>
      </w:r>
    </w:p>
    <w:p w14:paraId="4BD83538" w14:textId="70F0D99A"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(3) </w:t>
      </w:r>
      <w:r w:rsidR="00E22E90" w:rsidRPr="006C26E1">
        <w:rPr>
          <w:rFonts w:asciiTheme="minorHAnsi" w:hAnsiTheme="minorHAnsi" w:cstheme="minorHAnsi"/>
          <w:sz w:val="24"/>
          <w:szCs w:val="24"/>
          <w:lang w:val="pt-BR"/>
        </w:rPr>
        <w:t>Bật danh sách Chọn kênh</w:t>
      </w:r>
      <w:r w:rsidR="007A5C99" w:rsidRPr="006C26E1">
        <w:rPr>
          <w:rFonts w:asciiTheme="minorHAnsi" w:hAnsiTheme="minorHAnsi" w:cstheme="minorHAnsi"/>
          <w:sz w:val="24"/>
          <w:szCs w:val="24"/>
          <w:lang w:val="pt-BR"/>
        </w:rPr>
        <w:t xml:space="preserve"> (xem thêm 2.10.4.1)</w:t>
      </w:r>
    </w:p>
    <w:p w14:paraId="43017598" w14:textId="77777777"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(4) Lịch phát sóng</w:t>
      </w:r>
    </w:p>
    <w:p w14:paraId="45BB0693" w14:textId="77777777"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(5) Chuyển player về chế độ portrait</w:t>
      </w:r>
    </w:p>
    <w:p w14:paraId="41955C42" w14:textId="15E6A403" w:rsidR="00D30E9D" w:rsidRPr="006C26E1" w:rsidRDefault="00D30E9D" w:rsidP="00D30E9D">
      <w:pPr>
        <w:keepNext/>
        <w:keepLines/>
        <w:numPr>
          <w:ilvl w:val="3"/>
          <w:numId w:val="34"/>
        </w:numPr>
        <w:spacing w:before="240" w:after="240"/>
        <w:ind w:left="1710" w:hanging="1080"/>
        <w:outlineLvl w:val="3"/>
        <w:rPr>
          <w:rFonts w:asciiTheme="minorHAnsi" w:eastAsiaTheme="majorEastAsia" w:hAnsiTheme="minorHAnsi" w:cstheme="minorHAnsi"/>
          <w:bCs/>
          <w:i/>
          <w:iCs/>
          <w:color w:val="006BA6"/>
          <w:sz w:val="24"/>
          <w:szCs w:val="24"/>
          <w:lang w:val="pt-BR"/>
        </w:rPr>
      </w:pPr>
      <w:r w:rsidRPr="006C26E1">
        <w:rPr>
          <w:rFonts w:asciiTheme="minorHAnsi" w:eastAsiaTheme="majorEastAsia" w:hAnsiTheme="minorHAnsi" w:cstheme="minorHAnsi"/>
          <w:bCs/>
          <w:i/>
          <w:iCs/>
          <w:color w:val="006BA6"/>
          <w:sz w:val="24"/>
          <w:szCs w:val="24"/>
          <w:lang w:val="pt-BR"/>
        </w:rPr>
        <w:t xml:space="preserve">Danh sách </w:t>
      </w:r>
      <w:r w:rsidR="00F85B74" w:rsidRPr="006C26E1">
        <w:rPr>
          <w:rFonts w:asciiTheme="minorHAnsi" w:eastAsiaTheme="majorEastAsia" w:hAnsiTheme="minorHAnsi" w:cstheme="minorHAnsi"/>
          <w:bCs/>
          <w:i/>
          <w:iCs/>
          <w:color w:val="006BA6"/>
          <w:sz w:val="24"/>
          <w:szCs w:val="24"/>
          <w:lang w:val="pt-BR"/>
        </w:rPr>
        <w:t xml:space="preserve">Chọn </w:t>
      </w:r>
      <w:r w:rsidRPr="006C26E1">
        <w:rPr>
          <w:rFonts w:asciiTheme="minorHAnsi" w:eastAsiaTheme="majorEastAsia" w:hAnsiTheme="minorHAnsi" w:cstheme="minorHAnsi"/>
          <w:bCs/>
          <w:i/>
          <w:iCs/>
          <w:color w:val="006BA6"/>
          <w:sz w:val="24"/>
          <w:szCs w:val="24"/>
          <w:lang w:val="pt-BR"/>
        </w:rPr>
        <w:t>kênh ở chế độ fullscreen</w:t>
      </w:r>
    </w:p>
    <w:p w14:paraId="63966B72" w14:textId="77777777" w:rsidR="00D30E9D" w:rsidRPr="006C26E1" w:rsidRDefault="00D30E9D" w:rsidP="00D30E9D">
      <w:pPr>
        <w:ind w:left="720"/>
        <w:contextualSpacing/>
        <w:rPr>
          <w:rFonts w:asciiTheme="minorHAnsi" w:hAnsiTheme="minorHAnsi" w:cstheme="minorHAnsi"/>
          <w:sz w:val="24"/>
          <w:szCs w:val="24"/>
          <w:lang w:val="pt-BR"/>
        </w:rPr>
      </w:pPr>
    </w:p>
    <w:p w14:paraId="23536548" w14:textId="77777777" w:rsidR="00D30E9D" w:rsidRPr="006C26E1" w:rsidRDefault="00D30E9D" w:rsidP="00D30E9D">
      <w:pPr>
        <w:keepNext/>
        <w:ind w:left="360"/>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35D25BF3" wp14:editId="621E5331">
            <wp:extent cx="5619750" cy="28098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2809875"/>
                    </a:xfrm>
                    <a:prstGeom prst="rect">
                      <a:avLst/>
                    </a:prstGeom>
                    <a:noFill/>
                    <a:ln>
                      <a:noFill/>
                    </a:ln>
                  </pic:spPr>
                </pic:pic>
              </a:graphicData>
            </a:graphic>
          </wp:inline>
        </w:drawing>
      </w:r>
    </w:p>
    <w:p w14:paraId="13CB1037" w14:textId="52AFA275" w:rsidR="00D30E9D" w:rsidRPr="006C26E1" w:rsidRDefault="00D30E9D" w:rsidP="00D30E9D">
      <w:pPr>
        <w:spacing w:after="200" w:line="240" w:lineRule="auto"/>
        <w:rPr>
          <w:rFonts w:asciiTheme="minorHAnsi" w:hAnsiTheme="minorHAnsi" w:cstheme="minorHAnsi"/>
          <w:i/>
          <w:iCs/>
          <w:color w:val="1F497D" w:themeColor="text2"/>
          <w:sz w:val="24"/>
          <w:szCs w:val="24"/>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22</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Danh sách kênh ở chế độ fullscreen</w:t>
      </w:r>
    </w:p>
    <w:p w14:paraId="21027035" w14:textId="62D8CDB9" w:rsidR="009F7862" w:rsidRPr="006C26E1" w:rsidRDefault="009F7862" w:rsidP="009F7862">
      <w:pPr>
        <w:pStyle w:val="ListParagraph"/>
        <w:numPr>
          <w:ilvl w:val="0"/>
          <w:numId w:val="82"/>
        </w:numPr>
        <w:spacing w:after="200" w:line="240" w:lineRule="auto"/>
        <w:jc w:val="both"/>
        <w:rPr>
          <w:rFonts w:asciiTheme="minorHAnsi" w:hAnsiTheme="minorHAnsi" w:cstheme="minorHAnsi"/>
          <w:iCs/>
          <w:sz w:val="24"/>
          <w:szCs w:val="24"/>
        </w:rPr>
      </w:pPr>
      <w:r w:rsidRPr="006C26E1">
        <w:rPr>
          <w:rFonts w:asciiTheme="minorHAnsi" w:hAnsiTheme="minorHAnsi" w:cstheme="minorHAnsi"/>
          <w:iCs/>
          <w:sz w:val="24"/>
          <w:szCs w:val="24"/>
        </w:rPr>
        <w:t xml:space="preserve">(1) Button </w:t>
      </w:r>
      <w:r w:rsidR="00AA61B7" w:rsidRPr="006C26E1">
        <w:rPr>
          <w:rFonts w:asciiTheme="minorHAnsi" w:hAnsiTheme="minorHAnsi" w:cstheme="minorHAnsi"/>
          <w:iCs/>
          <w:sz w:val="24"/>
          <w:szCs w:val="24"/>
        </w:rPr>
        <w:t xml:space="preserve">“Close” </w:t>
      </w:r>
      <w:r w:rsidR="006948CF" w:rsidRPr="006C26E1">
        <w:rPr>
          <w:rFonts w:asciiTheme="minorHAnsi" w:hAnsiTheme="minorHAnsi" w:cstheme="minorHAnsi"/>
          <w:iCs/>
          <w:sz w:val="24"/>
          <w:szCs w:val="24"/>
        </w:rPr>
        <w:t>hoặc nút “back” trên thiết bị</w:t>
      </w:r>
      <w:r w:rsidRPr="006C26E1">
        <w:rPr>
          <w:rFonts w:asciiTheme="minorHAnsi" w:hAnsiTheme="minorHAnsi" w:cstheme="minorHAnsi"/>
          <w:iCs/>
          <w:sz w:val="24"/>
          <w:szCs w:val="24"/>
        </w:rPr>
        <w:t xml:space="preserve"> để đóng popup ds kênh </w:t>
      </w:r>
    </w:p>
    <w:p w14:paraId="7B7634EF" w14:textId="77777777" w:rsidR="009F7862" w:rsidRPr="006C26E1" w:rsidRDefault="009F7862" w:rsidP="009F7862">
      <w:pPr>
        <w:pStyle w:val="ListParagraph"/>
        <w:numPr>
          <w:ilvl w:val="0"/>
          <w:numId w:val="82"/>
        </w:numPr>
        <w:spacing w:after="200" w:line="240" w:lineRule="auto"/>
        <w:jc w:val="both"/>
        <w:rPr>
          <w:rFonts w:asciiTheme="minorHAnsi" w:hAnsiTheme="minorHAnsi" w:cstheme="minorHAnsi"/>
          <w:iCs/>
          <w:sz w:val="24"/>
          <w:szCs w:val="24"/>
        </w:rPr>
      </w:pPr>
      <w:r w:rsidRPr="006C26E1">
        <w:rPr>
          <w:rFonts w:asciiTheme="minorHAnsi" w:hAnsiTheme="minorHAnsi" w:cstheme="minorHAnsi"/>
          <w:iCs/>
          <w:sz w:val="24"/>
          <w:szCs w:val="24"/>
        </w:rPr>
        <w:t>(2) (3) Title: Chọn kênh</w:t>
      </w:r>
    </w:p>
    <w:p w14:paraId="57BB4073" w14:textId="325917E3" w:rsidR="009F7862" w:rsidRPr="006C26E1" w:rsidRDefault="009F7862" w:rsidP="009F7862">
      <w:pPr>
        <w:pStyle w:val="ListParagraph"/>
        <w:numPr>
          <w:ilvl w:val="0"/>
          <w:numId w:val="82"/>
        </w:numPr>
        <w:spacing w:after="200" w:line="240" w:lineRule="auto"/>
        <w:jc w:val="both"/>
        <w:rPr>
          <w:rFonts w:asciiTheme="minorHAnsi" w:hAnsiTheme="minorHAnsi" w:cstheme="minorHAnsi"/>
          <w:iCs/>
          <w:sz w:val="24"/>
          <w:szCs w:val="24"/>
        </w:rPr>
      </w:pPr>
      <w:r w:rsidRPr="006C26E1">
        <w:rPr>
          <w:rFonts w:asciiTheme="minorHAnsi" w:hAnsiTheme="minorHAnsi" w:cstheme="minorHAnsi"/>
          <w:iCs/>
          <w:sz w:val="24"/>
          <w:szCs w:val="24"/>
        </w:rPr>
        <w:t xml:space="preserve">Danh sách kênh hiển thị dạng slide ngang, row default = 1, người dùng có thể vuốt sang trái để xem thêm các kênh khác. Số kênh tối đa là </w:t>
      </w:r>
      <w:r w:rsidR="008553CE" w:rsidRPr="006C26E1">
        <w:rPr>
          <w:rFonts w:asciiTheme="minorHAnsi" w:hAnsiTheme="minorHAnsi" w:cstheme="minorHAnsi"/>
          <w:iCs/>
          <w:sz w:val="24"/>
          <w:szCs w:val="24"/>
        </w:rPr>
        <w:t>15</w:t>
      </w:r>
      <w:r w:rsidRPr="006C26E1">
        <w:rPr>
          <w:rFonts w:asciiTheme="minorHAnsi" w:hAnsiTheme="minorHAnsi" w:cstheme="minorHAnsi"/>
          <w:iCs/>
          <w:sz w:val="24"/>
          <w:szCs w:val="24"/>
        </w:rPr>
        <w:t>, tối thiểu là 7 kênh.</w:t>
      </w:r>
    </w:p>
    <w:p w14:paraId="22245C82" w14:textId="4A95654A" w:rsidR="009F7862" w:rsidRPr="006C26E1" w:rsidRDefault="009F7862">
      <w:pPr>
        <w:pStyle w:val="ListParagraph"/>
        <w:numPr>
          <w:ilvl w:val="0"/>
          <w:numId w:val="82"/>
        </w:numPr>
        <w:spacing w:after="200" w:line="240" w:lineRule="auto"/>
        <w:jc w:val="both"/>
        <w:rPr>
          <w:rFonts w:asciiTheme="minorHAnsi" w:hAnsiTheme="minorHAnsi" w:cstheme="minorHAnsi"/>
          <w:iCs/>
          <w:sz w:val="24"/>
          <w:szCs w:val="24"/>
        </w:rPr>
      </w:pPr>
      <w:r w:rsidRPr="006C26E1">
        <w:rPr>
          <w:rFonts w:asciiTheme="minorHAnsi" w:hAnsiTheme="minorHAnsi" w:cstheme="minorHAnsi"/>
          <w:iCs/>
          <w:sz w:val="24"/>
          <w:szCs w:val="24"/>
        </w:rPr>
        <w:t>Khi người dùng nhấn chọn 1 kênh</w:t>
      </w:r>
      <w:r w:rsidR="00EE7CFA" w:rsidRPr="006C26E1">
        <w:rPr>
          <w:rFonts w:asciiTheme="minorHAnsi" w:hAnsiTheme="minorHAnsi" w:cstheme="minorHAnsi"/>
          <w:iCs/>
          <w:sz w:val="24"/>
          <w:szCs w:val="24"/>
        </w:rPr>
        <w:t xml:space="preserve"> bất kỳ</w:t>
      </w:r>
      <w:r w:rsidR="00D541D3" w:rsidRPr="006C26E1">
        <w:rPr>
          <w:rFonts w:asciiTheme="minorHAnsi" w:hAnsiTheme="minorHAnsi" w:cstheme="minorHAnsi"/>
          <w:iCs/>
          <w:sz w:val="24"/>
          <w:szCs w:val="24"/>
        </w:rPr>
        <w:t>,</w:t>
      </w:r>
      <w:r w:rsidRPr="006C26E1">
        <w:rPr>
          <w:rFonts w:asciiTheme="minorHAnsi" w:hAnsiTheme="minorHAnsi" w:cstheme="minorHAnsi"/>
          <w:iCs/>
          <w:sz w:val="24"/>
          <w:szCs w:val="24"/>
        </w:rPr>
        <w:t xml:space="preserve"> danh sách</w:t>
      </w:r>
      <w:r w:rsidR="00EE7CFA" w:rsidRPr="006C26E1">
        <w:rPr>
          <w:rFonts w:asciiTheme="minorHAnsi" w:hAnsiTheme="minorHAnsi" w:cstheme="minorHAnsi"/>
          <w:iCs/>
          <w:sz w:val="24"/>
          <w:szCs w:val="24"/>
        </w:rPr>
        <w:t xml:space="preserve"> Chọn kênh</w:t>
      </w:r>
      <w:r w:rsidRPr="006C26E1">
        <w:rPr>
          <w:rFonts w:asciiTheme="minorHAnsi" w:hAnsiTheme="minorHAnsi" w:cstheme="minorHAnsi"/>
          <w:iCs/>
          <w:sz w:val="24"/>
          <w:szCs w:val="24"/>
        </w:rPr>
        <w:t xml:space="preserve"> sẽ </w:t>
      </w:r>
      <w:r w:rsidR="00EE7CFA" w:rsidRPr="006C26E1">
        <w:rPr>
          <w:rFonts w:asciiTheme="minorHAnsi" w:hAnsiTheme="minorHAnsi" w:cstheme="minorHAnsi"/>
          <w:iCs/>
          <w:sz w:val="24"/>
          <w:szCs w:val="24"/>
        </w:rPr>
        <w:t xml:space="preserve">được </w:t>
      </w:r>
      <w:r w:rsidRPr="006C26E1">
        <w:rPr>
          <w:rFonts w:asciiTheme="minorHAnsi" w:hAnsiTheme="minorHAnsi" w:cstheme="minorHAnsi"/>
          <w:iCs/>
          <w:sz w:val="24"/>
          <w:szCs w:val="24"/>
        </w:rPr>
        <w:t>ẩn đi.</w:t>
      </w:r>
    </w:p>
    <w:p w14:paraId="55F35EAC" w14:textId="3285AD5F" w:rsidR="00CE550E" w:rsidRPr="006C26E1" w:rsidRDefault="0098503A">
      <w:pPr>
        <w:pStyle w:val="ListParagraph"/>
        <w:numPr>
          <w:ilvl w:val="0"/>
          <w:numId w:val="82"/>
        </w:numPr>
        <w:spacing w:after="200" w:line="240" w:lineRule="auto"/>
        <w:jc w:val="both"/>
        <w:rPr>
          <w:rFonts w:asciiTheme="minorHAnsi" w:hAnsiTheme="minorHAnsi" w:cstheme="minorHAnsi"/>
          <w:iCs/>
          <w:sz w:val="24"/>
          <w:szCs w:val="24"/>
        </w:rPr>
      </w:pPr>
      <w:r w:rsidRPr="006C26E1">
        <w:rPr>
          <w:rFonts w:asciiTheme="minorHAnsi" w:hAnsiTheme="minorHAnsi" w:cstheme="minorHAnsi"/>
          <w:iCs/>
          <w:sz w:val="24"/>
          <w:szCs w:val="24"/>
        </w:rPr>
        <w:t>K</w:t>
      </w:r>
      <w:r w:rsidR="009F7862" w:rsidRPr="006C26E1">
        <w:rPr>
          <w:rFonts w:asciiTheme="minorHAnsi" w:hAnsiTheme="minorHAnsi" w:cstheme="minorHAnsi"/>
          <w:iCs/>
          <w:sz w:val="24"/>
          <w:szCs w:val="24"/>
        </w:rPr>
        <w:t xml:space="preserve">ênh sẽ được sắp xếp theo </w:t>
      </w:r>
      <w:r w:rsidR="00C267C9" w:rsidRPr="006C26E1">
        <w:rPr>
          <w:rFonts w:asciiTheme="minorHAnsi" w:hAnsiTheme="minorHAnsi" w:cstheme="minorHAnsi"/>
          <w:iCs/>
          <w:sz w:val="24"/>
          <w:szCs w:val="24"/>
        </w:rPr>
        <w:t xml:space="preserve">thứ tự </w:t>
      </w:r>
      <w:r w:rsidR="007E01EC" w:rsidRPr="006C26E1">
        <w:rPr>
          <w:rFonts w:asciiTheme="minorHAnsi" w:hAnsiTheme="minorHAnsi" w:cstheme="minorHAnsi"/>
          <w:iCs/>
          <w:sz w:val="24"/>
          <w:szCs w:val="24"/>
        </w:rPr>
        <w:t>hiển thị</w:t>
      </w:r>
      <w:r w:rsidR="000F4F42" w:rsidRPr="006C26E1">
        <w:rPr>
          <w:rFonts w:asciiTheme="minorHAnsi" w:hAnsiTheme="minorHAnsi" w:cstheme="minorHAnsi"/>
          <w:iCs/>
          <w:sz w:val="24"/>
          <w:szCs w:val="24"/>
        </w:rPr>
        <w:t xml:space="preserve"> của </w:t>
      </w:r>
      <w:r w:rsidR="009F7862" w:rsidRPr="006C26E1">
        <w:rPr>
          <w:rFonts w:asciiTheme="minorHAnsi" w:hAnsiTheme="minorHAnsi" w:cstheme="minorHAnsi"/>
          <w:iCs/>
          <w:sz w:val="24"/>
          <w:szCs w:val="24"/>
        </w:rPr>
        <w:t>danh sách kênh cá nhân</w:t>
      </w:r>
      <w:r w:rsidR="000F4F42" w:rsidRPr="006C26E1">
        <w:rPr>
          <w:rFonts w:asciiTheme="minorHAnsi" w:hAnsiTheme="minorHAnsi" w:cstheme="minorHAnsi"/>
          <w:iCs/>
          <w:sz w:val="24"/>
          <w:szCs w:val="24"/>
        </w:rPr>
        <w:t xml:space="preserve"> (do back-end trả về)</w:t>
      </w:r>
      <w:r w:rsidR="000417B6" w:rsidRPr="006C26E1">
        <w:rPr>
          <w:rFonts w:asciiTheme="minorHAnsi" w:hAnsiTheme="minorHAnsi" w:cstheme="minorHAnsi"/>
          <w:iCs/>
          <w:sz w:val="24"/>
          <w:szCs w:val="24"/>
        </w:rPr>
        <w:t xml:space="preserve"> </w:t>
      </w:r>
      <w:r w:rsidR="00806EAB" w:rsidRPr="006C26E1">
        <w:rPr>
          <w:rFonts w:asciiTheme="minorHAnsi" w:hAnsiTheme="minorHAnsi" w:cstheme="minorHAnsi"/>
          <w:iCs/>
          <w:sz w:val="24"/>
          <w:szCs w:val="24"/>
        </w:rPr>
        <w:t>trong đó</w:t>
      </w:r>
      <w:r w:rsidR="00BD1182" w:rsidRPr="006C26E1">
        <w:rPr>
          <w:rFonts w:asciiTheme="minorHAnsi" w:hAnsiTheme="minorHAnsi" w:cstheme="minorHAnsi"/>
          <w:iCs/>
          <w:sz w:val="24"/>
          <w:szCs w:val="24"/>
        </w:rPr>
        <w:t>:</w:t>
      </w:r>
      <w:r w:rsidR="00C267C9" w:rsidRPr="006C26E1">
        <w:rPr>
          <w:rFonts w:asciiTheme="minorHAnsi" w:hAnsiTheme="minorHAnsi" w:cstheme="minorHAnsi"/>
          <w:iCs/>
          <w:sz w:val="24"/>
          <w:szCs w:val="24"/>
        </w:rPr>
        <w:t xml:space="preserve"> </w:t>
      </w:r>
      <w:r w:rsidR="000417B6" w:rsidRPr="006C26E1">
        <w:rPr>
          <w:rFonts w:asciiTheme="minorHAnsi" w:hAnsiTheme="minorHAnsi" w:cstheme="minorHAnsi"/>
          <w:iCs/>
          <w:sz w:val="24"/>
          <w:szCs w:val="24"/>
        </w:rPr>
        <w:t>t</w:t>
      </w:r>
      <w:r w:rsidR="00BD1182" w:rsidRPr="006C26E1">
        <w:rPr>
          <w:rFonts w:asciiTheme="minorHAnsi" w:hAnsiTheme="minorHAnsi" w:cstheme="minorHAnsi"/>
          <w:iCs/>
          <w:sz w:val="24"/>
          <w:szCs w:val="24"/>
        </w:rPr>
        <w:t>op 9</w:t>
      </w:r>
      <w:r w:rsidR="000417B6" w:rsidRPr="006C26E1">
        <w:rPr>
          <w:rFonts w:asciiTheme="minorHAnsi" w:hAnsiTheme="minorHAnsi" w:cstheme="minorHAnsi"/>
          <w:iCs/>
          <w:sz w:val="24"/>
          <w:szCs w:val="24"/>
        </w:rPr>
        <w:t xml:space="preserve"> kênh đầu của DSK cá nhân trên</w:t>
      </w:r>
      <w:r w:rsidR="00BD1182" w:rsidRPr="006C26E1">
        <w:rPr>
          <w:rFonts w:asciiTheme="minorHAnsi" w:hAnsiTheme="minorHAnsi" w:cstheme="minorHAnsi"/>
          <w:iCs/>
          <w:sz w:val="24"/>
          <w:szCs w:val="24"/>
        </w:rPr>
        <w:t xml:space="preserve"> (bao gồm kênh 0 ở vị trí đầu tiên)</w:t>
      </w:r>
      <w:r w:rsidR="000417B6" w:rsidRPr="006C26E1">
        <w:rPr>
          <w:rFonts w:asciiTheme="minorHAnsi" w:hAnsiTheme="minorHAnsi" w:cstheme="minorHAnsi"/>
          <w:iCs/>
          <w:sz w:val="24"/>
          <w:szCs w:val="24"/>
        </w:rPr>
        <w:t xml:space="preserve">, </w:t>
      </w:r>
      <w:r w:rsidR="00BD1182" w:rsidRPr="006C26E1">
        <w:rPr>
          <w:rFonts w:asciiTheme="minorHAnsi" w:hAnsiTheme="minorHAnsi" w:cstheme="minorHAnsi"/>
          <w:iCs/>
          <w:sz w:val="24"/>
          <w:szCs w:val="24"/>
        </w:rPr>
        <w:t>tiếp đó</w:t>
      </w:r>
      <w:r w:rsidR="00C267C9" w:rsidRPr="006C26E1">
        <w:rPr>
          <w:rFonts w:asciiTheme="minorHAnsi" w:hAnsiTheme="minorHAnsi" w:cstheme="minorHAnsi"/>
          <w:iCs/>
          <w:sz w:val="24"/>
          <w:szCs w:val="24"/>
        </w:rPr>
        <w:t xml:space="preserve"> là </w:t>
      </w:r>
      <w:r w:rsidR="00806EAB" w:rsidRPr="006C26E1">
        <w:rPr>
          <w:rFonts w:asciiTheme="minorHAnsi" w:hAnsiTheme="minorHAnsi" w:cstheme="minorHAnsi"/>
          <w:iCs/>
          <w:sz w:val="24"/>
          <w:szCs w:val="24"/>
        </w:rPr>
        <w:t>6</w:t>
      </w:r>
      <w:r w:rsidR="000417B6" w:rsidRPr="006C26E1">
        <w:rPr>
          <w:rFonts w:asciiTheme="minorHAnsi" w:hAnsiTheme="minorHAnsi" w:cstheme="minorHAnsi"/>
          <w:iCs/>
          <w:sz w:val="24"/>
          <w:szCs w:val="24"/>
        </w:rPr>
        <w:t xml:space="preserve"> kênh quả</w:t>
      </w:r>
      <w:r w:rsidR="007E01EC" w:rsidRPr="006C26E1">
        <w:rPr>
          <w:rFonts w:asciiTheme="minorHAnsi" w:hAnsiTheme="minorHAnsi" w:cstheme="minorHAnsi"/>
          <w:iCs/>
          <w:sz w:val="24"/>
          <w:szCs w:val="24"/>
        </w:rPr>
        <w:t>ng bá.</w:t>
      </w:r>
    </w:p>
    <w:p w14:paraId="4AE5B7AF" w14:textId="5187DDB6" w:rsidR="009F7862" w:rsidRPr="006C26E1" w:rsidRDefault="009F7862" w:rsidP="0087197B">
      <w:pPr>
        <w:pStyle w:val="ListParagraph"/>
        <w:numPr>
          <w:ilvl w:val="1"/>
          <w:numId w:val="82"/>
        </w:numPr>
        <w:spacing w:after="200" w:line="240" w:lineRule="auto"/>
        <w:jc w:val="both"/>
        <w:rPr>
          <w:rFonts w:asciiTheme="minorHAnsi" w:hAnsiTheme="minorHAnsi" w:cstheme="minorHAnsi"/>
          <w:sz w:val="24"/>
          <w:szCs w:val="24"/>
          <w:lang w:val="pt-BR"/>
        </w:rPr>
      </w:pPr>
      <w:r w:rsidRPr="006C26E1">
        <w:rPr>
          <w:rFonts w:asciiTheme="minorHAnsi" w:hAnsiTheme="minorHAnsi" w:cstheme="minorHAnsi"/>
          <w:iCs/>
          <w:sz w:val="24"/>
          <w:szCs w:val="24"/>
        </w:rPr>
        <w:t>Trong trường hợp người dùng đăng nhập lần đầu tiên,</w:t>
      </w:r>
      <w:r w:rsidR="00CB63E7" w:rsidRPr="006C26E1">
        <w:rPr>
          <w:rFonts w:asciiTheme="minorHAnsi" w:hAnsiTheme="minorHAnsi" w:cstheme="minorHAnsi"/>
          <w:iCs/>
          <w:sz w:val="24"/>
          <w:szCs w:val="24"/>
        </w:rPr>
        <w:t xml:space="preserve"> mục</w:t>
      </w:r>
      <w:r w:rsidRPr="006C26E1">
        <w:rPr>
          <w:rFonts w:asciiTheme="minorHAnsi" w:hAnsiTheme="minorHAnsi" w:cstheme="minorHAnsi"/>
          <w:iCs/>
          <w:sz w:val="24"/>
          <w:szCs w:val="24"/>
        </w:rPr>
        <w:t xml:space="preserve"> </w:t>
      </w:r>
      <w:r w:rsidR="00CB63E7" w:rsidRPr="006C26E1">
        <w:rPr>
          <w:rFonts w:asciiTheme="minorHAnsi" w:hAnsiTheme="minorHAnsi" w:cstheme="minorHAnsi"/>
          <w:iCs/>
          <w:sz w:val="24"/>
          <w:szCs w:val="24"/>
        </w:rPr>
        <w:t>C</w:t>
      </w:r>
      <w:r w:rsidRPr="006C26E1">
        <w:rPr>
          <w:rFonts w:asciiTheme="minorHAnsi" w:hAnsiTheme="minorHAnsi" w:cstheme="minorHAnsi"/>
          <w:iCs/>
          <w:sz w:val="24"/>
          <w:szCs w:val="24"/>
        </w:rPr>
        <w:t xml:space="preserve">họn kênh lúc này </w:t>
      </w:r>
      <w:r w:rsidR="000417B6" w:rsidRPr="006C26E1">
        <w:rPr>
          <w:rFonts w:asciiTheme="minorHAnsi" w:hAnsiTheme="minorHAnsi" w:cstheme="minorHAnsi"/>
          <w:iCs/>
          <w:sz w:val="24"/>
          <w:szCs w:val="24"/>
        </w:rPr>
        <w:t>hiển thị</w:t>
      </w:r>
      <w:r w:rsidRPr="006C26E1">
        <w:rPr>
          <w:rFonts w:asciiTheme="minorHAnsi" w:hAnsiTheme="minorHAnsi" w:cstheme="minorHAnsi"/>
          <w:iCs/>
          <w:sz w:val="24"/>
          <w:szCs w:val="24"/>
        </w:rPr>
        <w:t xml:space="preserve"> những kênh quảng bá</w:t>
      </w:r>
      <w:r w:rsidR="00654A95" w:rsidRPr="006C26E1">
        <w:rPr>
          <w:rFonts w:asciiTheme="minorHAnsi" w:hAnsiTheme="minorHAnsi" w:cstheme="minorHAnsi"/>
          <w:iCs/>
          <w:sz w:val="24"/>
          <w:szCs w:val="24"/>
        </w:rPr>
        <w:t xml:space="preserve"> (bao gồm </w:t>
      </w:r>
      <w:r w:rsidR="004161D3" w:rsidRPr="006C26E1">
        <w:rPr>
          <w:rFonts w:asciiTheme="minorHAnsi" w:hAnsiTheme="minorHAnsi" w:cstheme="minorHAnsi"/>
          <w:iCs/>
          <w:sz w:val="24"/>
          <w:szCs w:val="24"/>
        </w:rPr>
        <w:t xml:space="preserve">cả </w:t>
      </w:r>
      <w:r w:rsidR="00654A95" w:rsidRPr="006C26E1">
        <w:rPr>
          <w:rFonts w:asciiTheme="minorHAnsi" w:hAnsiTheme="minorHAnsi" w:cstheme="minorHAnsi"/>
          <w:iCs/>
          <w:sz w:val="24"/>
          <w:szCs w:val="24"/>
        </w:rPr>
        <w:t>kênh 0 ở vị trí đầu tiên)</w:t>
      </w:r>
      <w:r w:rsidR="000417B6" w:rsidRPr="006C26E1">
        <w:rPr>
          <w:rFonts w:asciiTheme="minorHAnsi" w:hAnsiTheme="minorHAnsi" w:cstheme="minorHAnsi"/>
          <w:iCs/>
          <w:sz w:val="24"/>
          <w:szCs w:val="24"/>
        </w:rPr>
        <w:t xml:space="preserve"> </w:t>
      </w:r>
      <w:r w:rsidRPr="006C26E1">
        <w:rPr>
          <w:rFonts w:asciiTheme="minorHAnsi" w:hAnsiTheme="minorHAnsi" w:cstheme="minorHAnsi"/>
          <w:iCs/>
          <w:sz w:val="24"/>
          <w:szCs w:val="24"/>
        </w:rPr>
        <w:t>trong danh sách kênh cá nhân trên.</w:t>
      </w:r>
    </w:p>
    <w:p w14:paraId="099979FF" w14:textId="77777777" w:rsidR="00D30E9D" w:rsidRPr="006C26E1" w:rsidRDefault="00D30E9D" w:rsidP="00D30E9D">
      <w:pPr>
        <w:keepNext/>
        <w:keepLines/>
        <w:numPr>
          <w:ilvl w:val="3"/>
          <w:numId w:val="34"/>
        </w:numPr>
        <w:spacing w:before="240" w:after="240"/>
        <w:ind w:left="1710" w:hanging="1080"/>
        <w:outlineLvl w:val="3"/>
        <w:rPr>
          <w:rFonts w:asciiTheme="minorHAnsi" w:eastAsiaTheme="majorEastAsia" w:hAnsiTheme="minorHAnsi" w:cstheme="minorHAnsi"/>
          <w:bCs/>
          <w:i/>
          <w:iCs/>
          <w:color w:val="006BA6"/>
          <w:sz w:val="24"/>
          <w:szCs w:val="24"/>
          <w:lang w:val="pt-BR"/>
        </w:rPr>
      </w:pPr>
      <w:r w:rsidRPr="006C26E1">
        <w:rPr>
          <w:rFonts w:asciiTheme="minorHAnsi" w:eastAsiaTheme="majorEastAsia" w:hAnsiTheme="minorHAnsi" w:cstheme="minorHAnsi"/>
          <w:bCs/>
          <w:i/>
          <w:iCs/>
          <w:color w:val="006BA6"/>
          <w:sz w:val="24"/>
          <w:szCs w:val="24"/>
          <w:lang w:val="pt-BR"/>
        </w:rPr>
        <w:lastRenderedPageBreak/>
        <w:t>Lịch phát sóng ở chế độ fullscreen</w:t>
      </w:r>
    </w:p>
    <w:p w14:paraId="3955E093" w14:textId="77777777" w:rsidR="00D30E9D" w:rsidRPr="006C26E1" w:rsidRDefault="00D30E9D" w:rsidP="00D30E9D">
      <w:pPr>
        <w:keepNext/>
        <w:ind w:left="360"/>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406A5771" wp14:editId="4AA95F52">
            <wp:extent cx="5518135" cy="2762250"/>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518135" cy="2762250"/>
                    </a:xfrm>
                    <a:prstGeom prst="rect">
                      <a:avLst/>
                    </a:prstGeom>
                    <a:noFill/>
                    <a:ln>
                      <a:noFill/>
                    </a:ln>
                  </pic:spPr>
                </pic:pic>
              </a:graphicData>
            </a:graphic>
          </wp:inline>
        </w:drawing>
      </w:r>
    </w:p>
    <w:p w14:paraId="7079F3A1" w14:textId="36F84F73" w:rsidR="00D30E9D" w:rsidRPr="006C26E1" w:rsidRDefault="00D30E9D" w:rsidP="00D30E9D">
      <w:pPr>
        <w:spacing w:after="200" w:line="240" w:lineRule="auto"/>
        <w:rPr>
          <w:rFonts w:asciiTheme="minorHAnsi" w:hAnsiTheme="minorHAnsi" w:cstheme="minorHAnsi"/>
          <w:i/>
          <w:iCs/>
          <w:color w:val="1F497D" w:themeColor="text2"/>
          <w:sz w:val="24"/>
          <w:szCs w:val="24"/>
          <w:lang w:val="pt-BR"/>
        </w:rPr>
      </w:pPr>
      <w:r w:rsidRPr="006C26E1">
        <w:rPr>
          <w:rFonts w:asciiTheme="minorHAnsi" w:hAnsiTheme="minorHAnsi" w:cstheme="minorHAnsi"/>
          <w:i/>
          <w:iCs/>
          <w:color w:val="1F497D" w:themeColor="text2"/>
          <w:sz w:val="24"/>
          <w:szCs w:val="24"/>
        </w:rPr>
        <w:t xml:space="preserve">                                                        Figure </w:t>
      </w:r>
      <w:r w:rsidRPr="00CC35EC">
        <w:rPr>
          <w:rFonts w:asciiTheme="minorHAnsi" w:hAnsiTheme="minorHAnsi" w:cstheme="minorHAnsi"/>
          <w:i/>
          <w:iCs/>
          <w:color w:val="1F497D" w:themeColor="text2"/>
          <w:sz w:val="24"/>
          <w:szCs w:val="24"/>
        </w:rPr>
        <w:fldChar w:fldCharType="begin"/>
      </w:r>
      <w:r w:rsidRPr="006C26E1">
        <w:rPr>
          <w:rFonts w:asciiTheme="minorHAnsi" w:hAnsiTheme="minorHAnsi" w:cstheme="minorHAnsi"/>
          <w:i/>
          <w:iCs/>
          <w:color w:val="1F497D" w:themeColor="text2"/>
          <w:sz w:val="24"/>
          <w:szCs w:val="24"/>
        </w:rPr>
        <w:instrText xml:space="preserve"> SEQ Figure \* ARABIC </w:instrText>
      </w:r>
      <w:r w:rsidRPr="00CC35EC">
        <w:rPr>
          <w:rFonts w:asciiTheme="minorHAnsi" w:hAnsiTheme="minorHAnsi" w:cstheme="minorHAnsi"/>
          <w:i/>
          <w:iCs/>
          <w:color w:val="1F497D" w:themeColor="text2"/>
          <w:sz w:val="24"/>
          <w:szCs w:val="24"/>
        </w:rPr>
        <w:fldChar w:fldCharType="separate"/>
      </w:r>
      <w:r w:rsidR="00772E1D" w:rsidRPr="006C26E1">
        <w:rPr>
          <w:rFonts w:asciiTheme="minorHAnsi" w:hAnsiTheme="minorHAnsi" w:cstheme="minorHAnsi"/>
          <w:i/>
          <w:iCs/>
          <w:noProof/>
          <w:color w:val="1F497D" w:themeColor="text2"/>
          <w:sz w:val="24"/>
          <w:szCs w:val="24"/>
        </w:rPr>
        <w:t>23</w:t>
      </w:r>
      <w:r w:rsidRPr="00CC35EC">
        <w:rPr>
          <w:rFonts w:asciiTheme="minorHAnsi" w:hAnsiTheme="minorHAnsi" w:cstheme="minorHAnsi"/>
          <w:i/>
          <w:iCs/>
          <w:noProof/>
          <w:color w:val="1F497D" w:themeColor="text2"/>
          <w:sz w:val="24"/>
          <w:szCs w:val="24"/>
        </w:rPr>
        <w:fldChar w:fldCharType="end"/>
      </w:r>
      <w:r w:rsidRPr="006C26E1">
        <w:rPr>
          <w:rFonts w:asciiTheme="minorHAnsi" w:hAnsiTheme="minorHAnsi" w:cstheme="minorHAnsi"/>
          <w:i/>
          <w:iCs/>
          <w:color w:val="1F497D" w:themeColor="text2"/>
          <w:sz w:val="24"/>
          <w:szCs w:val="24"/>
        </w:rPr>
        <w:t xml:space="preserve"> - Lịch phát sóng ở chế độ fullscreen</w:t>
      </w:r>
    </w:p>
    <w:p w14:paraId="2CE98A15" w14:textId="676BCF0C" w:rsidR="00D30E9D" w:rsidRPr="006C26E1" w:rsidRDefault="00D30E9D" w:rsidP="0087197B">
      <w:pPr>
        <w:numPr>
          <w:ilvl w:val="0"/>
          <w:numId w:val="13"/>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(2) Mô tả thiết kế tương tự </w:t>
      </w:r>
      <w:hyperlink w:anchor="_Lịch_phát_sóng" w:history="1">
        <w:r w:rsidRPr="006C26E1">
          <w:rPr>
            <w:rFonts w:asciiTheme="minorHAnsi" w:hAnsiTheme="minorHAnsi" w:cstheme="minorHAnsi"/>
            <w:color w:val="0000FF" w:themeColor="hyperlink"/>
            <w:sz w:val="24"/>
            <w:szCs w:val="24"/>
            <w:u w:val="single"/>
            <w:lang w:val="pt-BR"/>
          </w:rPr>
          <w:t>Lịch phát sóng</w:t>
        </w:r>
      </w:hyperlink>
    </w:p>
    <w:p w14:paraId="2C9923E7" w14:textId="37CDA8DB" w:rsidR="00D30E9D" w:rsidRPr="006C26E1" w:rsidRDefault="00D30E9D" w:rsidP="00D30E9D">
      <w:pPr>
        <w:numPr>
          <w:ilvl w:val="0"/>
          <w:numId w:val="45"/>
        </w:numPr>
        <w:contextualSpacing/>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ngoài màn hình </w:t>
      </w:r>
      <w:r w:rsidR="006948CF" w:rsidRPr="006C26E1">
        <w:rPr>
          <w:rFonts w:asciiTheme="minorHAnsi" w:hAnsiTheme="minorHAnsi" w:cstheme="minorHAnsi"/>
          <w:sz w:val="24"/>
          <w:szCs w:val="24"/>
          <w:lang w:val="pt-BR"/>
        </w:rPr>
        <w:t xml:space="preserve">hoặc nút “back” trên thiết bị </w:t>
      </w:r>
      <w:r w:rsidRPr="006C26E1">
        <w:rPr>
          <w:rFonts w:asciiTheme="minorHAnsi" w:hAnsiTheme="minorHAnsi" w:cstheme="minorHAnsi"/>
          <w:sz w:val="24"/>
          <w:szCs w:val="24"/>
          <w:lang w:val="pt-BR"/>
        </w:rPr>
        <w:t>để tắt popup lịch phát sóng ở chế độ fullscreen.</w:t>
      </w:r>
    </w:p>
    <w:p w14:paraId="12C42424" w14:textId="77777777" w:rsidR="00D30E9D" w:rsidRPr="006C26E1" w:rsidRDefault="00D30E9D" w:rsidP="00D30E9D">
      <w:pPr>
        <w:ind w:left="720"/>
        <w:contextualSpacing/>
        <w:rPr>
          <w:rFonts w:asciiTheme="minorHAnsi" w:hAnsiTheme="minorHAnsi" w:cstheme="minorHAnsi"/>
          <w:sz w:val="24"/>
          <w:szCs w:val="24"/>
          <w:lang w:val="pt-BR"/>
        </w:rPr>
      </w:pPr>
    </w:p>
    <w:p w14:paraId="1F2658EF" w14:textId="0D873F8A" w:rsidR="007242E3" w:rsidRPr="006C26E1" w:rsidRDefault="00CB013E">
      <w:pPr>
        <w:pStyle w:val="Heading2"/>
      </w:pPr>
      <w:del w:id="3796" w:author="Windows User" w:date="2019-04-04T15:21:00Z">
        <w:r w:rsidRPr="006C26E1" w:rsidDel="00D658D2">
          <w:lastRenderedPageBreak/>
          <w:delText>SỰ KIỆN</w:delText>
        </w:r>
      </w:del>
      <w:bookmarkStart w:id="3797" w:name="_Toc5382258"/>
      <w:ins w:id="3798" w:author="Windows User" w:date="2019-04-04T15:21:00Z">
        <w:r w:rsidR="00D658D2">
          <w:t>TRỰC TIẾP</w:t>
        </w:r>
      </w:ins>
      <w:bookmarkEnd w:id="3797"/>
    </w:p>
    <w:p w14:paraId="44A2F1CE" w14:textId="0809739F" w:rsidR="00723591" w:rsidRPr="006C26E1" w:rsidRDefault="00472E38" w:rsidP="007242E3">
      <w:pPr>
        <w:pStyle w:val="Heading3"/>
        <w:rPr>
          <w:rFonts w:asciiTheme="minorHAnsi" w:hAnsiTheme="minorHAnsi" w:cstheme="minorHAnsi"/>
          <w:sz w:val="24"/>
        </w:rPr>
      </w:pPr>
      <w:bookmarkStart w:id="3799" w:name="_Toc5382259"/>
      <w:r w:rsidRPr="006C26E1">
        <w:rPr>
          <w:rFonts w:asciiTheme="minorHAnsi" w:hAnsiTheme="minorHAnsi" w:cstheme="minorHAnsi"/>
          <w:sz w:val="24"/>
        </w:rPr>
        <w:t xml:space="preserve">Trang chính của </w:t>
      </w:r>
      <w:ins w:id="3800" w:author="Windows User" w:date="2019-04-04T15:21:00Z">
        <w:r w:rsidR="00D658D2">
          <w:rPr>
            <w:rFonts w:asciiTheme="minorHAnsi" w:hAnsiTheme="minorHAnsi" w:cstheme="minorHAnsi"/>
            <w:sz w:val="24"/>
          </w:rPr>
          <w:t>Trực tiếp</w:t>
        </w:r>
      </w:ins>
      <w:del w:id="3801" w:author="Windows User" w:date="2019-04-04T15:21:00Z">
        <w:r w:rsidRPr="006C26E1" w:rsidDel="00D658D2">
          <w:rPr>
            <w:rFonts w:asciiTheme="minorHAnsi" w:hAnsiTheme="minorHAnsi" w:cstheme="minorHAnsi"/>
            <w:sz w:val="24"/>
          </w:rPr>
          <w:delText>Sự kiên</w:delText>
        </w:r>
      </w:del>
      <w:r w:rsidRPr="006C26E1">
        <w:rPr>
          <w:rFonts w:asciiTheme="minorHAnsi" w:hAnsiTheme="minorHAnsi" w:cstheme="minorHAnsi"/>
          <w:sz w:val="24"/>
        </w:rPr>
        <w:t xml:space="preserve"> bao gồm</w:t>
      </w:r>
      <w:bookmarkEnd w:id="3799"/>
    </w:p>
    <w:p w14:paraId="379CA55B" w14:textId="3902F1E8" w:rsidR="009E29A8" w:rsidRPr="006C26E1" w:rsidRDefault="00BD0269" w:rsidP="0095773C">
      <w:pPr>
        <w:jc w:val="center"/>
        <w:rPr>
          <w:rFonts w:asciiTheme="minorHAnsi" w:hAnsiTheme="minorHAnsi" w:cstheme="minorHAnsi"/>
          <w:sz w:val="24"/>
          <w:szCs w:val="24"/>
          <w:lang w:val="pt-BR"/>
        </w:rPr>
      </w:pPr>
      <w:del w:id="3802" w:author="Windows User" w:date="2019-04-04T16:53:00Z">
        <w:r w:rsidRPr="00CC35EC" w:rsidDel="00B6092B">
          <w:rPr>
            <w:rFonts w:asciiTheme="minorHAnsi" w:hAnsiTheme="minorHAnsi" w:cstheme="minorHAnsi"/>
            <w:noProof/>
            <w:sz w:val="24"/>
            <w:szCs w:val="24"/>
          </w:rPr>
          <w:drawing>
            <wp:inline distT="0" distB="0" distL="0" distR="0" wp14:anchorId="5EBA9B63" wp14:editId="1D777861">
              <wp:extent cx="2414016" cy="4946904"/>
              <wp:effectExtent l="0" t="0" r="5715" b="6350"/>
              <wp:docPr id="43" name="Picture 43" descr="C:\Users\YenNH16\Downloads\SECOND SCREEN\Mockup\Su kien\Su-ki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 kien\Su-kien-Hom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del>
      <w:ins w:id="3803" w:author="Windows User" w:date="2019-04-04T16:53:00Z">
        <w:r w:rsidR="00B6092B" w:rsidRPr="00B609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6092B" w:rsidRPr="00B6092B">
          <w:rPr>
            <w:rFonts w:asciiTheme="minorHAnsi" w:hAnsiTheme="minorHAnsi" w:cstheme="minorHAnsi"/>
            <w:noProof/>
            <w:sz w:val="24"/>
            <w:szCs w:val="24"/>
          </w:rPr>
          <w:drawing>
            <wp:inline distT="0" distB="0" distL="0" distR="0" wp14:anchorId="53FFB384" wp14:editId="44C2B0BC">
              <wp:extent cx="2414016" cy="4946904"/>
              <wp:effectExtent l="0" t="0" r="5715" b="6350"/>
              <wp:docPr id="9" name="Picture 9" descr="C:\Users\YenNH16\Downloads\SECOND SCREEN\Mockup\Su kien\Su-ki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 kien\Su-kien-Hom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14016" cy="4946904"/>
                      </a:xfrm>
                      <a:prstGeom prst="rect">
                        <a:avLst/>
                      </a:prstGeom>
                      <a:noFill/>
                      <a:ln>
                        <a:noFill/>
                      </a:ln>
                    </pic:spPr>
                  </pic:pic>
                </a:graphicData>
              </a:graphic>
            </wp:inline>
          </w:drawing>
        </w:r>
      </w:ins>
    </w:p>
    <w:p w14:paraId="443A6159" w14:textId="77777777" w:rsidR="009E29A8" w:rsidRPr="006C26E1" w:rsidRDefault="009E29A8" w:rsidP="009E29A8">
      <w:pPr>
        <w:pStyle w:val="ListParagraph"/>
        <w:numPr>
          <w:ilvl w:val="0"/>
          <w:numId w:val="3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Thanh tìm kiếm (xem thêm </w:t>
      </w:r>
      <w:hyperlink w:anchor="_GLOBAL_SEARCH" w:history="1">
        <w:r w:rsidR="00465E42" w:rsidRPr="006C26E1">
          <w:rPr>
            <w:rStyle w:val="Hyperlink"/>
            <w:rFonts w:asciiTheme="minorHAnsi" w:hAnsiTheme="minorHAnsi" w:cstheme="minorHAnsi"/>
            <w:sz w:val="24"/>
            <w:szCs w:val="24"/>
            <w:lang w:val="pt-BR"/>
          </w:rPr>
          <w:t>Tìm kiếm toàn bộ</w:t>
        </w:r>
      </w:hyperlink>
      <w:r w:rsidRPr="006C26E1">
        <w:rPr>
          <w:rFonts w:asciiTheme="minorHAnsi" w:hAnsiTheme="minorHAnsi" w:cstheme="minorHAnsi"/>
          <w:sz w:val="24"/>
          <w:szCs w:val="24"/>
          <w:lang w:val="pt-BR"/>
        </w:rPr>
        <w:t>)</w:t>
      </w:r>
    </w:p>
    <w:p w14:paraId="3E0CB09D" w14:textId="77777777" w:rsidR="009E29A8" w:rsidRPr="006C26E1" w:rsidRDefault="009E29A8" w:rsidP="009E29A8">
      <w:pPr>
        <w:pStyle w:val="ListParagraph"/>
        <w:numPr>
          <w:ilvl w:val="0"/>
          <w:numId w:val="33"/>
        </w:numPr>
        <w:rPr>
          <w:rFonts w:asciiTheme="minorHAnsi" w:hAnsiTheme="minorHAnsi" w:cstheme="minorHAnsi"/>
          <w:sz w:val="24"/>
          <w:szCs w:val="24"/>
          <w:lang w:val="pt-BR"/>
        </w:rPr>
      </w:pPr>
      <w:r w:rsidRPr="006C26E1">
        <w:rPr>
          <w:rFonts w:asciiTheme="minorHAnsi" w:hAnsiTheme="minorHAnsi" w:cstheme="minorHAnsi"/>
          <w:sz w:val="24"/>
          <w:szCs w:val="24"/>
          <w:lang w:val="pt-BR"/>
        </w:rPr>
        <w:t>(2) Header banner slider có:</w:t>
      </w:r>
    </w:p>
    <w:p w14:paraId="2786E150" w14:textId="77777777"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designed banner 16:9</w:t>
      </w:r>
    </w:p>
    <w:p w14:paraId="76F2A4A7" w14:textId="77777777"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Số lượng banner tối thiểu là 1, tối đa là 5</w:t>
      </w:r>
    </w:p>
    <w:p w14:paraId="1E95C1AE" w14:textId="63D9B2A5"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có thể swipe manually hoặc tự động hiển thị luân phiên mỗi </w:t>
      </w:r>
      <w:r w:rsidR="00683226">
        <w:rPr>
          <w:rFonts w:asciiTheme="minorHAnsi" w:hAnsiTheme="minorHAnsi" w:cstheme="minorHAnsi"/>
          <w:sz w:val="24"/>
          <w:szCs w:val="24"/>
          <w:lang w:val="pt-BR"/>
        </w:rPr>
        <w:t>8</w:t>
      </w:r>
      <w:r w:rsidR="00683226" w:rsidRPr="006C26E1">
        <w:rPr>
          <w:rFonts w:asciiTheme="minorHAnsi" w:hAnsiTheme="minorHAnsi" w:cstheme="minorHAnsi"/>
          <w:sz w:val="24"/>
          <w:szCs w:val="24"/>
          <w:lang w:val="pt-BR"/>
        </w:rPr>
        <w:t xml:space="preserve">s </w:t>
      </w:r>
      <w:r w:rsidRPr="006C26E1">
        <w:rPr>
          <w:rFonts w:asciiTheme="minorHAnsi" w:hAnsiTheme="minorHAnsi" w:cstheme="minorHAnsi"/>
          <w:sz w:val="24"/>
          <w:szCs w:val="24"/>
          <w:lang w:val="pt-BR"/>
        </w:rPr>
        <w:t>một banner</w:t>
      </w:r>
    </w:p>
    <w:p w14:paraId="3A17E89B" w14:textId="77777777"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Tên nội dung của từng banner có độ dài bằng 2/3 chiều dài của slider</w:t>
      </w:r>
    </w:p>
    <w:p w14:paraId="21CB41FD" w14:textId="15073BAE" w:rsidR="009E29A8" w:rsidRPr="006C26E1" w:rsidRDefault="009E29A8" w:rsidP="00A84EF4">
      <w:pPr>
        <w:pStyle w:val="ListParagraph"/>
        <w:numPr>
          <w:ilvl w:val="0"/>
          <w:numId w:val="13"/>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Gồm </w:t>
      </w:r>
      <w:ins w:id="3804" w:author="Windows User" w:date="2019-04-04T16:52:00Z">
        <w:r w:rsidR="00B6092B">
          <w:rPr>
            <w:rFonts w:asciiTheme="minorHAnsi" w:hAnsiTheme="minorHAnsi" w:cstheme="minorHAnsi"/>
            <w:sz w:val="24"/>
            <w:szCs w:val="24"/>
            <w:lang w:val="pt-BR"/>
          </w:rPr>
          <w:t>3</w:t>
        </w:r>
      </w:ins>
      <w:del w:id="3805" w:author="Windows User" w:date="2019-04-04T16:52:00Z">
        <w:r w:rsidRPr="006C26E1" w:rsidDel="00B6092B">
          <w:rPr>
            <w:rFonts w:asciiTheme="minorHAnsi" w:hAnsiTheme="minorHAnsi" w:cstheme="minorHAnsi"/>
            <w:sz w:val="24"/>
            <w:szCs w:val="24"/>
            <w:lang w:val="pt-BR"/>
          </w:rPr>
          <w:delText>2</w:delText>
        </w:r>
      </w:del>
      <w:r w:rsidRPr="006C26E1">
        <w:rPr>
          <w:rFonts w:asciiTheme="minorHAnsi" w:hAnsiTheme="minorHAnsi" w:cstheme="minorHAnsi"/>
          <w:sz w:val="24"/>
          <w:szCs w:val="24"/>
          <w:lang w:val="pt-BR"/>
        </w:rPr>
        <w:t xml:space="preserve"> mục</w:t>
      </w:r>
      <w:r w:rsidR="007242E3" w:rsidRPr="006C26E1">
        <w:rPr>
          <w:rFonts w:asciiTheme="minorHAnsi" w:hAnsiTheme="minorHAnsi" w:cstheme="minorHAnsi"/>
          <w:sz w:val="24"/>
          <w:szCs w:val="24"/>
          <w:lang w:val="pt-BR"/>
        </w:rPr>
        <w:t xml:space="preserve"> sự kiện</w:t>
      </w:r>
      <w:r w:rsidRPr="006C26E1">
        <w:rPr>
          <w:rFonts w:asciiTheme="minorHAnsi" w:hAnsiTheme="minorHAnsi" w:cstheme="minorHAnsi"/>
          <w:sz w:val="24"/>
          <w:szCs w:val="24"/>
          <w:lang w:val="pt-BR"/>
        </w:rPr>
        <w:t xml:space="preserve"> (subpage)</w:t>
      </w:r>
      <w:ins w:id="3806" w:author="Windows User" w:date="2019-04-04T16:54:00Z">
        <w:r w:rsidR="00B6092B">
          <w:rPr>
            <w:rFonts w:asciiTheme="minorHAnsi" w:hAnsiTheme="minorHAnsi" w:cstheme="minorHAnsi"/>
            <w:sz w:val="24"/>
            <w:szCs w:val="24"/>
            <w:lang w:val="pt-BR"/>
          </w:rPr>
          <w:t xml:space="preserve"> Sắp diễn ra,</w:t>
        </w:r>
      </w:ins>
      <w:del w:id="3807" w:author="Windows User" w:date="2019-04-04T16:54:00Z">
        <w:r w:rsidRPr="006C26E1" w:rsidDel="00B6092B">
          <w:rPr>
            <w:rFonts w:asciiTheme="minorHAnsi" w:hAnsiTheme="minorHAnsi" w:cstheme="minorHAnsi"/>
            <w:sz w:val="24"/>
            <w:szCs w:val="24"/>
            <w:lang w:val="pt-BR"/>
          </w:rPr>
          <w:delText xml:space="preserve"> </w:delText>
        </w:r>
      </w:del>
      <w:ins w:id="3808" w:author="Windows User" w:date="2019-04-04T16:54:00Z">
        <w:r w:rsidR="00B6092B">
          <w:rPr>
            <w:rFonts w:asciiTheme="minorHAnsi" w:hAnsiTheme="minorHAnsi" w:cstheme="minorHAnsi"/>
            <w:sz w:val="24"/>
            <w:szCs w:val="24"/>
            <w:lang w:val="pt-BR"/>
          </w:rPr>
          <w:t xml:space="preserve"> </w:t>
        </w:r>
      </w:ins>
      <w:r w:rsidRPr="006C26E1">
        <w:rPr>
          <w:rFonts w:asciiTheme="minorHAnsi" w:hAnsiTheme="minorHAnsi" w:cstheme="minorHAnsi"/>
          <w:sz w:val="24"/>
          <w:szCs w:val="24"/>
          <w:lang w:val="pt-BR"/>
        </w:rPr>
        <w:t>Thể thao và Giải trí</w:t>
      </w:r>
    </w:p>
    <w:p w14:paraId="60234384" w14:textId="77777777" w:rsidR="009E29A8" w:rsidRPr="006C26E1" w:rsidRDefault="009E29A8" w:rsidP="009E29A8">
      <w:pPr>
        <w:pStyle w:val="ListParagraph"/>
        <w:rPr>
          <w:rFonts w:asciiTheme="minorHAnsi" w:hAnsiTheme="minorHAnsi" w:cstheme="minorHAnsi"/>
          <w:sz w:val="24"/>
          <w:szCs w:val="24"/>
          <w:lang w:val="pt-BR"/>
        </w:rPr>
      </w:pPr>
      <w:r w:rsidRPr="006C26E1">
        <w:rPr>
          <w:rFonts w:asciiTheme="minorHAnsi" w:hAnsiTheme="minorHAnsi" w:cstheme="minorHAnsi"/>
          <w:sz w:val="24"/>
          <w:szCs w:val="24"/>
          <w:lang w:val="pt-BR"/>
        </w:rPr>
        <w:t>Mỗi mục hiển thị những nội dung có</w:t>
      </w:r>
    </w:p>
    <w:p w14:paraId="4D10A7CB" w14:textId="77777777" w:rsidR="009E29A8" w:rsidRPr="006C26E1" w:rsidRDefault="009E29A8" w:rsidP="00BD0269">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Kích thước </w:t>
      </w:r>
      <w:r w:rsidR="00BD0269" w:rsidRPr="006C26E1">
        <w:rPr>
          <w:rFonts w:asciiTheme="minorHAnsi" w:hAnsiTheme="minorHAnsi" w:cstheme="minorHAnsi"/>
          <w:sz w:val="24"/>
          <w:szCs w:val="24"/>
          <w:lang w:val="pt-BR"/>
        </w:rPr>
        <w:t>designed poster 16:9 (nếu có) hoặc hiển thị video frame tỉ lệ 16:9.</w:t>
      </w:r>
    </w:p>
    <w:p w14:paraId="117FF934" w14:textId="1E841731" w:rsidR="00766672" w:rsidRDefault="00766672"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Có từ 1 hoặc 2 label gắn trên poster</w:t>
      </w:r>
      <w:r w:rsidR="009570B4">
        <w:rPr>
          <w:rFonts w:asciiTheme="minorHAnsi" w:hAnsiTheme="minorHAnsi" w:cstheme="minorHAnsi"/>
          <w:sz w:val="24"/>
          <w:szCs w:val="24"/>
          <w:lang w:val="pt-BR"/>
        </w:rPr>
        <w:t xml:space="preserve"> (nếu có) (mô tả xem thêm Label </w:t>
      </w:r>
      <w:hyperlink w:anchor="_Mục_tuyển_chọn" w:history="1">
        <w:r w:rsidR="009570B4" w:rsidRPr="00023E3C">
          <w:rPr>
            <w:rStyle w:val="Hyperlink"/>
            <w:rFonts w:asciiTheme="minorHAnsi" w:hAnsiTheme="minorHAnsi" w:cstheme="minorHAnsi"/>
            <w:sz w:val="24"/>
            <w:szCs w:val="24"/>
            <w:lang w:val="pt-BR"/>
          </w:rPr>
          <w:t>mục Tuyển chọn</w:t>
        </w:r>
      </w:hyperlink>
      <w:r w:rsidR="009570B4">
        <w:rPr>
          <w:rFonts w:asciiTheme="minorHAnsi" w:hAnsiTheme="minorHAnsi" w:cstheme="minorHAnsi"/>
          <w:sz w:val="24"/>
          <w:szCs w:val="24"/>
          <w:lang w:val="pt-BR"/>
        </w:rPr>
        <w:t>)</w:t>
      </w:r>
    </w:p>
    <w:p w14:paraId="5AB71670" w14:textId="5982D858" w:rsidR="000A5070" w:rsidRPr="006C26E1" w:rsidRDefault="00710B78" w:rsidP="00A84EF4">
      <w:pPr>
        <w:pStyle w:val="ListParagraph"/>
        <w:numPr>
          <w:ilvl w:val="2"/>
          <w:numId w:val="13"/>
        </w:numPr>
        <w:rPr>
          <w:rFonts w:asciiTheme="minorHAnsi" w:hAnsiTheme="minorHAnsi" w:cstheme="minorHAnsi"/>
          <w:sz w:val="24"/>
          <w:szCs w:val="24"/>
          <w:lang w:val="pt-BR"/>
        </w:rPr>
      </w:pPr>
      <w:r>
        <w:rPr>
          <w:rFonts w:asciiTheme="minorHAnsi" w:hAnsiTheme="minorHAnsi" w:cstheme="minorHAnsi"/>
          <w:sz w:val="24"/>
          <w:szCs w:val="24"/>
          <w:lang w:val="pt-BR"/>
        </w:rPr>
        <w:t>Đối với sự kiện</w:t>
      </w:r>
      <w:r w:rsidR="00F94761">
        <w:rPr>
          <w:rFonts w:asciiTheme="minorHAnsi" w:hAnsiTheme="minorHAnsi" w:cstheme="minorHAnsi"/>
          <w:sz w:val="24"/>
          <w:szCs w:val="24"/>
          <w:lang w:val="pt-BR"/>
        </w:rPr>
        <w:t xml:space="preserve"> - </w:t>
      </w:r>
      <w:r>
        <w:rPr>
          <w:rFonts w:asciiTheme="minorHAnsi" w:hAnsiTheme="minorHAnsi" w:cstheme="minorHAnsi"/>
          <w:sz w:val="24"/>
          <w:szCs w:val="24"/>
          <w:lang w:val="pt-BR"/>
        </w:rPr>
        <w:t>có gắn label “live”</w:t>
      </w:r>
      <w:r w:rsidR="00F94761">
        <w:rPr>
          <w:rFonts w:asciiTheme="minorHAnsi" w:hAnsiTheme="minorHAnsi" w:cstheme="minorHAnsi"/>
          <w:sz w:val="24"/>
          <w:szCs w:val="24"/>
          <w:lang w:val="pt-BR"/>
        </w:rPr>
        <w:t xml:space="preserve"> đã kết thúc</w:t>
      </w:r>
      <w:r>
        <w:rPr>
          <w:rFonts w:asciiTheme="minorHAnsi" w:hAnsiTheme="minorHAnsi" w:cstheme="minorHAnsi"/>
          <w:sz w:val="24"/>
          <w:szCs w:val="24"/>
          <w:lang w:val="pt-BR"/>
        </w:rPr>
        <w:t xml:space="preserve"> s</w:t>
      </w:r>
      <w:r w:rsidR="00F94761">
        <w:rPr>
          <w:rFonts w:asciiTheme="minorHAnsi" w:hAnsiTheme="minorHAnsi" w:cstheme="minorHAnsi"/>
          <w:sz w:val="24"/>
          <w:szCs w:val="24"/>
          <w:lang w:val="pt-BR"/>
        </w:rPr>
        <w:t xml:space="preserve">ẽ được gỡ bỏ label này </w:t>
      </w:r>
      <w:r w:rsidR="00A90C23">
        <w:rPr>
          <w:rFonts w:asciiTheme="minorHAnsi" w:hAnsiTheme="minorHAnsi" w:cstheme="minorHAnsi"/>
          <w:sz w:val="24"/>
          <w:szCs w:val="24"/>
          <w:lang w:val="pt-BR"/>
        </w:rPr>
        <w:t xml:space="preserve">ở </w:t>
      </w:r>
      <w:r w:rsidR="00315762">
        <w:rPr>
          <w:rFonts w:asciiTheme="minorHAnsi" w:hAnsiTheme="minorHAnsi" w:cstheme="minorHAnsi"/>
          <w:sz w:val="24"/>
          <w:szCs w:val="24"/>
          <w:lang w:val="pt-BR"/>
        </w:rPr>
        <w:t>l</w:t>
      </w:r>
      <w:r w:rsidR="00F94761">
        <w:rPr>
          <w:rFonts w:asciiTheme="minorHAnsi" w:hAnsiTheme="minorHAnsi" w:cstheme="minorHAnsi"/>
          <w:sz w:val="24"/>
          <w:szCs w:val="24"/>
          <w:lang w:val="pt-BR"/>
        </w:rPr>
        <w:t>ần</w:t>
      </w:r>
      <w:r>
        <w:rPr>
          <w:rFonts w:asciiTheme="minorHAnsi" w:hAnsiTheme="minorHAnsi" w:cstheme="minorHAnsi"/>
          <w:sz w:val="24"/>
          <w:szCs w:val="24"/>
          <w:lang w:val="pt-BR"/>
        </w:rPr>
        <w:t xml:space="preserve"> tải trang tiếp theo</w:t>
      </w:r>
      <w:r w:rsidR="00F94761">
        <w:rPr>
          <w:rFonts w:asciiTheme="minorHAnsi" w:hAnsiTheme="minorHAnsi" w:cstheme="minorHAnsi"/>
          <w:sz w:val="24"/>
          <w:szCs w:val="24"/>
          <w:lang w:val="pt-BR"/>
        </w:rPr>
        <w:t xml:space="preserve">. </w:t>
      </w:r>
    </w:p>
    <w:p w14:paraId="18E4A54C" w14:textId="77777777"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dạng grid, col default = 2, row default = 2</w:t>
      </w:r>
    </w:p>
    <w:p w14:paraId="3A6DF1CD" w14:textId="77777777"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tên nội dung của từng banner có độ dài bằng chiều dài của banner</w:t>
      </w:r>
    </w:p>
    <w:p w14:paraId="4298CAED" w14:textId="496A94CB" w:rsidR="002C1E16" w:rsidRDefault="009E29A8" w:rsidP="00AB4F66">
      <w:pPr>
        <w:pStyle w:val="ListParagraph"/>
        <w:numPr>
          <w:ilvl w:val="1"/>
          <w:numId w:val="13"/>
        </w:numPr>
        <w:rPr>
          <w:ins w:id="3809" w:author="Windows User" w:date="2019-04-04T16:09:00Z"/>
          <w:rFonts w:asciiTheme="minorHAnsi" w:hAnsiTheme="minorHAnsi" w:cstheme="minorHAnsi"/>
          <w:sz w:val="24"/>
          <w:szCs w:val="24"/>
          <w:lang w:val="pt-BR"/>
        </w:rPr>
      </w:pPr>
      <w:r w:rsidRPr="006C26E1">
        <w:rPr>
          <w:rFonts w:asciiTheme="minorHAnsi" w:hAnsiTheme="minorHAnsi" w:cstheme="minorHAnsi"/>
          <w:sz w:val="24"/>
          <w:szCs w:val="24"/>
          <w:lang w:val="pt-BR"/>
        </w:rPr>
        <w:t>Hiển thị title</w:t>
      </w:r>
      <w:ins w:id="3810" w:author="Windows User" w:date="2019-04-04T16:09:00Z">
        <w:r w:rsidR="002C1E16">
          <w:rPr>
            <w:rFonts w:asciiTheme="minorHAnsi" w:hAnsiTheme="minorHAnsi" w:cstheme="minorHAnsi"/>
            <w:sz w:val="24"/>
            <w:szCs w:val="24"/>
            <w:lang w:val="pt-BR"/>
          </w:rPr>
          <w:t>, subtitle</w:t>
        </w:r>
      </w:ins>
      <w:del w:id="3811" w:author="Windows User" w:date="2019-04-04T16:09:00Z">
        <w:r w:rsidRPr="006C26E1" w:rsidDel="002C1E16">
          <w:rPr>
            <w:rFonts w:asciiTheme="minorHAnsi" w:hAnsiTheme="minorHAnsi" w:cstheme="minorHAnsi"/>
            <w:sz w:val="24"/>
            <w:szCs w:val="24"/>
            <w:lang w:val="pt-BR"/>
          </w:rPr>
          <w:delText xml:space="preserve">: </w:delText>
        </w:r>
      </w:del>
    </w:p>
    <w:p w14:paraId="7ED4D0FC" w14:textId="05C32D98" w:rsidR="002C1E16" w:rsidRDefault="002C1E16">
      <w:pPr>
        <w:pStyle w:val="ListParagraph"/>
        <w:numPr>
          <w:ilvl w:val="2"/>
          <w:numId w:val="13"/>
        </w:numPr>
        <w:rPr>
          <w:ins w:id="3812" w:author="Windows User" w:date="2019-04-04T16:09:00Z"/>
          <w:rFonts w:asciiTheme="minorHAnsi" w:hAnsiTheme="minorHAnsi" w:cstheme="minorHAnsi"/>
          <w:sz w:val="24"/>
          <w:szCs w:val="24"/>
          <w:lang w:val="pt-BR"/>
        </w:rPr>
        <w:pPrChange w:id="3813" w:author="Windows User" w:date="2019-04-04T16:09:00Z">
          <w:pPr>
            <w:pStyle w:val="ListParagraph"/>
            <w:numPr>
              <w:ilvl w:val="1"/>
              <w:numId w:val="13"/>
            </w:numPr>
            <w:ind w:left="1080" w:hanging="360"/>
          </w:pPr>
        </w:pPrChange>
      </w:pPr>
      <w:ins w:id="3814" w:author="Windows User" w:date="2019-04-04T16:09:00Z">
        <w:r>
          <w:rPr>
            <w:rFonts w:asciiTheme="minorHAnsi" w:hAnsiTheme="minorHAnsi" w:cstheme="minorHAnsi"/>
            <w:sz w:val="24"/>
            <w:szCs w:val="24"/>
            <w:lang w:val="pt-BR"/>
          </w:rPr>
          <w:t>Đối với sự kiện diễn ra cùng ngày xem chuyên mục:</w:t>
        </w:r>
      </w:ins>
    </w:p>
    <w:p w14:paraId="080DA081" w14:textId="36C8532F" w:rsidR="00AB4F66" w:rsidRDefault="002C1E16">
      <w:pPr>
        <w:pStyle w:val="ListParagraph"/>
        <w:ind w:left="1800"/>
        <w:rPr>
          <w:rFonts w:asciiTheme="minorHAnsi" w:hAnsiTheme="minorHAnsi" w:cstheme="minorHAnsi"/>
          <w:sz w:val="24"/>
          <w:szCs w:val="24"/>
          <w:lang w:val="pt-BR"/>
        </w:rPr>
        <w:pPrChange w:id="3815" w:author="Windows User" w:date="2019-04-04T16:09:00Z">
          <w:pPr>
            <w:pStyle w:val="ListParagraph"/>
            <w:numPr>
              <w:ilvl w:val="1"/>
              <w:numId w:val="13"/>
            </w:numPr>
            <w:ind w:left="1080" w:hanging="360"/>
          </w:pPr>
        </w:pPrChange>
      </w:pPr>
      <w:ins w:id="3816" w:author="Windows User" w:date="2019-04-04T16:09:00Z">
        <w:r>
          <w:rPr>
            <w:rFonts w:asciiTheme="minorHAnsi" w:hAnsiTheme="minorHAnsi" w:cstheme="minorHAnsi"/>
            <w:sz w:val="24"/>
            <w:szCs w:val="24"/>
            <w:lang w:val="pt-BR"/>
          </w:rPr>
          <w:t xml:space="preserve">Title: </w:t>
        </w:r>
      </w:ins>
      <w:r w:rsidR="009E29A8" w:rsidRPr="006C26E1">
        <w:rPr>
          <w:rFonts w:asciiTheme="minorHAnsi" w:hAnsiTheme="minorHAnsi" w:cstheme="minorHAnsi"/>
          <w:sz w:val="24"/>
          <w:szCs w:val="24"/>
          <w:lang w:val="pt-BR"/>
        </w:rPr>
        <w:t xml:space="preserve">tên </w:t>
      </w:r>
      <w:r w:rsidR="00C9219A">
        <w:rPr>
          <w:rFonts w:asciiTheme="minorHAnsi" w:hAnsiTheme="minorHAnsi" w:cstheme="minorHAnsi"/>
          <w:sz w:val="24"/>
          <w:szCs w:val="24"/>
          <w:lang w:val="pt-BR"/>
        </w:rPr>
        <w:t>sự kiện</w:t>
      </w:r>
      <w:r w:rsidR="009E29A8" w:rsidRPr="006C26E1">
        <w:rPr>
          <w:rFonts w:asciiTheme="minorHAnsi" w:hAnsiTheme="minorHAnsi" w:cstheme="minorHAnsi"/>
          <w:sz w:val="24"/>
          <w:szCs w:val="24"/>
          <w:lang w:val="pt-BR"/>
        </w:rPr>
        <w:t xml:space="preserve">; subtitle: </w:t>
      </w:r>
      <w:del w:id="3817" w:author="Windows User" w:date="2019-04-04T16:08:00Z">
        <w:r w:rsidR="00C9219A" w:rsidDel="002C1E16">
          <w:rPr>
            <w:rFonts w:asciiTheme="minorHAnsi" w:hAnsiTheme="minorHAnsi" w:cstheme="minorHAnsi"/>
            <w:sz w:val="24"/>
            <w:szCs w:val="24"/>
            <w:lang w:val="pt-BR"/>
          </w:rPr>
          <w:delText>00:00</w:delText>
        </w:r>
      </w:del>
      <w:ins w:id="3818" w:author="Windows User" w:date="2019-04-04T16:08:00Z">
        <w:r>
          <w:rPr>
            <w:rFonts w:asciiTheme="minorHAnsi" w:hAnsiTheme="minorHAnsi" w:cstheme="minorHAnsi"/>
            <w:sz w:val="24"/>
            <w:szCs w:val="24"/>
            <w:lang w:val="pt-BR"/>
          </w:rPr>
          <w:t>hh:m</w:t>
        </w:r>
      </w:ins>
      <w:ins w:id="3819" w:author="Windows User" w:date="2019-04-04T16:10:00Z">
        <w:r>
          <w:rPr>
            <w:rFonts w:asciiTheme="minorHAnsi" w:hAnsiTheme="minorHAnsi" w:cstheme="minorHAnsi"/>
            <w:sz w:val="24"/>
            <w:szCs w:val="24"/>
            <w:lang w:val="pt-BR"/>
          </w:rPr>
          <w:t>m</w:t>
        </w:r>
      </w:ins>
      <w:r w:rsidR="00C9219A">
        <w:rPr>
          <w:rFonts w:asciiTheme="minorHAnsi" w:hAnsiTheme="minorHAnsi" w:cstheme="minorHAnsi"/>
          <w:sz w:val="24"/>
          <w:szCs w:val="24"/>
          <w:lang w:val="pt-BR"/>
        </w:rPr>
        <w:t xml:space="preserve"> (thời gian</w:t>
      </w:r>
      <w:del w:id="3820" w:author="Windows User" w:date="2019-04-04T16:10:00Z">
        <w:r w:rsidR="00C9219A" w:rsidDel="002C1E16">
          <w:rPr>
            <w:rFonts w:asciiTheme="minorHAnsi" w:hAnsiTheme="minorHAnsi" w:cstheme="minorHAnsi"/>
            <w:sz w:val="24"/>
            <w:szCs w:val="24"/>
            <w:lang w:val="pt-BR"/>
          </w:rPr>
          <w:delText>)</w:delText>
        </w:r>
        <w:r w:rsidR="00C9219A" w:rsidRPr="006C26E1" w:rsidDel="002C1E16">
          <w:rPr>
            <w:rFonts w:asciiTheme="minorHAnsi" w:hAnsiTheme="minorHAnsi" w:cstheme="minorHAnsi"/>
            <w:sz w:val="24"/>
            <w:szCs w:val="24"/>
            <w:lang w:val="pt-BR"/>
          </w:rPr>
          <w:delText>, ngày</w:delText>
        </w:r>
        <w:r w:rsidR="00C9219A" w:rsidDel="002C1E16">
          <w:rPr>
            <w:rFonts w:asciiTheme="minorHAnsi" w:hAnsiTheme="minorHAnsi" w:cstheme="minorHAnsi"/>
            <w:sz w:val="24"/>
            <w:szCs w:val="24"/>
            <w:lang w:val="pt-BR"/>
          </w:rPr>
          <w:delText>/tháng/năm</w:delText>
        </w:r>
        <w:r w:rsidR="00C9219A" w:rsidRPr="006C26E1" w:rsidDel="002C1E16">
          <w:rPr>
            <w:rFonts w:asciiTheme="minorHAnsi" w:hAnsiTheme="minorHAnsi" w:cstheme="minorHAnsi"/>
            <w:sz w:val="24"/>
            <w:szCs w:val="24"/>
            <w:lang w:val="pt-BR"/>
          </w:rPr>
          <w:delText xml:space="preserve"> diễn ra sự kiện</w:delText>
        </w:r>
        <w:r w:rsidR="00C9219A" w:rsidDel="002C1E16">
          <w:rPr>
            <w:rFonts w:asciiTheme="minorHAnsi" w:hAnsiTheme="minorHAnsi" w:cstheme="minorHAnsi"/>
            <w:sz w:val="24"/>
            <w:szCs w:val="24"/>
            <w:lang w:val="pt-BR"/>
          </w:rPr>
          <w:delText>, trạng thái sự kiện (đang diễn ra/sắp diễn ra</w:delText>
        </w:r>
      </w:del>
      <w:ins w:id="3821" w:author="Windows User" w:date="2019-04-04T16:10:00Z">
        <w:r>
          <w:rPr>
            <w:rFonts w:asciiTheme="minorHAnsi" w:hAnsiTheme="minorHAnsi" w:cstheme="minorHAnsi"/>
            <w:sz w:val="24"/>
            <w:szCs w:val="24"/>
            <w:lang w:val="pt-BR"/>
          </w:rPr>
          <w:t xml:space="preserve">) </w:t>
        </w:r>
      </w:ins>
      <w:ins w:id="3822" w:author="Windows User" w:date="2019-04-04T16:12:00Z">
        <w:r>
          <w:rPr>
            <w:rFonts w:asciiTheme="minorHAnsi" w:hAnsiTheme="minorHAnsi" w:cstheme="minorHAnsi"/>
            <w:sz w:val="24"/>
            <w:szCs w:val="24"/>
            <w:lang w:val="pt-BR"/>
          </w:rPr>
          <w:t>–</w:t>
        </w:r>
      </w:ins>
      <w:ins w:id="3823" w:author="Windows User" w:date="2019-04-04T16:10:00Z">
        <w:r>
          <w:rPr>
            <w:rFonts w:asciiTheme="minorHAnsi" w:hAnsiTheme="minorHAnsi" w:cstheme="minorHAnsi"/>
            <w:sz w:val="24"/>
            <w:szCs w:val="24"/>
            <w:lang w:val="pt-BR"/>
          </w:rPr>
          <w:t xml:space="preserve"> </w:t>
        </w:r>
      </w:ins>
      <w:del w:id="3824" w:author="Windows User" w:date="2019-04-04T16:10:00Z">
        <w:r w:rsidR="00C9219A" w:rsidDel="002C1E16">
          <w:rPr>
            <w:rFonts w:asciiTheme="minorHAnsi" w:hAnsiTheme="minorHAnsi" w:cstheme="minorHAnsi"/>
            <w:sz w:val="24"/>
            <w:szCs w:val="24"/>
            <w:lang w:val="pt-BR"/>
          </w:rPr>
          <w:delText>)</w:delText>
        </w:r>
      </w:del>
      <w:ins w:id="3825" w:author="Windows User" w:date="2019-04-04T16:10:00Z">
        <w:r>
          <w:rPr>
            <w:rFonts w:asciiTheme="minorHAnsi" w:hAnsiTheme="minorHAnsi" w:cstheme="minorHAnsi"/>
            <w:sz w:val="24"/>
            <w:szCs w:val="24"/>
            <w:lang w:val="pt-BR"/>
          </w:rPr>
          <w:t>hôm nay</w:t>
        </w:r>
      </w:ins>
    </w:p>
    <w:p w14:paraId="59D05C81" w14:textId="19BB71F9" w:rsidR="002C1E16" w:rsidRDefault="00C9219A" w:rsidP="00A84EF4">
      <w:pPr>
        <w:pStyle w:val="ListParagraph"/>
        <w:numPr>
          <w:ilvl w:val="2"/>
          <w:numId w:val="13"/>
        </w:numPr>
        <w:rPr>
          <w:ins w:id="3826" w:author="Windows User" w:date="2019-04-04T16:10:00Z"/>
          <w:rFonts w:asciiTheme="minorHAnsi" w:hAnsiTheme="minorHAnsi" w:cstheme="minorHAnsi"/>
          <w:sz w:val="24"/>
          <w:szCs w:val="24"/>
          <w:lang w:val="pt-BR"/>
        </w:rPr>
      </w:pPr>
      <w:r>
        <w:rPr>
          <w:rFonts w:asciiTheme="minorHAnsi" w:hAnsiTheme="minorHAnsi" w:cstheme="minorHAnsi"/>
          <w:sz w:val="24"/>
          <w:szCs w:val="24"/>
          <w:lang w:val="pt-BR"/>
        </w:rPr>
        <w:t xml:space="preserve">Đối với sự kiện sắp diễn ra </w:t>
      </w:r>
      <w:ins w:id="3827" w:author="Windows User" w:date="2019-04-04T16:10:00Z">
        <w:r w:rsidR="002C1E16">
          <w:rPr>
            <w:rFonts w:asciiTheme="minorHAnsi" w:hAnsiTheme="minorHAnsi" w:cstheme="minorHAnsi"/>
            <w:sz w:val="24"/>
            <w:szCs w:val="24"/>
            <w:lang w:val="pt-BR"/>
          </w:rPr>
          <w:t xml:space="preserve">không </w:t>
        </w:r>
      </w:ins>
      <w:r>
        <w:rPr>
          <w:rFonts w:asciiTheme="minorHAnsi" w:hAnsiTheme="minorHAnsi" w:cstheme="minorHAnsi"/>
          <w:sz w:val="24"/>
          <w:szCs w:val="24"/>
          <w:lang w:val="pt-BR"/>
        </w:rPr>
        <w:t xml:space="preserve">cùng ngày </w:t>
      </w:r>
      <w:ins w:id="3828" w:author="Windows User" w:date="2019-04-04T16:10:00Z">
        <w:r w:rsidR="002C1E16">
          <w:rPr>
            <w:rFonts w:asciiTheme="minorHAnsi" w:hAnsiTheme="minorHAnsi" w:cstheme="minorHAnsi"/>
            <w:sz w:val="24"/>
            <w:szCs w:val="24"/>
            <w:lang w:val="pt-BR"/>
          </w:rPr>
          <w:t>xem chuyên mục</w:t>
        </w:r>
      </w:ins>
      <w:ins w:id="3829" w:author="Windows User" w:date="2019-04-04T16:11:00Z">
        <w:r w:rsidR="002C1E16">
          <w:rPr>
            <w:rFonts w:asciiTheme="minorHAnsi" w:hAnsiTheme="minorHAnsi" w:cstheme="minorHAnsi"/>
            <w:sz w:val="24"/>
            <w:szCs w:val="24"/>
            <w:lang w:val="pt-BR"/>
          </w:rPr>
          <w:t>:</w:t>
        </w:r>
      </w:ins>
      <w:ins w:id="3830" w:author="Windows User" w:date="2019-04-04T16:10:00Z">
        <w:r w:rsidR="002C1E16">
          <w:rPr>
            <w:rFonts w:asciiTheme="minorHAnsi" w:hAnsiTheme="minorHAnsi" w:cstheme="minorHAnsi"/>
            <w:sz w:val="24"/>
            <w:szCs w:val="24"/>
            <w:lang w:val="pt-BR"/>
          </w:rPr>
          <w:t xml:space="preserve"> </w:t>
        </w:r>
      </w:ins>
    </w:p>
    <w:p w14:paraId="1E41C248" w14:textId="27B236CC" w:rsidR="00C9219A" w:rsidRDefault="002C1E16">
      <w:pPr>
        <w:pStyle w:val="ListParagraph"/>
        <w:ind w:left="1800"/>
        <w:rPr>
          <w:rFonts w:asciiTheme="minorHAnsi" w:hAnsiTheme="minorHAnsi" w:cstheme="minorHAnsi"/>
          <w:sz w:val="24"/>
          <w:szCs w:val="24"/>
          <w:lang w:val="pt-BR"/>
        </w:rPr>
        <w:pPrChange w:id="3831" w:author="Windows User" w:date="2019-04-04T16:11:00Z">
          <w:pPr>
            <w:pStyle w:val="ListParagraph"/>
            <w:numPr>
              <w:ilvl w:val="2"/>
              <w:numId w:val="13"/>
            </w:numPr>
            <w:ind w:left="1800" w:hanging="360"/>
          </w:pPr>
        </w:pPrChange>
      </w:pPr>
      <w:ins w:id="3832" w:author="Windows User" w:date="2019-04-04T16:11:00Z">
        <w:r>
          <w:rPr>
            <w:rFonts w:asciiTheme="minorHAnsi" w:hAnsiTheme="minorHAnsi" w:cstheme="minorHAnsi"/>
            <w:sz w:val="24"/>
            <w:szCs w:val="24"/>
            <w:lang w:val="pt-BR"/>
          </w:rPr>
          <w:t xml:space="preserve">Title: tên sự kiện; </w:t>
        </w:r>
      </w:ins>
      <w:del w:id="3833" w:author="Windows User" w:date="2019-04-04T16:10:00Z">
        <w:r w:rsidR="00C9219A" w:rsidDel="002C1E16">
          <w:rPr>
            <w:rFonts w:asciiTheme="minorHAnsi" w:hAnsiTheme="minorHAnsi" w:cstheme="minorHAnsi"/>
            <w:sz w:val="24"/>
            <w:szCs w:val="24"/>
            <w:lang w:val="pt-BR"/>
          </w:rPr>
          <w:delText xml:space="preserve">truy cập của người dùng, </w:delText>
        </w:r>
      </w:del>
      <w:r w:rsidR="00C9219A">
        <w:rPr>
          <w:rFonts w:asciiTheme="minorHAnsi" w:hAnsiTheme="minorHAnsi" w:cstheme="minorHAnsi"/>
          <w:sz w:val="24"/>
          <w:szCs w:val="24"/>
          <w:lang w:val="pt-BR"/>
        </w:rPr>
        <w:t>subtitle</w:t>
      </w:r>
      <w:ins w:id="3834" w:author="Windows User" w:date="2019-04-04T16:11:00Z">
        <w:r>
          <w:rPr>
            <w:rFonts w:asciiTheme="minorHAnsi" w:hAnsiTheme="minorHAnsi" w:cstheme="minorHAnsi"/>
            <w:sz w:val="24"/>
            <w:szCs w:val="24"/>
            <w:lang w:val="pt-BR"/>
          </w:rPr>
          <w:t xml:space="preserve"> </w:t>
        </w:r>
      </w:ins>
      <w:del w:id="3835" w:author="Windows User" w:date="2019-04-04T16:11:00Z">
        <w:r w:rsidR="00C9219A" w:rsidDel="002C1E16">
          <w:rPr>
            <w:rFonts w:asciiTheme="minorHAnsi" w:hAnsiTheme="minorHAnsi" w:cstheme="minorHAnsi"/>
            <w:sz w:val="24"/>
            <w:szCs w:val="24"/>
            <w:lang w:val="pt-BR"/>
          </w:rPr>
          <w:delText xml:space="preserve"> bao gồm: </w:delText>
        </w:r>
      </w:del>
      <w:ins w:id="3836" w:author="Windows User" w:date="2019-04-04T16:11:00Z">
        <w:r>
          <w:rPr>
            <w:rFonts w:asciiTheme="minorHAnsi" w:hAnsiTheme="minorHAnsi" w:cstheme="minorHAnsi"/>
            <w:sz w:val="24"/>
            <w:szCs w:val="24"/>
            <w:lang w:val="pt-BR"/>
          </w:rPr>
          <w:t>hh:mm</w:t>
        </w:r>
      </w:ins>
      <w:del w:id="3837" w:author="Windows User" w:date="2019-04-04T16:11:00Z">
        <w:r w:rsidR="00C9219A" w:rsidDel="002C1E16">
          <w:rPr>
            <w:rFonts w:asciiTheme="minorHAnsi" w:hAnsiTheme="minorHAnsi" w:cstheme="minorHAnsi"/>
            <w:sz w:val="24"/>
            <w:szCs w:val="24"/>
            <w:lang w:val="pt-BR"/>
          </w:rPr>
          <w:delText xml:space="preserve">00:00 </w:delText>
        </w:r>
      </w:del>
      <w:r w:rsidR="00C9219A">
        <w:rPr>
          <w:rFonts w:asciiTheme="minorHAnsi" w:hAnsiTheme="minorHAnsi" w:cstheme="minorHAnsi"/>
          <w:sz w:val="24"/>
          <w:szCs w:val="24"/>
          <w:lang w:val="pt-BR"/>
        </w:rPr>
        <w:t>(thời gian)</w:t>
      </w:r>
      <w:ins w:id="3838" w:author="Windows User" w:date="2019-04-04T16:11:00Z">
        <w:r>
          <w:rPr>
            <w:rFonts w:asciiTheme="minorHAnsi" w:hAnsiTheme="minorHAnsi" w:cstheme="minorHAnsi"/>
            <w:sz w:val="24"/>
            <w:szCs w:val="24"/>
            <w:lang w:val="pt-BR"/>
          </w:rPr>
          <w:t xml:space="preserve"> – dd/mm/yyyy</w:t>
        </w:r>
      </w:ins>
      <w:del w:id="3839" w:author="Windows User" w:date="2019-04-04T16:11:00Z">
        <w:r w:rsidR="00C9219A" w:rsidDel="002C1E16">
          <w:rPr>
            <w:rFonts w:asciiTheme="minorHAnsi" w:hAnsiTheme="minorHAnsi" w:cstheme="minorHAnsi"/>
            <w:sz w:val="24"/>
            <w:szCs w:val="24"/>
            <w:lang w:val="pt-BR"/>
          </w:rPr>
          <w:delText>,hôm nay, sắp diễn ra.</w:delText>
        </w:r>
      </w:del>
    </w:p>
    <w:p w14:paraId="58ACA400" w14:textId="2A05694C" w:rsidR="00AB3F67" w:rsidRDefault="00AB3F67">
      <w:pPr>
        <w:pStyle w:val="ListParagraph"/>
        <w:numPr>
          <w:ilvl w:val="2"/>
          <w:numId w:val="13"/>
        </w:numPr>
        <w:rPr>
          <w:ins w:id="3840" w:author="Windows User" w:date="2019-04-04T16:13:00Z"/>
          <w:rFonts w:asciiTheme="minorHAnsi" w:hAnsiTheme="minorHAnsi" w:cstheme="minorHAnsi"/>
          <w:sz w:val="24"/>
          <w:szCs w:val="24"/>
          <w:lang w:val="pt-BR"/>
        </w:rPr>
        <w:pPrChange w:id="3841" w:author="Windows User" w:date="2019-04-04T16:13:00Z">
          <w:pPr>
            <w:pStyle w:val="ListParagraph"/>
            <w:numPr>
              <w:ilvl w:val="1"/>
              <w:numId w:val="13"/>
            </w:numPr>
            <w:ind w:left="1080" w:hanging="360"/>
          </w:pPr>
        </w:pPrChange>
      </w:pPr>
      <w:ins w:id="3842" w:author="Windows User" w:date="2019-04-04T16:13:00Z">
        <w:r>
          <w:rPr>
            <w:rFonts w:asciiTheme="minorHAnsi" w:hAnsiTheme="minorHAnsi" w:cstheme="minorHAnsi"/>
            <w:sz w:val="24"/>
            <w:szCs w:val="24"/>
            <w:lang w:val="pt-BR"/>
          </w:rPr>
          <w:t>Với mỗi lần tải trang, thời gian được update real-time.</w:t>
        </w:r>
      </w:ins>
    </w:p>
    <w:p w14:paraId="0D18D1D9" w14:textId="6E0F368D" w:rsidR="009E29A8" w:rsidRPr="006C26E1" w:rsidRDefault="009E29A8" w:rsidP="009E29A8">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Chức năng xem đầy đủ tại trang tiếp theo (4)</w:t>
      </w:r>
    </w:p>
    <w:p w14:paraId="4D4D5F3C" w14:textId="671631E8" w:rsidR="00E014EA" w:rsidRDefault="00E014EA" w:rsidP="00E014EA">
      <w:pPr>
        <w:pStyle w:val="ListParagraph"/>
        <w:numPr>
          <w:ilvl w:val="1"/>
          <w:numId w:val="13"/>
        </w:numPr>
        <w:rPr>
          <w:rFonts w:asciiTheme="minorHAnsi" w:hAnsiTheme="minorHAnsi" w:cstheme="minorHAnsi"/>
          <w:sz w:val="24"/>
          <w:szCs w:val="24"/>
          <w:lang w:val="pt-BR"/>
        </w:rPr>
      </w:pPr>
      <w:r w:rsidRPr="006C26E1">
        <w:rPr>
          <w:rFonts w:asciiTheme="minorHAnsi" w:hAnsiTheme="minorHAnsi" w:cstheme="minorHAnsi"/>
          <w:sz w:val="24"/>
          <w:szCs w:val="24"/>
          <w:lang w:val="pt-BR"/>
        </w:rPr>
        <w:t>Scroll up để hiển thị thêm (lazy loading)</w:t>
      </w:r>
    </w:p>
    <w:p w14:paraId="59856C3E" w14:textId="476D5412" w:rsidR="00C868E3" w:rsidRPr="00A84EF4" w:rsidRDefault="00C868E3" w:rsidP="00A84EF4">
      <w:pPr>
        <w:pStyle w:val="ListParagraph"/>
        <w:numPr>
          <w:ilvl w:val="0"/>
          <w:numId w:val="13"/>
        </w:numPr>
        <w:ind w:firstLine="0"/>
        <w:rPr>
          <w:rFonts w:asciiTheme="minorHAnsi" w:hAnsiTheme="minorHAnsi" w:cstheme="minorHAnsi"/>
          <w:b/>
          <w:sz w:val="24"/>
          <w:szCs w:val="24"/>
          <w:lang w:val="pt-BR"/>
        </w:rPr>
      </w:pPr>
      <w:r w:rsidRPr="00A84EF4">
        <w:rPr>
          <w:rFonts w:asciiTheme="minorHAnsi" w:hAnsiTheme="minorHAnsi" w:cstheme="minorHAnsi"/>
          <w:b/>
          <w:sz w:val="24"/>
          <w:szCs w:val="24"/>
          <w:lang w:val="pt-BR"/>
        </w:rPr>
        <w:t>Hiển thị tại trang chính</w:t>
      </w:r>
      <w:r w:rsidR="00F901A7" w:rsidRPr="00A84EF4">
        <w:rPr>
          <w:rFonts w:asciiTheme="minorHAnsi" w:hAnsiTheme="minorHAnsi" w:cstheme="minorHAnsi"/>
          <w:b/>
          <w:sz w:val="24"/>
          <w:szCs w:val="24"/>
          <w:lang w:val="pt-BR"/>
        </w:rPr>
        <w:t xml:space="preserve"> của </w:t>
      </w:r>
      <w:del w:id="3843" w:author="Windows User" w:date="2019-04-04T17:02:00Z">
        <w:r w:rsidR="00F901A7" w:rsidRPr="00A84EF4" w:rsidDel="0021109B">
          <w:rPr>
            <w:rFonts w:asciiTheme="minorHAnsi" w:hAnsiTheme="minorHAnsi" w:cstheme="minorHAnsi"/>
            <w:b/>
            <w:sz w:val="24"/>
            <w:szCs w:val="24"/>
            <w:lang w:val="pt-BR"/>
          </w:rPr>
          <w:delText>sự kiện Thể thao, Giải trí</w:delText>
        </w:r>
      </w:del>
      <w:ins w:id="3844" w:author="Windows User" w:date="2019-04-04T17:02:00Z">
        <w:r w:rsidR="0021109B">
          <w:rPr>
            <w:rFonts w:asciiTheme="minorHAnsi" w:hAnsiTheme="minorHAnsi" w:cstheme="minorHAnsi"/>
            <w:b/>
            <w:sz w:val="24"/>
            <w:szCs w:val="24"/>
            <w:lang w:val="pt-BR"/>
          </w:rPr>
          <w:t>Trực tiếp</w:t>
        </w:r>
      </w:ins>
    </w:p>
    <w:p w14:paraId="37FCD2B9" w14:textId="77777777" w:rsidR="00C67518" w:rsidRDefault="0021109B">
      <w:pPr>
        <w:pStyle w:val="ListParagraph"/>
        <w:numPr>
          <w:ilvl w:val="1"/>
          <w:numId w:val="13"/>
        </w:numPr>
        <w:jc w:val="both"/>
        <w:rPr>
          <w:ins w:id="3845" w:author="Windows User" w:date="2019-04-04T17:06:00Z"/>
          <w:rFonts w:asciiTheme="minorHAnsi" w:hAnsiTheme="minorHAnsi" w:cstheme="minorHAnsi"/>
          <w:b/>
          <w:sz w:val="24"/>
          <w:szCs w:val="24"/>
          <w:lang w:val="pt-BR"/>
        </w:rPr>
        <w:pPrChange w:id="3846" w:author="Windows User" w:date="2019-04-04T17:06:00Z">
          <w:pPr>
            <w:pStyle w:val="ListParagraph"/>
            <w:numPr>
              <w:numId w:val="26"/>
            </w:numPr>
            <w:ind w:left="1080" w:hanging="360"/>
            <w:jc w:val="both"/>
          </w:pPr>
        </w:pPrChange>
      </w:pPr>
      <w:ins w:id="3847" w:author="Windows User" w:date="2019-04-04T17:02:00Z">
        <w:r w:rsidRPr="00C67518">
          <w:rPr>
            <w:rFonts w:asciiTheme="minorHAnsi" w:hAnsiTheme="minorHAnsi" w:cstheme="minorHAnsi"/>
            <w:b/>
            <w:sz w:val="24"/>
            <w:szCs w:val="24"/>
            <w:lang w:val="pt-BR"/>
            <w:rPrChange w:id="3848" w:author="Windows User" w:date="2019-04-04T17:06:00Z">
              <w:rPr>
                <w:rFonts w:asciiTheme="minorHAnsi" w:hAnsiTheme="minorHAnsi" w:cstheme="minorHAnsi"/>
                <w:sz w:val="24"/>
                <w:szCs w:val="24"/>
                <w:lang w:val="pt-BR"/>
              </w:rPr>
            </w:rPrChange>
          </w:rPr>
          <w:t>Sắp diễn ra</w:t>
        </w:r>
      </w:ins>
    </w:p>
    <w:p w14:paraId="4608EC7E" w14:textId="72C54CF5" w:rsidR="00C67518" w:rsidRPr="00C67518" w:rsidRDefault="0021109B">
      <w:pPr>
        <w:ind w:left="720"/>
        <w:jc w:val="both"/>
        <w:rPr>
          <w:ins w:id="3849" w:author="Windows User" w:date="2019-04-04T17:06:00Z"/>
          <w:rFonts w:asciiTheme="minorHAnsi" w:hAnsiTheme="minorHAnsi" w:cstheme="minorHAnsi"/>
          <w:b/>
          <w:sz w:val="24"/>
          <w:szCs w:val="24"/>
          <w:lang w:val="pt-BR"/>
          <w:rPrChange w:id="3850" w:author="Windows User" w:date="2019-04-04T17:07:00Z">
            <w:rPr>
              <w:ins w:id="3851" w:author="Windows User" w:date="2019-04-04T17:06:00Z"/>
              <w:rFonts w:asciiTheme="minorHAnsi" w:hAnsiTheme="minorHAnsi" w:cstheme="minorHAnsi"/>
              <w:sz w:val="24"/>
              <w:szCs w:val="24"/>
              <w:lang w:val="pt-BR"/>
            </w:rPr>
          </w:rPrChange>
        </w:rPr>
        <w:pPrChange w:id="3852" w:author="Windows User" w:date="2019-04-04T17:07:00Z">
          <w:pPr>
            <w:pStyle w:val="ListParagraph"/>
            <w:numPr>
              <w:numId w:val="26"/>
            </w:numPr>
            <w:ind w:left="1080" w:hanging="360"/>
            <w:jc w:val="both"/>
          </w:pPr>
        </w:pPrChange>
      </w:pPr>
      <w:ins w:id="3853" w:author="Windows User" w:date="2019-04-04T17:02:00Z">
        <w:r w:rsidRPr="00C67518">
          <w:rPr>
            <w:rFonts w:asciiTheme="minorHAnsi" w:hAnsiTheme="minorHAnsi" w:cstheme="minorHAnsi"/>
            <w:sz w:val="24"/>
            <w:szCs w:val="24"/>
            <w:lang w:val="pt-BR"/>
            <w:rPrChange w:id="3854" w:author="Windows User" w:date="2019-04-04T17:07:00Z">
              <w:rPr>
                <w:lang w:val="pt-BR"/>
              </w:rPr>
            </w:rPrChange>
          </w:rPr>
          <w:t xml:space="preserve">Thứ tự hiển thị từ sự kiện sắp diễn ra gần nhất với thời điểm truy cập mục sự kiện. 2 vị trí đầu tiên của Thể thao, 2 vị trí tiếp theo </w:t>
        </w:r>
      </w:ins>
      <w:ins w:id="3855" w:author="Windows User" w:date="2019-04-04T17:04:00Z">
        <w:r w:rsidRPr="00C67518">
          <w:rPr>
            <w:rFonts w:asciiTheme="minorHAnsi" w:hAnsiTheme="minorHAnsi" w:cstheme="minorHAnsi"/>
            <w:sz w:val="24"/>
            <w:szCs w:val="24"/>
            <w:lang w:val="pt-BR"/>
            <w:rPrChange w:id="3856" w:author="Windows User" w:date="2019-04-04T17:07:00Z">
              <w:rPr>
                <w:lang w:val="pt-BR"/>
              </w:rPr>
            </w:rPrChange>
          </w:rPr>
          <w:t>của Giả</w:t>
        </w:r>
        <w:r w:rsidR="00C67518" w:rsidRPr="00C67518">
          <w:rPr>
            <w:rFonts w:asciiTheme="minorHAnsi" w:hAnsiTheme="minorHAnsi" w:cstheme="minorHAnsi"/>
            <w:sz w:val="24"/>
            <w:szCs w:val="24"/>
            <w:lang w:val="pt-BR"/>
            <w:rPrChange w:id="3857" w:author="Windows User" w:date="2019-04-04T17:07:00Z">
              <w:rPr>
                <w:lang w:val="pt-BR"/>
              </w:rPr>
            </w:rPrChange>
          </w:rPr>
          <w:t xml:space="preserve">i trí. </w:t>
        </w:r>
      </w:ins>
      <w:ins w:id="3858" w:author="Windows User" w:date="2019-04-04T17:05:00Z">
        <w:r w:rsidR="00C67518" w:rsidRPr="00C67518">
          <w:rPr>
            <w:rFonts w:asciiTheme="minorHAnsi" w:hAnsiTheme="minorHAnsi" w:cstheme="minorHAnsi"/>
            <w:sz w:val="24"/>
            <w:szCs w:val="24"/>
            <w:lang w:val="pt-BR"/>
            <w:rPrChange w:id="3859" w:author="Windows User" w:date="2019-04-04T17:07:00Z">
              <w:rPr>
                <w:lang w:val="pt-BR"/>
              </w:rPr>
            </w:rPrChange>
          </w:rPr>
          <w:t>T</w:t>
        </w:r>
      </w:ins>
      <w:ins w:id="3860" w:author="Windows User" w:date="2019-04-04T17:04:00Z">
        <w:r w:rsidRPr="00C67518">
          <w:rPr>
            <w:rFonts w:asciiTheme="minorHAnsi" w:hAnsiTheme="minorHAnsi" w:cstheme="minorHAnsi"/>
            <w:sz w:val="24"/>
            <w:szCs w:val="24"/>
            <w:lang w:val="pt-BR"/>
            <w:rPrChange w:id="3861" w:author="Windows User" w:date="2019-04-04T17:07:00Z">
              <w:rPr>
                <w:lang w:val="pt-BR"/>
              </w:rPr>
            </w:rPrChange>
          </w:rPr>
          <w:t xml:space="preserve">rường hợp </w:t>
        </w:r>
      </w:ins>
      <w:ins w:id="3862" w:author="Windows User" w:date="2019-04-04T17:05:00Z">
        <w:r w:rsidR="00C67518" w:rsidRPr="00C67518">
          <w:rPr>
            <w:rFonts w:asciiTheme="minorHAnsi" w:hAnsiTheme="minorHAnsi" w:cstheme="minorHAnsi"/>
            <w:sz w:val="24"/>
            <w:szCs w:val="24"/>
            <w:lang w:val="pt-BR"/>
            <w:rPrChange w:id="3863" w:author="Windows User" w:date="2019-04-04T17:07:00Z">
              <w:rPr>
                <w:lang w:val="pt-BR"/>
              </w:rPr>
            </w:rPrChange>
          </w:rPr>
          <w:t>một chuyên mục bất kì không đủ  nội dung cho phép, chuyên mục còn lại được bổ sung thế chỗ.</w:t>
        </w:r>
      </w:ins>
    </w:p>
    <w:p w14:paraId="1626498B" w14:textId="40698EC1" w:rsidR="00C67518" w:rsidRDefault="00C67518">
      <w:pPr>
        <w:pStyle w:val="ListParagraph"/>
        <w:numPr>
          <w:ilvl w:val="1"/>
          <w:numId w:val="13"/>
        </w:numPr>
        <w:jc w:val="both"/>
        <w:rPr>
          <w:ins w:id="3864" w:author="Windows User" w:date="2019-04-04T17:13:00Z"/>
          <w:rFonts w:asciiTheme="minorHAnsi" w:hAnsiTheme="minorHAnsi" w:cstheme="minorHAnsi"/>
          <w:b/>
          <w:sz w:val="24"/>
          <w:szCs w:val="24"/>
          <w:lang w:val="pt-BR"/>
        </w:rPr>
        <w:pPrChange w:id="3865" w:author="Windows User" w:date="2019-04-04T17:06:00Z">
          <w:pPr>
            <w:pStyle w:val="ListParagraph"/>
            <w:numPr>
              <w:numId w:val="26"/>
            </w:numPr>
            <w:ind w:left="1080" w:hanging="360"/>
            <w:jc w:val="both"/>
          </w:pPr>
        </w:pPrChange>
      </w:pPr>
      <w:ins w:id="3866" w:author="Windows User" w:date="2019-04-04T17:07:00Z">
        <w:r>
          <w:rPr>
            <w:rFonts w:asciiTheme="minorHAnsi" w:hAnsiTheme="minorHAnsi" w:cstheme="minorHAnsi"/>
            <w:b/>
            <w:sz w:val="24"/>
            <w:szCs w:val="24"/>
            <w:lang w:val="pt-BR"/>
          </w:rPr>
          <w:t>Thể thao/Giải trí</w:t>
        </w:r>
      </w:ins>
    </w:p>
    <w:p w14:paraId="02C4D8F2" w14:textId="68D91566" w:rsidR="00E20134" w:rsidRPr="00E20134" w:rsidRDefault="00E20134">
      <w:pPr>
        <w:ind w:left="720"/>
        <w:jc w:val="both"/>
        <w:rPr>
          <w:ins w:id="3867" w:author="Windows User" w:date="2019-04-04T17:13:00Z"/>
          <w:rFonts w:asciiTheme="minorHAnsi" w:hAnsiTheme="minorHAnsi" w:cstheme="minorHAnsi"/>
          <w:sz w:val="24"/>
          <w:szCs w:val="24"/>
          <w:lang w:val="pt-BR"/>
          <w:rPrChange w:id="3868" w:author="Windows User" w:date="2019-04-04T17:13:00Z">
            <w:rPr>
              <w:ins w:id="3869" w:author="Windows User" w:date="2019-04-04T17:13:00Z"/>
              <w:lang w:val="pt-BR"/>
            </w:rPr>
          </w:rPrChange>
        </w:rPr>
        <w:pPrChange w:id="3870" w:author="Windows User" w:date="2019-04-04T17:13:00Z">
          <w:pPr>
            <w:pStyle w:val="ListParagraph"/>
            <w:numPr>
              <w:numId w:val="13"/>
            </w:numPr>
            <w:ind w:left="360" w:hanging="360"/>
            <w:jc w:val="both"/>
          </w:pPr>
        </w:pPrChange>
      </w:pPr>
      <w:ins w:id="3871" w:author="Windows User" w:date="2019-04-04T17:13:00Z">
        <w:r w:rsidRPr="00E20134">
          <w:rPr>
            <w:rFonts w:asciiTheme="minorHAnsi" w:hAnsiTheme="minorHAnsi" w:cstheme="minorHAnsi"/>
            <w:sz w:val="24"/>
            <w:szCs w:val="24"/>
            <w:lang w:val="pt-BR"/>
            <w:rPrChange w:id="3872" w:author="Windows User" w:date="2019-04-04T17:13:00Z">
              <w:rPr>
                <w:lang w:val="pt-BR"/>
              </w:rPr>
            </w:rPrChange>
          </w:rPr>
          <w:t xml:space="preserve">Thứ tự hiển thị theo mức độ ưu tiên bắt đầu với sự kiện đang live, sự kiện đã diễn ra </w:t>
        </w:r>
      </w:ins>
      <w:ins w:id="3873" w:author="Windows User" w:date="2019-04-04T17:39:00Z">
        <w:r w:rsidR="00060891">
          <w:rPr>
            <w:rFonts w:asciiTheme="minorHAnsi" w:hAnsiTheme="minorHAnsi" w:cstheme="minorHAnsi"/>
            <w:sz w:val="24"/>
            <w:szCs w:val="24"/>
            <w:lang w:val="pt-BR"/>
          </w:rPr>
          <w:t>được lưu lại (do back-end về</w:t>
        </w:r>
      </w:ins>
      <w:ins w:id="3874" w:author="Windows User" w:date="2019-04-04T17:13:00Z">
        <w:r w:rsidR="00060891">
          <w:rPr>
            <w:rFonts w:asciiTheme="minorHAnsi" w:hAnsiTheme="minorHAnsi" w:cstheme="minorHAnsi"/>
            <w:sz w:val="24"/>
            <w:szCs w:val="24"/>
            <w:lang w:val="pt-BR"/>
          </w:rPr>
          <w:t>)</w:t>
        </w:r>
      </w:ins>
    </w:p>
    <w:p w14:paraId="2C965DC1" w14:textId="25A26AE7" w:rsidR="00E20134" w:rsidRDefault="00E20134">
      <w:pPr>
        <w:pStyle w:val="ListParagraph"/>
        <w:numPr>
          <w:ilvl w:val="1"/>
          <w:numId w:val="13"/>
        </w:numPr>
        <w:jc w:val="both"/>
        <w:rPr>
          <w:ins w:id="3875" w:author="Windows User" w:date="2019-04-04T17:13:00Z"/>
          <w:rFonts w:asciiTheme="minorHAnsi" w:hAnsiTheme="minorHAnsi" w:cstheme="minorHAnsi"/>
          <w:b/>
          <w:sz w:val="24"/>
          <w:szCs w:val="24"/>
          <w:lang w:val="pt-BR"/>
        </w:rPr>
        <w:pPrChange w:id="3876" w:author="Windows User" w:date="2019-04-04T17:06:00Z">
          <w:pPr>
            <w:pStyle w:val="ListParagraph"/>
            <w:numPr>
              <w:numId w:val="26"/>
            </w:numPr>
            <w:ind w:left="1080" w:hanging="360"/>
            <w:jc w:val="both"/>
          </w:pPr>
        </w:pPrChange>
      </w:pPr>
      <w:ins w:id="3877" w:author="Windows User" w:date="2019-04-04T17:15:00Z">
        <w:r>
          <w:rPr>
            <w:rFonts w:asciiTheme="minorHAnsi" w:hAnsiTheme="minorHAnsi" w:cstheme="minorHAnsi"/>
            <w:b/>
            <w:sz w:val="24"/>
            <w:szCs w:val="24"/>
            <w:lang w:val="pt-BR"/>
          </w:rPr>
          <w:t>Trường hợp có d</w:t>
        </w:r>
      </w:ins>
      <w:ins w:id="3878" w:author="Windows User" w:date="2019-04-04T17:13:00Z">
        <w:r>
          <w:rPr>
            <w:rFonts w:asciiTheme="minorHAnsi" w:hAnsiTheme="minorHAnsi" w:cstheme="minorHAnsi"/>
            <w:b/>
            <w:sz w:val="24"/>
            <w:szCs w:val="24"/>
            <w:lang w:val="pt-BR"/>
          </w:rPr>
          <w:t>ưới 4 sự kiện</w:t>
        </w:r>
      </w:ins>
      <w:ins w:id="3879" w:author="Windows User" w:date="2019-04-04T17:15:00Z">
        <w:r>
          <w:rPr>
            <w:rFonts w:asciiTheme="minorHAnsi" w:hAnsiTheme="minorHAnsi" w:cstheme="minorHAnsi"/>
            <w:b/>
            <w:sz w:val="24"/>
            <w:szCs w:val="24"/>
            <w:lang w:val="pt-BR"/>
          </w:rPr>
          <w:t xml:space="preserve"> ở mỗi mục</w:t>
        </w:r>
      </w:ins>
    </w:p>
    <w:p w14:paraId="3177F17A" w14:textId="16C5F5F3" w:rsidR="00E20134" w:rsidRDefault="00E20134">
      <w:pPr>
        <w:pStyle w:val="ListParagraph"/>
        <w:numPr>
          <w:ilvl w:val="2"/>
          <w:numId w:val="13"/>
        </w:numPr>
        <w:jc w:val="both"/>
        <w:rPr>
          <w:ins w:id="3880" w:author="Windows User" w:date="2019-04-04T17:15:00Z"/>
          <w:rFonts w:asciiTheme="minorHAnsi" w:hAnsiTheme="minorHAnsi" w:cstheme="minorHAnsi"/>
          <w:sz w:val="24"/>
          <w:szCs w:val="24"/>
          <w:lang w:val="pt-BR"/>
        </w:rPr>
        <w:pPrChange w:id="3881" w:author="Windows User" w:date="2019-04-04T17:15:00Z">
          <w:pPr>
            <w:pStyle w:val="ListParagraph"/>
            <w:numPr>
              <w:numId w:val="26"/>
            </w:numPr>
            <w:ind w:left="1080" w:hanging="360"/>
            <w:jc w:val="both"/>
          </w:pPr>
        </w:pPrChange>
      </w:pPr>
      <w:ins w:id="3882" w:author="Windows User" w:date="2019-04-04T17:13:00Z">
        <w:r>
          <w:rPr>
            <w:rFonts w:asciiTheme="minorHAnsi" w:hAnsiTheme="minorHAnsi" w:cstheme="minorHAnsi"/>
            <w:sz w:val="24"/>
            <w:szCs w:val="24"/>
            <w:lang w:val="pt-BR"/>
          </w:rPr>
          <w:t>Ẩ</w:t>
        </w:r>
        <w:r w:rsidRPr="00E20134">
          <w:rPr>
            <w:rFonts w:asciiTheme="minorHAnsi" w:hAnsiTheme="minorHAnsi" w:cstheme="minorHAnsi"/>
            <w:sz w:val="24"/>
            <w:szCs w:val="24"/>
            <w:lang w:val="pt-BR"/>
            <w:rPrChange w:id="3883" w:author="Windows User" w:date="2019-04-04T17:15:00Z">
              <w:rPr>
                <w:lang w:val="pt-BR"/>
              </w:rPr>
            </w:rPrChange>
          </w:rPr>
          <w:t>n tính năng hiển thị đầy đủ (4)</w:t>
        </w:r>
      </w:ins>
      <w:ins w:id="3884" w:author="Windows User" w:date="2019-04-04T17:14:00Z">
        <w:r w:rsidRPr="00E20134">
          <w:rPr>
            <w:rFonts w:asciiTheme="minorHAnsi" w:hAnsiTheme="minorHAnsi" w:cstheme="minorHAnsi"/>
            <w:sz w:val="24"/>
            <w:szCs w:val="24"/>
            <w:lang w:val="pt-BR"/>
            <w:rPrChange w:id="3885" w:author="Windows User" w:date="2019-04-04T17:15:00Z">
              <w:rPr>
                <w:lang w:val="pt-BR"/>
              </w:rPr>
            </w:rPrChange>
          </w:rPr>
          <w:t xml:space="preserve"> </w:t>
        </w:r>
      </w:ins>
    </w:p>
    <w:p w14:paraId="5228E15D" w14:textId="125BAA09" w:rsidR="00E20134" w:rsidRDefault="003D6C0E">
      <w:pPr>
        <w:pStyle w:val="ListParagraph"/>
        <w:numPr>
          <w:ilvl w:val="2"/>
          <w:numId w:val="13"/>
        </w:numPr>
        <w:jc w:val="both"/>
        <w:rPr>
          <w:ins w:id="3886" w:author="Windows User" w:date="2019-04-04T17:34:00Z"/>
          <w:rFonts w:asciiTheme="minorHAnsi" w:hAnsiTheme="minorHAnsi" w:cstheme="minorHAnsi"/>
          <w:sz w:val="24"/>
          <w:szCs w:val="24"/>
          <w:lang w:val="pt-BR"/>
        </w:rPr>
        <w:pPrChange w:id="3887" w:author="Windows User" w:date="2019-04-04T17:15:00Z">
          <w:pPr>
            <w:pStyle w:val="ListParagraph"/>
            <w:numPr>
              <w:numId w:val="26"/>
            </w:numPr>
            <w:ind w:left="1080" w:hanging="360"/>
            <w:jc w:val="both"/>
          </w:pPr>
        </w:pPrChange>
      </w:pPr>
      <w:ins w:id="3888" w:author="Windows User" w:date="2019-04-04T17:40:00Z">
        <w:r>
          <w:rPr>
            <w:rFonts w:asciiTheme="minorHAnsi" w:hAnsiTheme="minorHAnsi" w:cstheme="minorHAnsi"/>
            <w:sz w:val="24"/>
            <w:szCs w:val="24"/>
            <w:lang w:val="pt-BR"/>
          </w:rPr>
          <w:t>R</w:t>
        </w:r>
      </w:ins>
      <w:ins w:id="3889" w:author="Windows User" w:date="2019-04-04T17:15:00Z">
        <w:r w:rsidR="002F306F">
          <w:rPr>
            <w:rFonts w:asciiTheme="minorHAnsi" w:hAnsiTheme="minorHAnsi" w:cstheme="minorHAnsi"/>
            <w:sz w:val="24"/>
            <w:szCs w:val="24"/>
            <w:lang w:val="pt-BR"/>
          </w:rPr>
          <w:t>ow default = 1</w:t>
        </w:r>
      </w:ins>
    </w:p>
    <w:p w14:paraId="34E9979E" w14:textId="4F202240" w:rsidR="00C868E3" w:rsidDel="00E20134" w:rsidRDefault="000F71B8">
      <w:pPr>
        <w:pStyle w:val="ListParagraph"/>
        <w:jc w:val="both"/>
        <w:rPr>
          <w:del w:id="3890" w:author="Windows User" w:date="2019-04-04T17:10:00Z"/>
          <w:rFonts w:asciiTheme="minorHAnsi" w:hAnsiTheme="minorHAnsi" w:cstheme="minorHAnsi"/>
          <w:sz w:val="24"/>
          <w:szCs w:val="24"/>
          <w:lang w:val="pt-BR"/>
        </w:rPr>
      </w:pPr>
      <w:del w:id="3891" w:author="Windows User" w:date="2019-04-04T17:13:00Z">
        <w:r w:rsidRPr="00A84EF4" w:rsidDel="00E20134">
          <w:rPr>
            <w:rFonts w:asciiTheme="minorHAnsi" w:hAnsiTheme="minorHAnsi" w:cstheme="minorHAnsi"/>
            <w:sz w:val="24"/>
            <w:szCs w:val="24"/>
            <w:lang w:val="pt-BR"/>
          </w:rPr>
          <w:delText xml:space="preserve">Thứ tự hiển thị theo mức độ ưu tiên bắt đầu với sự kiện đang live, </w:delText>
        </w:r>
      </w:del>
      <w:del w:id="3892" w:author="Windows User" w:date="2019-04-04T17:07:00Z">
        <w:r w:rsidRPr="00A84EF4" w:rsidDel="00C67518">
          <w:rPr>
            <w:rFonts w:asciiTheme="minorHAnsi" w:hAnsiTheme="minorHAnsi" w:cstheme="minorHAnsi"/>
            <w:sz w:val="24"/>
            <w:szCs w:val="24"/>
            <w:lang w:val="pt-BR"/>
          </w:rPr>
          <w:delText xml:space="preserve">sắp diễn ra, </w:delText>
        </w:r>
      </w:del>
      <w:del w:id="3893" w:author="Windows User" w:date="2019-04-04T17:13:00Z">
        <w:r w:rsidRPr="00A84EF4" w:rsidDel="00E20134">
          <w:rPr>
            <w:rFonts w:asciiTheme="minorHAnsi" w:hAnsiTheme="minorHAnsi" w:cstheme="minorHAnsi"/>
            <w:sz w:val="24"/>
            <w:szCs w:val="24"/>
            <w:lang w:val="pt-BR"/>
          </w:rPr>
          <w:delText xml:space="preserve">đã diễn ra trong vòng </w:delText>
        </w:r>
      </w:del>
      <w:del w:id="3894" w:author="Windows User" w:date="2019-04-04T17:08:00Z">
        <w:r w:rsidRPr="00A84EF4" w:rsidDel="00C67518">
          <w:rPr>
            <w:rFonts w:asciiTheme="minorHAnsi" w:hAnsiTheme="minorHAnsi" w:cstheme="minorHAnsi"/>
            <w:sz w:val="24"/>
            <w:szCs w:val="24"/>
            <w:lang w:val="pt-BR"/>
          </w:rPr>
          <w:delText>7 ngày</w:delText>
        </w:r>
      </w:del>
      <w:del w:id="3895" w:author="Windows User" w:date="2019-04-04T17:13:00Z">
        <w:r w:rsidRPr="00A84EF4" w:rsidDel="00E20134">
          <w:rPr>
            <w:rFonts w:asciiTheme="minorHAnsi" w:hAnsiTheme="minorHAnsi" w:cstheme="minorHAnsi"/>
            <w:sz w:val="24"/>
            <w:szCs w:val="24"/>
            <w:lang w:val="pt-BR"/>
          </w:rPr>
          <w:delText xml:space="preserve"> </w:delText>
        </w:r>
      </w:del>
      <w:ins w:id="3896" w:author="Windows User" w:date="2019-04-04T17:10:00Z">
        <w:r w:rsidR="00E20134" w:rsidRPr="00A84EF4" w:rsidDel="00E20134">
          <w:rPr>
            <w:rFonts w:asciiTheme="minorHAnsi" w:hAnsiTheme="minorHAnsi" w:cstheme="minorHAnsi"/>
            <w:sz w:val="24"/>
            <w:szCs w:val="24"/>
            <w:lang w:val="pt-BR"/>
          </w:rPr>
          <w:t xml:space="preserve"> </w:t>
        </w:r>
      </w:ins>
      <w:del w:id="3897" w:author="Windows User" w:date="2019-04-04T17:10:00Z">
        <w:r w:rsidRPr="00A84EF4" w:rsidDel="00E20134">
          <w:rPr>
            <w:rFonts w:asciiTheme="minorHAnsi" w:hAnsiTheme="minorHAnsi" w:cstheme="minorHAnsi"/>
            <w:sz w:val="24"/>
            <w:szCs w:val="24"/>
            <w:lang w:val="pt-BR"/>
          </w:rPr>
          <w:delText xml:space="preserve">bao gồm những nội dung có most view và biggest rate of growth in views của mục Thể thao và những sự kiện đã diễn ra (được back-end lưu lại ở mục Giải trí) trong khoảng thời gian 7 ngày tính đến ngày người dùng đó truy cập vào mục này. </w:delText>
        </w:r>
      </w:del>
    </w:p>
    <w:p w14:paraId="2B25616E" w14:textId="716BC146" w:rsidR="006330EA" w:rsidRPr="006C26E1" w:rsidRDefault="006330EA" w:rsidP="000F71B8">
      <w:pPr>
        <w:pStyle w:val="ListParagraph"/>
        <w:numPr>
          <w:ilvl w:val="0"/>
          <w:numId w:val="13"/>
        </w:numPr>
        <w:ind w:firstLine="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 Hiển thị đầy đủ của mục</w:t>
      </w:r>
      <w:r w:rsidR="007242E3" w:rsidRPr="006C26E1">
        <w:rPr>
          <w:rFonts w:asciiTheme="minorHAnsi" w:hAnsiTheme="minorHAnsi" w:cstheme="minorHAnsi"/>
          <w:sz w:val="24"/>
          <w:szCs w:val="24"/>
          <w:lang w:val="pt-BR"/>
        </w:rPr>
        <w:t xml:space="preserve"> sự kiện</w:t>
      </w:r>
      <w:ins w:id="3898" w:author="Windows User" w:date="2019-04-04T17:40:00Z">
        <w:r w:rsidR="00B6396D">
          <w:rPr>
            <w:rFonts w:asciiTheme="minorHAnsi" w:hAnsiTheme="minorHAnsi" w:cstheme="minorHAnsi"/>
            <w:sz w:val="24"/>
            <w:szCs w:val="24"/>
            <w:lang w:val="pt-BR"/>
          </w:rPr>
          <w:t xml:space="preserve"> </w:t>
        </w:r>
      </w:ins>
      <w:ins w:id="3899" w:author="Windows User" w:date="2019-04-04T17:43:00Z">
        <w:r w:rsidR="00C336F4" w:rsidRPr="006C26E1">
          <w:rPr>
            <w:rFonts w:asciiTheme="minorHAnsi" w:hAnsiTheme="minorHAnsi" w:cstheme="minorHAnsi"/>
            <w:sz w:val="24"/>
            <w:szCs w:val="24"/>
            <w:lang w:val="pt-BR"/>
          </w:rPr>
          <w:t>Thể Thao</w:t>
        </w:r>
        <w:r w:rsidR="00C336F4">
          <w:rPr>
            <w:rFonts w:asciiTheme="minorHAnsi" w:hAnsiTheme="minorHAnsi" w:cstheme="minorHAnsi"/>
            <w:sz w:val="24"/>
            <w:szCs w:val="24"/>
            <w:lang w:val="pt-BR"/>
          </w:rPr>
          <w:t xml:space="preserve"> </w:t>
        </w:r>
      </w:ins>
      <w:del w:id="3900" w:author="Windows User" w:date="2019-04-04T17:40:00Z">
        <w:r w:rsidRPr="006C26E1" w:rsidDel="00B6396D">
          <w:rPr>
            <w:rFonts w:asciiTheme="minorHAnsi" w:hAnsiTheme="minorHAnsi" w:cstheme="minorHAnsi"/>
            <w:sz w:val="24"/>
            <w:szCs w:val="24"/>
            <w:lang w:val="pt-BR"/>
          </w:rPr>
          <w:delText xml:space="preserve"> </w:delText>
        </w:r>
      </w:del>
      <w:del w:id="3901" w:author="Windows User" w:date="2019-04-04T17:41:00Z">
        <w:r w:rsidRPr="006C26E1" w:rsidDel="00B6396D">
          <w:rPr>
            <w:rFonts w:asciiTheme="minorHAnsi" w:hAnsiTheme="minorHAnsi" w:cstheme="minorHAnsi"/>
            <w:sz w:val="24"/>
            <w:szCs w:val="24"/>
            <w:lang w:val="pt-BR"/>
          </w:rPr>
          <w:delText xml:space="preserve">Thể Thao </w:delText>
        </w:r>
      </w:del>
      <w:r w:rsidRPr="006C26E1">
        <w:rPr>
          <w:rFonts w:asciiTheme="minorHAnsi" w:hAnsiTheme="minorHAnsi" w:cstheme="minorHAnsi"/>
          <w:sz w:val="24"/>
          <w:szCs w:val="24"/>
          <w:lang w:val="pt-BR"/>
        </w:rPr>
        <w:t xml:space="preserve">(mục </w:t>
      </w:r>
      <w:r w:rsidR="007242E3" w:rsidRPr="006C26E1">
        <w:rPr>
          <w:rFonts w:asciiTheme="minorHAnsi" w:hAnsiTheme="minorHAnsi" w:cstheme="minorHAnsi"/>
          <w:sz w:val="24"/>
          <w:szCs w:val="24"/>
          <w:lang w:val="pt-BR"/>
        </w:rPr>
        <w:t>sự kiện</w:t>
      </w:r>
      <w:ins w:id="3902" w:author="Windows User" w:date="2019-04-04T17:43:00Z">
        <w:r w:rsidR="00C336F4" w:rsidRPr="00C336F4">
          <w:rPr>
            <w:rFonts w:asciiTheme="minorHAnsi" w:hAnsiTheme="minorHAnsi" w:cstheme="minorHAnsi"/>
            <w:sz w:val="24"/>
            <w:szCs w:val="24"/>
            <w:lang w:val="pt-BR"/>
          </w:rPr>
          <w:t xml:space="preserve"> </w:t>
        </w:r>
        <w:r w:rsidR="00C336F4">
          <w:rPr>
            <w:rFonts w:asciiTheme="minorHAnsi" w:hAnsiTheme="minorHAnsi" w:cstheme="minorHAnsi"/>
            <w:sz w:val="24"/>
            <w:szCs w:val="24"/>
            <w:lang w:val="pt-BR"/>
          </w:rPr>
          <w:t>Sắp diễn ra</w:t>
        </w:r>
      </w:ins>
      <w:del w:id="3903" w:author="Windows User" w:date="2019-04-04T17:43:00Z">
        <w:r w:rsidR="007242E3" w:rsidRPr="006C26E1" w:rsidDel="00C336F4">
          <w:rPr>
            <w:rFonts w:asciiTheme="minorHAnsi" w:hAnsiTheme="minorHAnsi" w:cstheme="minorHAnsi"/>
            <w:sz w:val="24"/>
            <w:szCs w:val="24"/>
            <w:lang w:val="pt-BR"/>
          </w:rPr>
          <w:delText xml:space="preserve"> </w:delText>
        </w:r>
      </w:del>
      <w:ins w:id="3904" w:author="Windows User" w:date="2019-04-04T17:41:00Z">
        <w:r w:rsidR="00B6396D">
          <w:rPr>
            <w:rFonts w:asciiTheme="minorHAnsi" w:hAnsiTheme="minorHAnsi" w:cstheme="minorHAnsi"/>
            <w:sz w:val="24"/>
            <w:szCs w:val="24"/>
            <w:lang w:val="pt-BR"/>
          </w:rPr>
          <w:t xml:space="preserve">, </w:t>
        </w:r>
      </w:ins>
      <w:r w:rsidRPr="006C26E1">
        <w:rPr>
          <w:rFonts w:asciiTheme="minorHAnsi" w:hAnsiTheme="minorHAnsi" w:cstheme="minorHAnsi"/>
          <w:sz w:val="24"/>
          <w:szCs w:val="24"/>
          <w:lang w:val="pt-BR"/>
        </w:rPr>
        <w:t>Giải trí tương tự)</w:t>
      </w:r>
    </w:p>
    <w:p w14:paraId="71DCB018" w14:textId="77777777" w:rsidR="00E014EA" w:rsidRPr="006C26E1" w:rsidRDefault="00E014EA" w:rsidP="00E014EA">
      <w:pPr>
        <w:pStyle w:val="ListParagraph"/>
        <w:ind w:left="1440"/>
        <w:rPr>
          <w:rFonts w:asciiTheme="minorHAnsi" w:hAnsiTheme="minorHAnsi" w:cstheme="minorHAnsi"/>
          <w:sz w:val="24"/>
          <w:szCs w:val="24"/>
          <w:lang w:val="pt-BR"/>
        </w:rPr>
      </w:pPr>
    </w:p>
    <w:p w14:paraId="4B644A8D" w14:textId="745E0ECF" w:rsidR="00E014EA" w:rsidRPr="006C26E1" w:rsidRDefault="00B77046" w:rsidP="005B4DEA">
      <w:pPr>
        <w:pStyle w:val="ListParagraph"/>
        <w:ind w:left="1440"/>
        <w:jc w:val="center"/>
        <w:rPr>
          <w:rFonts w:asciiTheme="minorHAnsi" w:hAnsiTheme="minorHAnsi" w:cstheme="minorHAnsi"/>
          <w:sz w:val="24"/>
          <w:szCs w:val="24"/>
          <w:lang w:val="pt-BR"/>
        </w:rPr>
      </w:pPr>
      <w:r w:rsidRPr="00B7704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B77046">
        <w:rPr>
          <w:rFonts w:asciiTheme="minorHAnsi" w:hAnsiTheme="minorHAnsi" w:cstheme="minorHAnsi"/>
          <w:noProof/>
          <w:sz w:val="24"/>
          <w:szCs w:val="24"/>
        </w:rPr>
        <w:drawing>
          <wp:inline distT="0" distB="0" distL="0" distR="0" wp14:anchorId="4A941EF3" wp14:editId="74BE4972">
            <wp:extent cx="3081528" cy="4937760"/>
            <wp:effectExtent l="0" t="0" r="5080" b="0"/>
            <wp:docPr id="179" name="Picture 179" descr="C:\Users\YenNH16\Downloads\SECOND SCREEN\Mockup\Su kien\The-Tha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 kien\The-Thao-Hom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81528" cy="4937760"/>
                    </a:xfrm>
                    <a:prstGeom prst="rect">
                      <a:avLst/>
                    </a:prstGeom>
                    <a:noFill/>
                    <a:ln>
                      <a:noFill/>
                    </a:ln>
                  </pic:spPr>
                </pic:pic>
              </a:graphicData>
            </a:graphic>
          </wp:inline>
        </w:drawing>
      </w:r>
    </w:p>
    <w:p w14:paraId="0C36CAC8" w14:textId="7EC18811" w:rsidR="00E014EA" w:rsidRPr="006C26E1" w:rsidRDefault="00E014EA" w:rsidP="00E014EA">
      <w:pPr>
        <w:pStyle w:val="ListParagraph"/>
        <w:numPr>
          <w:ilvl w:val="1"/>
          <w:numId w:val="13"/>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(4.1) Quay trở lạ</w:t>
      </w:r>
      <w:r w:rsidR="0038636E" w:rsidRPr="006C26E1">
        <w:rPr>
          <w:rFonts w:asciiTheme="minorHAnsi" w:hAnsiTheme="minorHAnsi" w:cstheme="minorHAnsi"/>
          <w:sz w:val="24"/>
          <w:szCs w:val="24"/>
          <w:lang w:val="pt-BR"/>
        </w:rPr>
        <w:t>i Trang trước</w:t>
      </w:r>
    </w:p>
    <w:p w14:paraId="392E4F8A" w14:textId="210FE763" w:rsidR="00E014EA" w:rsidRDefault="00E014EA" w:rsidP="00E014EA">
      <w:pPr>
        <w:pStyle w:val="ListParagraph"/>
        <w:numPr>
          <w:ilvl w:val="1"/>
          <w:numId w:val="13"/>
        </w:numPr>
        <w:jc w:val="both"/>
        <w:rPr>
          <w:ins w:id="3905" w:author="Windows User" w:date="2019-04-04T17:42:00Z"/>
          <w:rFonts w:asciiTheme="minorHAnsi" w:hAnsiTheme="minorHAnsi" w:cstheme="minorHAnsi"/>
          <w:sz w:val="24"/>
          <w:szCs w:val="24"/>
          <w:lang w:val="pt-BR"/>
        </w:rPr>
      </w:pPr>
      <w:r w:rsidRPr="006C26E1">
        <w:rPr>
          <w:rFonts w:asciiTheme="minorHAnsi" w:hAnsiTheme="minorHAnsi" w:cstheme="minorHAnsi"/>
          <w:sz w:val="24"/>
          <w:szCs w:val="24"/>
          <w:lang w:val="pt-BR"/>
        </w:rPr>
        <w:t>(4.</w:t>
      </w:r>
      <w:r w:rsidR="00B77046">
        <w:rPr>
          <w:rFonts w:asciiTheme="minorHAnsi" w:hAnsiTheme="minorHAnsi" w:cstheme="minorHAnsi"/>
          <w:sz w:val="24"/>
          <w:szCs w:val="24"/>
          <w:lang w:val="pt-BR"/>
        </w:rPr>
        <w:t>2</w:t>
      </w:r>
      <w:r w:rsidRPr="006C26E1">
        <w:rPr>
          <w:rFonts w:asciiTheme="minorHAnsi" w:hAnsiTheme="minorHAnsi" w:cstheme="minorHAnsi"/>
          <w:sz w:val="24"/>
          <w:szCs w:val="24"/>
          <w:lang w:val="pt-BR"/>
        </w:rPr>
        <w:t>) Scroll up để hiển thị thêm (lazy loading)</w:t>
      </w:r>
    </w:p>
    <w:p w14:paraId="7A2C817A" w14:textId="1A7E48CB" w:rsidR="00C336F4" w:rsidRDefault="00C336F4" w:rsidP="00E014EA">
      <w:pPr>
        <w:pStyle w:val="ListParagraph"/>
        <w:numPr>
          <w:ilvl w:val="1"/>
          <w:numId w:val="13"/>
        </w:numPr>
        <w:jc w:val="both"/>
        <w:rPr>
          <w:rFonts w:asciiTheme="minorHAnsi" w:hAnsiTheme="minorHAnsi" w:cstheme="minorHAnsi"/>
          <w:sz w:val="24"/>
          <w:szCs w:val="24"/>
          <w:lang w:val="pt-BR"/>
        </w:rPr>
      </w:pPr>
      <w:ins w:id="3906" w:author="Windows User" w:date="2019-04-04T17:42:00Z">
        <w:r>
          <w:rPr>
            <w:rFonts w:asciiTheme="minorHAnsi" w:hAnsiTheme="minorHAnsi" w:cstheme="minorHAnsi"/>
            <w:sz w:val="24"/>
            <w:szCs w:val="24"/>
            <w:lang w:val="pt-BR"/>
          </w:rPr>
          <w:t>Thứ tự hiển thị vẫn giữ theo hiển thị của mục tại trang chính</w:t>
        </w:r>
      </w:ins>
    </w:p>
    <w:p w14:paraId="24841A0E" w14:textId="3327B93A" w:rsidR="00C2462B" w:rsidRPr="00096476" w:rsidRDefault="00C2462B" w:rsidP="00A84EF4">
      <w:pPr>
        <w:pStyle w:val="ListParagraph"/>
        <w:numPr>
          <w:ilvl w:val="0"/>
          <w:numId w:val="13"/>
        </w:numPr>
        <w:jc w:val="both"/>
        <w:rPr>
          <w:rFonts w:asciiTheme="minorHAnsi" w:hAnsiTheme="minorHAnsi" w:cstheme="minorHAnsi"/>
          <w:sz w:val="24"/>
          <w:szCs w:val="24"/>
          <w:lang w:val="pt-BR"/>
        </w:rPr>
      </w:pPr>
      <w:r w:rsidRPr="00096476">
        <w:rPr>
          <w:rFonts w:asciiTheme="minorHAnsi" w:hAnsiTheme="minorHAnsi" w:cstheme="minorHAnsi"/>
          <w:sz w:val="24"/>
          <w:szCs w:val="24"/>
          <w:lang w:val="pt-BR"/>
        </w:rPr>
        <w:t>Trong trường hợp,</w:t>
      </w:r>
      <w:r w:rsidR="00096476">
        <w:rPr>
          <w:rFonts w:asciiTheme="minorHAnsi" w:hAnsiTheme="minorHAnsi" w:cstheme="minorHAnsi"/>
          <w:sz w:val="24"/>
          <w:szCs w:val="24"/>
          <w:lang w:val="pt-BR"/>
        </w:rPr>
        <w:t xml:space="preserve"> nếu không có sự kiện</w:t>
      </w:r>
      <w:ins w:id="3907" w:author="Windows User" w:date="2019-04-04T17:43:00Z">
        <w:r w:rsidR="003D7790">
          <w:rPr>
            <w:rFonts w:asciiTheme="minorHAnsi" w:hAnsiTheme="minorHAnsi" w:cstheme="minorHAnsi"/>
            <w:sz w:val="24"/>
            <w:szCs w:val="24"/>
            <w:lang w:val="pt-BR"/>
          </w:rPr>
          <w:t xml:space="preserve"> thuộc mục Sắp diễn ra,</w:t>
        </w:r>
      </w:ins>
      <w:del w:id="3908" w:author="Windows User" w:date="2019-04-04T17:43:00Z">
        <w:r w:rsidR="00096476" w:rsidDel="003D7790">
          <w:rPr>
            <w:rFonts w:asciiTheme="minorHAnsi" w:hAnsiTheme="minorHAnsi" w:cstheme="minorHAnsi"/>
            <w:sz w:val="24"/>
            <w:szCs w:val="24"/>
            <w:lang w:val="pt-BR"/>
          </w:rPr>
          <w:delText xml:space="preserve"> </w:delText>
        </w:r>
      </w:del>
      <w:ins w:id="3909" w:author="Windows User" w:date="2019-04-04T17:43:00Z">
        <w:r w:rsidR="003D7790">
          <w:rPr>
            <w:rFonts w:asciiTheme="minorHAnsi" w:hAnsiTheme="minorHAnsi" w:cstheme="minorHAnsi"/>
            <w:sz w:val="24"/>
            <w:szCs w:val="24"/>
            <w:lang w:val="pt-BR"/>
          </w:rPr>
          <w:t xml:space="preserve"> </w:t>
        </w:r>
      </w:ins>
      <w:r w:rsidR="00096476">
        <w:rPr>
          <w:rFonts w:asciiTheme="minorHAnsi" w:hAnsiTheme="minorHAnsi" w:cstheme="minorHAnsi"/>
          <w:sz w:val="24"/>
          <w:szCs w:val="24"/>
          <w:lang w:val="pt-BR"/>
        </w:rPr>
        <w:t xml:space="preserve">Thể thao hoặc Giải trí nào thì sẽ ẩn cả mục đó đi trong chuyên mục </w:t>
      </w:r>
      <w:del w:id="3910" w:author="Windows User" w:date="2019-04-04T17:12:00Z">
        <w:r w:rsidR="00096476" w:rsidDel="00E20134">
          <w:rPr>
            <w:rFonts w:asciiTheme="minorHAnsi" w:hAnsiTheme="minorHAnsi" w:cstheme="minorHAnsi"/>
            <w:sz w:val="24"/>
            <w:szCs w:val="24"/>
            <w:lang w:val="pt-BR"/>
          </w:rPr>
          <w:delText>Sự kiện</w:delText>
        </w:r>
      </w:del>
      <w:ins w:id="3911" w:author="Windows User" w:date="2019-04-04T17:12:00Z">
        <w:r w:rsidR="00E20134">
          <w:rPr>
            <w:rFonts w:asciiTheme="minorHAnsi" w:hAnsiTheme="minorHAnsi" w:cstheme="minorHAnsi"/>
            <w:sz w:val="24"/>
            <w:szCs w:val="24"/>
            <w:lang w:val="pt-BR"/>
          </w:rPr>
          <w:t>Trực tiếp</w:t>
        </w:r>
      </w:ins>
      <w:r w:rsidR="00096476">
        <w:rPr>
          <w:rFonts w:asciiTheme="minorHAnsi" w:hAnsiTheme="minorHAnsi" w:cstheme="minorHAnsi"/>
          <w:sz w:val="24"/>
          <w:szCs w:val="24"/>
          <w:lang w:val="pt-BR"/>
        </w:rPr>
        <w:t xml:space="preserve">. Nếu không có bất kỳ sự kiện nào thì sẽ ẩn cả chuyên mục </w:t>
      </w:r>
      <w:del w:id="3912" w:author="Windows User" w:date="2019-04-04T17:12:00Z">
        <w:r w:rsidR="00096476" w:rsidDel="00E20134">
          <w:rPr>
            <w:rFonts w:asciiTheme="minorHAnsi" w:hAnsiTheme="minorHAnsi" w:cstheme="minorHAnsi"/>
            <w:sz w:val="24"/>
            <w:szCs w:val="24"/>
            <w:lang w:val="pt-BR"/>
          </w:rPr>
          <w:delText>Sự kiện</w:delText>
        </w:r>
      </w:del>
      <w:ins w:id="3913" w:author="Windows User" w:date="2019-04-04T17:12:00Z">
        <w:r w:rsidR="00E20134">
          <w:rPr>
            <w:rFonts w:asciiTheme="minorHAnsi" w:hAnsiTheme="minorHAnsi" w:cstheme="minorHAnsi"/>
            <w:sz w:val="24"/>
            <w:szCs w:val="24"/>
            <w:lang w:val="pt-BR"/>
          </w:rPr>
          <w:t>Trực tiếp</w:t>
        </w:r>
      </w:ins>
      <w:r w:rsidR="00096476">
        <w:rPr>
          <w:rFonts w:asciiTheme="minorHAnsi" w:hAnsiTheme="minorHAnsi" w:cstheme="minorHAnsi"/>
          <w:sz w:val="24"/>
          <w:szCs w:val="24"/>
          <w:lang w:val="pt-BR"/>
        </w:rPr>
        <w:t>.</w:t>
      </w:r>
    </w:p>
    <w:p w14:paraId="472ED539" w14:textId="30F72A03" w:rsidR="00B76DA6" w:rsidRPr="006C26E1" w:rsidRDefault="00853EB9" w:rsidP="00B76DA6">
      <w:pPr>
        <w:pStyle w:val="Heading3"/>
        <w:rPr>
          <w:rFonts w:asciiTheme="minorHAnsi" w:hAnsiTheme="minorHAnsi" w:cstheme="minorHAnsi"/>
          <w:sz w:val="24"/>
          <w:lang w:val="pt-BR"/>
        </w:rPr>
      </w:pPr>
      <w:bookmarkStart w:id="3914" w:name="_Trang_chi_tiết_2"/>
      <w:bookmarkStart w:id="3915" w:name="_Toc5382260"/>
      <w:bookmarkEnd w:id="3914"/>
      <w:r w:rsidRPr="006C26E1">
        <w:rPr>
          <w:rFonts w:asciiTheme="minorHAnsi" w:hAnsiTheme="minorHAnsi" w:cstheme="minorHAnsi"/>
          <w:sz w:val="24"/>
          <w:lang w:val="pt-BR"/>
        </w:rPr>
        <w:t>Trang chi tiết của Sự kiện</w:t>
      </w:r>
      <w:bookmarkEnd w:id="3915"/>
    </w:p>
    <w:p w14:paraId="013EC078" w14:textId="443B4435" w:rsidR="00853EB9" w:rsidRDefault="009F6416" w:rsidP="00853EB9">
      <w:pPr>
        <w:rPr>
          <w:rFonts w:asciiTheme="minorHAnsi" w:hAnsiTheme="minorHAnsi" w:cstheme="minorHAnsi"/>
          <w:sz w:val="24"/>
          <w:szCs w:val="24"/>
          <w:lang w:val="pt-BR"/>
        </w:rPr>
      </w:pPr>
      <w:r>
        <w:rPr>
          <w:rFonts w:asciiTheme="minorHAnsi" w:hAnsiTheme="minorHAnsi" w:cstheme="minorHAnsi"/>
          <w:sz w:val="24"/>
          <w:szCs w:val="24"/>
          <w:lang w:val="pt-BR"/>
        </w:rPr>
        <w:t>C</w:t>
      </w:r>
      <w:r w:rsidR="00721D9C">
        <w:rPr>
          <w:rFonts w:asciiTheme="minorHAnsi" w:hAnsiTheme="minorHAnsi" w:cstheme="minorHAnsi"/>
          <w:sz w:val="24"/>
          <w:szCs w:val="24"/>
          <w:lang w:val="pt-BR"/>
        </w:rPr>
        <w:t>ác trạng thái</w:t>
      </w:r>
      <w:r w:rsidR="00817C28" w:rsidRPr="006C26E1">
        <w:rPr>
          <w:rFonts w:asciiTheme="minorHAnsi" w:hAnsiTheme="minorHAnsi" w:cstheme="minorHAnsi"/>
          <w:sz w:val="24"/>
          <w:szCs w:val="24"/>
          <w:lang w:val="pt-BR"/>
        </w:rPr>
        <w:t xml:space="preserve"> sự kiện</w:t>
      </w:r>
      <w:r>
        <w:rPr>
          <w:rFonts w:asciiTheme="minorHAnsi" w:hAnsiTheme="minorHAnsi" w:cstheme="minorHAnsi"/>
          <w:sz w:val="24"/>
          <w:szCs w:val="24"/>
          <w:lang w:val="pt-BR"/>
        </w:rPr>
        <w:t xml:space="preserve"> bao gồm:</w:t>
      </w:r>
    </w:p>
    <w:p w14:paraId="00739641" w14:textId="77777777" w:rsidR="009F6416" w:rsidRPr="006C26E1" w:rsidRDefault="009F6416" w:rsidP="00853EB9">
      <w:pPr>
        <w:rPr>
          <w:rFonts w:asciiTheme="minorHAnsi" w:hAnsiTheme="minorHAnsi" w:cstheme="minorHAnsi"/>
          <w:sz w:val="24"/>
          <w:szCs w:val="24"/>
          <w:lang w:val="pt-BR"/>
        </w:rPr>
      </w:pPr>
    </w:p>
    <w:p w14:paraId="61166113" w14:textId="77777777" w:rsidR="00073AC0" w:rsidRPr="006C26E1" w:rsidRDefault="00717653" w:rsidP="00657676">
      <w:pPr>
        <w:pStyle w:val="ListParagraph"/>
        <w:numPr>
          <w:ilvl w:val="0"/>
          <w:numId w:val="47"/>
        </w:numPr>
        <w:rPr>
          <w:rFonts w:asciiTheme="minorHAnsi" w:hAnsiTheme="minorHAnsi" w:cstheme="minorHAnsi"/>
          <w:b/>
          <w:sz w:val="24"/>
          <w:szCs w:val="24"/>
          <w:lang w:val="pt-BR"/>
        </w:rPr>
      </w:pPr>
      <w:r w:rsidRPr="006C26E1">
        <w:rPr>
          <w:rFonts w:asciiTheme="minorHAnsi" w:hAnsiTheme="minorHAnsi" w:cstheme="minorHAnsi"/>
          <w:b/>
          <w:sz w:val="24"/>
          <w:szCs w:val="24"/>
          <w:lang w:val="pt-BR"/>
        </w:rPr>
        <w:t xml:space="preserve">SỰ KIỆN SẮP DIỄN RA </w:t>
      </w:r>
    </w:p>
    <w:p w14:paraId="777AC40C" w14:textId="77777777" w:rsidR="00717653" w:rsidRPr="006C26E1" w:rsidRDefault="00717653" w:rsidP="00A84EF4">
      <w:pPr>
        <w:pStyle w:val="ListParagraph"/>
        <w:ind w:left="360"/>
        <w:rPr>
          <w:rFonts w:asciiTheme="minorHAnsi" w:hAnsiTheme="minorHAnsi" w:cstheme="minorHAnsi"/>
          <w:sz w:val="24"/>
          <w:szCs w:val="24"/>
          <w:lang w:val="pt-BR"/>
        </w:rPr>
      </w:pPr>
      <w:r w:rsidRPr="006C26E1">
        <w:rPr>
          <w:rFonts w:asciiTheme="minorHAnsi" w:hAnsiTheme="minorHAnsi" w:cstheme="minorHAnsi"/>
          <w:sz w:val="24"/>
          <w:szCs w:val="24"/>
          <w:lang w:val="pt-BR"/>
        </w:rPr>
        <w:t>Giao diện của Sự kiện sắp diễn ra bao gồm</w:t>
      </w:r>
    </w:p>
    <w:p w14:paraId="082C48EB" w14:textId="77777777" w:rsidR="00717653" w:rsidRPr="006C26E1" w:rsidRDefault="00717653" w:rsidP="00717653">
      <w:pPr>
        <w:pStyle w:val="ListParagraph"/>
        <w:ind w:left="1440"/>
        <w:rPr>
          <w:rFonts w:asciiTheme="minorHAnsi" w:hAnsiTheme="minorHAnsi" w:cstheme="minorHAnsi"/>
          <w:sz w:val="24"/>
          <w:szCs w:val="24"/>
          <w:lang w:val="pt-BR"/>
        </w:rPr>
      </w:pPr>
    </w:p>
    <w:p w14:paraId="2677290C" w14:textId="77777777" w:rsidR="00717653" w:rsidRPr="006C26E1" w:rsidRDefault="00717653" w:rsidP="00717653">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6A22EDCA" wp14:editId="5909402A">
            <wp:extent cx="2404872" cy="4901184"/>
            <wp:effectExtent l="0" t="0" r="0" b="0"/>
            <wp:docPr id="83" name="Picture 83" descr="C:\Users\YenNH16\Downloads\SECOND SCREEN\Mockup\Su kien\Su-kien-Sap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 kien\Su-kien-Sapchieu.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15B7D957" w14:textId="77777777" w:rsidR="00717653" w:rsidRPr="006C26E1" w:rsidRDefault="00717653" w:rsidP="00717653">
      <w:pPr>
        <w:ind w:left="720"/>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Giao diện của Sự kiện sắp diễn ra</w:t>
      </w:r>
    </w:p>
    <w:p w14:paraId="03F02DF5" w14:textId="77777777" w:rsidR="00073AC0" w:rsidRPr="006C26E1" w:rsidRDefault="00073AC0" w:rsidP="00657676">
      <w:pPr>
        <w:pStyle w:val="ListParagraph"/>
        <w:numPr>
          <w:ilvl w:val="1"/>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(1) Quay trở lại trang trước</w:t>
      </w:r>
    </w:p>
    <w:p w14:paraId="049B0629" w14:textId="13967A45" w:rsidR="00073AC0" w:rsidRPr="006C26E1" w:rsidRDefault="00073AC0" w:rsidP="00657676">
      <w:pPr>
        <w:pStyle w:val="ListParagraph"/>
        <w:numPr>
          <w:ilvl w:val="1"/>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w:t>
      </w:r>
      <w:ins w:id="3916" w:author="Windows User" w:date="2019-04-04T17:48:00Z">
        <w:r w:rsidR="009E107B">
          <w:rPr>
            <w:rFonts w:asciiTheme="minorHAnsi" w:hAnsiTheme="minorHAnsi" w:cstheme="minorHAnsi"/>
            <w:sz w:val="24"/>
            <w:szCs w:val="24"/>
            <w:lang w:val="pt-BR"/>
          </w:rPr>
          <w:t xml:space="preserve">Title: </w:t>
        </w:r>
        <w:r w:rsidR="009E107B" w:rsidRPr="009E107B">
          <w:rPr>
            <w:rFonts w:asciiTheme="minorHAnsi" w:hAnsiTheme="minorHAnsi" w:cstheme="minorHAnsi"/>
            <w:b/>
            <w:sz w:val="24"/>
            <w:szCs w:val="24"/>
            <w:lang w:val="pt-BR"/>
            <w:rPrChange w:id="3917" w:author="Windows User" w:date="2019-04-04T17:48:00Z">
              <w:rPr>
                <w:rFonts w:asciiTheme="minorHAnsi" w:hAnsiTheme="minorHAnsi" w:cstheme="minorHAnsi"/>
                <w:sz w:val="24"/>
                <w:szCs w:val="24"/>
                <w:lang w:val="pt-BR"/>
              </w:rPr>
            </w:rPrChange>
          </w:rPr>
          <w:t>tên sự kiện</w:t>
        </w:r>
        <w:r w:rsidR="009E107B" w:rsidRPr="006C26E1">
          <w:rPr>
            <w:rFonts w:asciiTheme="minorHAnsi" w:hAnsiTheme="minorHAnsi" w:cstheme="minorHAnsi"/>
            <w:sz w:val="24"/>
            <w:szCs w:val="24"/>
            <w:lang w:val="pt-BR"/>
          </w:rPr>
          <w:t>,</w:t>
        </w:r>
        <w:r w:rsidR="009E107B">
          <w:rPr>
            <w:rFonts w:asciiTheme="minorHAnsi" w:hAnsiTheme="minorHAnsi" w:cstheme="minorHAnsi"/>
            <w:sz w:val="24"/>
            <w:szCs w:val="24"/>
            <w:lang w:val="pt-BR"/>
          </w:rPr>
          <w:t xml:space="preserve"> subtitle: </w:t>
        </w:r>
        <w:r w:rsidR="009E107B" w:rsidRPr="009273BA">
          <w:rPr>
            <w:rFonts w:asciiTheme="minorHAnsi" w:hAnsiTheme="minorHAnsi" w:cstheme="minorHAnsi"/>
            <w:b/>
            <w:sz w:val="24"/>
            <w:szCs w:val="24"/>
            <w:lang w:val="pt-BR"/>
          </w:rPr>
          <w:t>hh:mm</w:t>
        </w:r>
        <w:r w:rsidR="009E107B" w:rsidRPr="00446EEC">
          <w:rPr>
            <w:rFonts w:asciiTheme="minorHAnsi" w:hAnsiTheme="minorHAnsi" w:cstheme="minorHAnsi"/>
            <w:sz w:val="24"/>
            <w:szCs w:val="24"/>
            <w:lang w:val="pt-BR"/>
          </w:rPr>
          <w:t xml:space="preserve"> (thời gian), </w:t>
        </w:r>
        <w:r w:rsidR="009E107B" w:rsidRPr="009E107B">
          <w:rPr>
            <w:rFonts w:asciiTheme="minorHAnsi" w:hAnsiTheme="minorHAnsi" w:cstheme="minorHAnsi"/>
            <w:b/>
            <w:sz w:val="24"/>
            <w:szCs w:val="24"/>
            <w:lang w:val="pt-BR"/>
            <w:rPrChange w:id="3918" w:author="Windows User" w:date="2019-04-04T17:48:00Z">
              <w:rPr>
                <w:rFonts w:asciiTheme="minorHAnsi" w:hAnsiTheme="minorHAnsi" w:cstheme="minorHAnsi"/>
                <w:sz w:val="24"/>
                <w:szCs w:val="24"/>
                <w:lang w:val="pt-BR"/>
              </w:rPr>
            </w:rPrChange>
          </w:rPr>
          <w:t>dd/mm/yyyy</w:t>
        </w:r>
        <w:r w:rsidR="009E107B">
          <w:rPr>
            <w:rFonts w:asciiTheme="minorHAnsi" w:hAnsiTheme="minorHAnsi" w:cstheme="minorHAnsi"/>
            <w:sz w:val="24"/>
            <w:szCs w:val="24"/>
            <w:lang w:val="pt-BR"/>
          </w:rPr>
          <w:t xml:space="preserve"> (sẽ là </w:t>
        </w:r>
        <w:r w:rsidR="009E107B" w:rsidRPr="009273BA">
          <w:rPr>
            <w:rFonts w:asciiTheme="minorHAnsi" w:hAnsiTheme="minorHAnsi" w:cstheme="minorHAnsi"/>
            <w:b/>
            <w:sz w:val="24"/>
            <w:szCs w:val="24"/>
            <w:lang w:val="pt-BR"/>
          </w:rPr>
          <w:t>hôm nay</w:t>
        </w:r>
        <w:r w:rsidR="009E107B">
          <w:rPr>
            <w:rFonts w:asciiTheme="minorHAnsi" w:hAnsiTheme="minorHAnsi" w:cstheme="minorHAnsi"/>
            <w:sz w:val="24"/>
            <w:szCs w:val="24"/>
            <w:lang w:val="pt-BR"/>
          </w:rPr>
          <w:t xml:space="preserve"> nếu là cùng ngày truy cập phần này)</w:t>
        </w:r>
      </w:ins>
      <w:del w:id="3919" w:author="Windows User" w:date="2019-04-04T17:48:00Z">
        <w:r w:rsidRPr="006C26E1" w:rsidDel="009E107B">
          <w:rPr>
            <w:rFonts w:asciiTheme="minorHAnsi" w:hAnsiTheme="minorHAnsi" w:cstheme="minorHAnsi"/>
            <w:sz w:val="24"/>
            <w:szCs w:val="24"/>
            <w:lang w:val="pt-BR"/>
          </w:rPr>
          <w:delText xml:space="preserve">Tên sự kiện, </w:delText>
        </w:r>
        <w:r w:rsidR="00446EEC" w:rsidDel="009E107B">
          <w:rPr>
            <w:rFonts w:asciiTheme="minorHAnsi" w:hAnsiTheme="minorHAnsi" w:cstheme="minorHAnsi"/>
            <w:sz w:val="24"/>
            <w:szCs w:val="24"/>
            <w:lang w:val="pt-BR"/>
          </w:rPr>
          <w:delText>00:00 (thời gian)</w:delText>
        </w:r>
        <w:r w:rsidRPr="006C26E1" w:rsidDel="009E107B">
          <w:rPr>
            <w:rFonts w:asciiTheme="minorHAnsi" w:hAnsiTheme="minorHAnsi" w:cstheme="minorHAnsi"/>
            <w:sz w:val="24"/>
            <w:szCs w:val="24"/>
            <w:lang w:val="pt-BR"/>
          </w:rPr>
          <w:delText>, ngày</w:delText>
        </w:r>
        <w:r w:rsidR="00B203E2" w:rsidDel="009E107B">
          <w:rPr>
            <w:rFonts w:asciiTheme="minorHAnsi" w:hAnsiTheme="minorHAnsi" w:cstheme="minorHAnsi"/>
            <w:sz w:val="24"/>
            <w:szCs w:val="24"/>
            <w:lang w:val="pt-BR"/>
          </w:rPr>
          <w:delText>/tháng/năm</w:delText>
        </w:r>
        <w:r w:rsidRPr="006C26E1" w:rsidDel="009E107B">
          <w:rPr>
            <w:rFonts w:asciiTheme="minorHAnsi" w:hAnsiTheme="minorHAnsi" w:cstheme="minorHAnsi"/>
            <w:sz w:val="24"/>
            <w:szCs w:val="24"/>
            <w:lang w:val="pt-BR"/>
          </w:rPr>
          <w:delText xml:space="preserve"> diễn ra sự kiện</w:delText>
        </w:r>
      </w:del>
      <w:r w:rsidR="00C9219A">
        <w:rPr>
          <w:rFonts w:asciiTheme="minorHAnsi" w:hAnsiTheme="minorHAnsi" w:cstheme="minorHAnsi"/>
          <w:sz w:val="24"/>
          <w:szCs w:val="24"/>
          <w:lang w:val="pt-BR"/>
        </w:rPr>
        <w:t>, trạng thái sự kiện (đang diễn ra/sắp diễn ra)</w:t>
      </w:r>
    </w:p>
    <w:p w14:paraId="1AFBC7B0" w14:textId="77777777" w:rsidR="009E107B" w:rsidRDefault="00073AC0">
      <w:pPr>
        <w:pStyle w:val="ListParagraph"/>
        <w:numPr>
          <w:ilvl w:val="1"/>
          <w:numId w:val="47"/>
        </w:numPr>
        <w:jc w:val="both"/>
        <w:rPr>
          <w:ins w:id="3920" w:author="Windows User" w:date="2019-04-04T17:50:00Z"/>
          <w:rFonts w:asciiTheme="minorHAnsi" w:hAnsiTheme="minorHAnsi" w:cstheme="minorHAnsi"/>
          <w:sz w:val="24"/>
          <w:szCs w:val="24"/>
          <w:lang w:val="pt-BR"/>
        </w:rPr>
        <w:pPrChange w:id="3921" w:author="Windows User" w:date="2019-04-04T17:50:00Z">
          <w:pPr>
            <w:pStyle w:val="ListParagraph"/>
            <w:numPr>
              <w:ilvl w:val="2"/>
              <w:numId w:val="47"/>
            </w:numPr>
            <w:ind w:left="2160" w:hanging="360"/>
            <w:jc w:val="both"/>
          </w:pPr>
        </w:pPrChange>
      </w:pPr>
      <w:r w:rsidRPr="00B11E87">
        <w:rPr>
          <w:rFonts w:asciiTheme="minorHAnsi" w:hAnsiTheme="minorHAnsi" w:cstheme="minorHAnsi"/>
          <w:sz w:val="24"/>
          <w:szCs w:val="24"/>
          <w:lang w:val="pt-BR"/>
        </w:rPr>
        <w:t xml:space="preserve">(3) </w:t>
      </w:r>
      <w:ins w:id="3922" w:author="Windows User" w:date="2019-04-04T17:49:00Z">
        <w:r w:rsidR="009E107B">
          <w:rPr>
            <w:rFonts w:asciiTheme="minorHAnsi" w:hAnsiTheme="minorHAnsi" w:cstheme="minorHAnsi"/>
            <w:sz w:val="24"/>
            <w:szCs w:val="24"/>
            <w:lang w:val="pt-BR"/>
          </w:rPr>
          <w:t xml:space="preserve">Mở </w:t>
        </w:r>
      </w:ins>
      <w:del w:id="3923" w:author="Windows User" w:date="2019-04-04T17:49:00Z">
        <w:r w:rsidRPr="00B11E87" w:rsidDel="009E107B">
          <w:rPr>
            <w:rFonts w:asciiTheme="minorHAnsi" w:hAnsiTheme="minorHAnsi" w:cstheme="minorHAnsi"/>
            <w:sz w:val="24"/>
            <w:szCs w:val="24"/>
            <w:lang w:val="pt-BR"/>
          </w:rPr>
          <w:delText>G</w:delText>
        </w:r>
      </w:del>
      <w:ins w:id="3924" w:author="Windows User" w:date="2019-04-04T17:49:00Z">
        <w:r w:rsidR="009E107B">
          <w:rPr>
            <w:rFonts w:asciiTheme="minorHAnsi" w:hAnsiTheme="minorHAnsi" w:cstheme="minorHAnsi"/>
            <w:sz w:val="24"/>
            <w:szCs w:val="24"/>
            <w:lang w:val="pt-BR"/>
          </w:rPr>
          <w:t>g</w:t>
        </w:r>
      </w:ins>
      <w:r w:rsidRPr="00B11E87">
        <w:rPr>
          <w:rFonts w:asciiTheme="minorHAnsi" w:hAnsiTheme="minorHAnsi" w:cstheme="minorHAnsi"/>
          <w:sz w:val="24"/>
          <w:szCs w:val="24"/>
          <w:lang w:val="pt-BR"/>
        </w:rPr>
        <w:t>iới thiệu chi tiết về sự kiệ</w:t>
      </w:r>
      <w:r w:rsidR="00446EEC">
        <w:rPr>
          <w:rFonts w:asciiTheme="minorHAnsi" w:hAnsiTheme="minorHAnsi" w:cstheme="minorHAnsi"/>
          <w:sz w:val="24"/>
          <w:szCs w:val="24"/>
          <w:lang w:val="pt-BR"/>
        </w:rPr>
        <w:t xml:space="preserve">n </w:t>
      </w:r>
      <w:r w:rsidR="00B11E87">
        <w:rPr>
          <w:rFonts w:asciiTheme="minorHAnsi" w:hAnsiTheme="minorHAnsi" w:cstheme="minorHAnsi"/>
          <w:sz w:val="24"/>
          <w:szCs w:val="24"/>
          <w:lang w:val="pt-BR"/>
        </w:rPr>
        <w:t>bao gồm</w:t>
      </w:r>
      <w:ins w:id="3925" w:author="Windows User" w:date="2019-04-04T17:50:00Z">
        <w:r w:rsidR="009E107B">
          <w:rPr>
            <w:rFonts w:asciiTheme="minorHAnsi" w:hAnsiTheme="minorHAnsi" w:cstheme="minorHAnsi"/>
            <w:sz w:val="24"/>
            <w:szCs w:val="24"/>
            <w:lang w:val="pt-BR"/>
          </w:rPr>
          <w:t>:</w:t>
        </w:r>
      </w:ins>
    </w:p>
    <w:p w14:paraId="6EAB784F" w14:textId="03F04478" w:rsidR="00B11E87" w:rsidRDefault="00B203E2">
      <w:pPr>
        <w:pStyle w:val="ListParagraph"/>
        <w:numPr>
          <w:ilvl w:val="2"/>
          <w:numId w:val="47"/>
        </w:numPr>
        <w:jc w:val="both"/>
        <w:rPr>
          <w:rFonts w:asciiTheme="minorHAnsi" w:hAnsiTheme="minorHAnsi" w:cstheme="minorHAnsi"/>
          <w:sz w:val="24"/>
          <w:szCs w:val="24"/>
          <w:lang w:val="pt-BR"/>
        </w:rPr>
      </w:pPr>
      <w:del w:id="3926" w:author="Windows User" w:date="2019-04-04T17:50:00Z">
        <w:r w:rsidDel="009E107B">
          <w:rPr>
            <w:rFonts w:asciiTheme="minorHAnsi" w:hAnsiTheme="minorHAnsi" w:cstheme="minorHAnsi"/>
            <w:sz w:val="24"/>
            <w:szCs w:val="24"/>
            <w:lang w:val="pt-BR"/>
          </w:rPr>
          <w:delText xml:space="preserve"> </w:delText>
        </w:r>
      </w:del>
      <w:r w:rsidRPr="006C26E1">
        <w:rPr>
          <w:rFonts w:asciiTheme="minorHAnsi" w:hAnsiTheme="minorHAnsi" w:cstheme="minorHAnsi"/>
          <w:sz w:val="24"/>
          <w:szCs w:val="24"/>
          <w:lang w:val="pt-BR"/>
        </w:rPr>
        <w:t xml:space="preserve">Tên sự kiện, </w:t>
      </w:r>
      <w:del w:id="3927" w:author="Windows User" w:date="2019-04-04T17:46:00Z">
        <w:r w:rsidR="00446EEC" w:rsidRPr="00147324" w:rsidDel="00147324">
          <w:rPr>
            <w:rFonts w:asciiTheme="minorHAnsi" w:hAnsiTheme="minorHAnsi" w:cstheme="minorHAnsi"/>
            <w:b/>
            <w:sz w:val="24"/>
            <w:szCs w:val="24"/>
            <w:lang w:val="pt-BR"/>
            <w:rPrChange w:id="3928" w:author="Windows User" w:date="2019-04-04T17:46:00Z">
              <w:rPr>
                <w:rFonts w:asciiTheme="minorHAnsi" w:hAnsiTheme="minorHAnsi" w:cstheme="minorHAnsi"/>
                <w:sz w:val="24"/>
                <w:szCs w:val="24"/>
                <w:lang w:val="pt-BR"/>
              </w:rPr>
            </w:rPrChange>
          </w:rPr>
          <w:delText>00:00</w:delText>
        </w:r>
      </w:del>
      <w:ins w:id="3929" w:author="Windows User" w:date="2019-04-04T17:46:00Z">
        <w:r w:rsidR="00147324" w:rsidRPr="00147324">
          <w:rPr>
            <w:rFonts w:asciiTheme="minorHAnsi" w:hAnsiTheme="minorHAnsi" w:cstheme="minorHAnsi"/>
            <w:b/>
            <w:sz w:val="24"/>
            <w:szCs w:val="24"/>
            <w:lang w:val="pt-BR"/>
            <w:rPrChange w:id="3930" w:author="Windows User" w:date="2019-04-04T17:46:00Z">
              <w:rPr>
                <w:rFonts w:asciiTheme="minorHAnsi" w:hAnsiTheme="minorHAnsi" w:cstheme="minorHAnsi"/>
                <w:sz w:val="24"/>
                <w:szCs w:val="24"/>
                <w:lang w:val="pt-BR"/>
              </w:rPr>
            </w:rPrChange>
          </w:rPr>
          <w:t>hh:mm</w:t>
        </w:r>
      </w:ins>
      <w:r w:rsidR="00446EEC" w:rsidRPr="00446EEC">
        <w:rPr>
          <w:rFonts w:asciiTheme="minorHAnsi" w:hAnsiTheme="minorHAnsi" w:cstheme="minorHAnsi"/>
          <w:sz w:val="24"/>
          <w:szCs w:val="24"/>
          <w:lang w:val="pt-BR"/>
        </w:rPr>
        <w:t xml:space="preserve"> (thời gian), </w:t>
      </w:r>
      <w:del w:id="3931" w:author="Windows User" w:date="2019-04-04T17:46:00Z">
        <w:r w:rsidR="00446EEC" w:rsidRPr="00446EEC" w:rsidDel="00147324">
          <w:rPr>
            <w:rFonts w:asciiTheme="minorHAnsi" w:hAnsiTheme="minorHAnsi" w:cstheme="minorHAnsi"/>
            <w:sz w:val="24"/>
            <w:szCs w:val="24"/>
            <w:lang w:val="pt-BR"/>
          </w:rPr>
          <w:delText>ngày</w:delText>
        </w:r>
      </w:del>
      <w:ins w:id="3932" w:author="Windows User" w:date="2019-04-04T17:46:00Z">
        <w:r w:rsidR="00147324">
          <w:rPr>
            <w:rFonts w:asciiTheme="minorHAnsi" w:hAnsiTheme="minorHAnsi" w:cstheme="minorHAnsi"/>
            <w:sz w:val="24"/>
            <w:szCs w:val="24"/>
            <w:lang w:val="pt-BR"/>
          </w:rPr>
          <w:t>dd</w:t>
        </w:r>
      </w:ins>
      <w:r w:rsidR="00446EEC" w:rsidRPr="00446EEC">
        <w:rPr>
          <w:rFonts w:asciiTheme="minorHAnsi" w:hAnsiTheme="minorHAnsi" w:cstheme="minorHAnsi"/>
          <w:sz w:val="24"/>
          <w:szCs w:val="24"/>
          <w:lang w:val="pt-BR"/>
        </w:rPr>
        <w:t>/</w:t>
      </w:r>
      <w:del w:id="3933" w:author="Windows User" w:date="2019-04-04T17:46:00Z">
        <w:r w:rsidR="00446EEC" w:rsidRPr="00446EEC" w:rsidDel="00147324">
          <w:rPr>
            <w:rFonts w:asciiTheme="minorHAnsi" w:hAnsiTheme="minorHAnsi" w:cstheme="minorHAnsi"/>
            <w:sz w:val="24"/>
            <w:szCs w:val="24"/>
            <w:lang w:val="pt-BR"/>
          </w:rPr>
          <w:delText>tháng</w:delText>
        </w:r>
      </w:del>
      <w:ins w:id="3934" w:author="Windows User" w:date="2019-04-04T17:46:00Z">
        <w:r w:rsidR="00147324">
          <w:rPr>
            <w:rFonts w:asciiTheme="minorHAnsi" w:hAnsiTheme="minorHAnsi" w:cstheme="minorHAnsi"/>
            <w:sz w:val="24"/>
            <w:szCs w:val="24"/>
            <w:lang w:val="pt-BR"/>
          </w:rPr>
          <w:t>mm</w:t>
        </w:r>
      </w:ins>
      <w:r w:rsidR="00446EEC" w:rsidRPr="00446EEC">
        <w:rPr>
          <w:rFonts w:asciiTheme="minorHAnsi" w:hAnsiTheme="minorHAnsi" w:cstheme="minorHAnsi"/>
          <w:sz w:val="24"/>
          <w:szCs w:val="24"/>
          <w:lang w:val="pt-BR"/>
        </w:rPr>
        <w:t>/</w:t>
      </w:r>
      <w:del w:id="3935" w:author="Windows User" w:date="2019-04-04T17:47:00Z">
        <w:r w:rsidR="00446EEC" w:rsidRPr="00446EEC" w:rsidDel="00147324">
          <w:rPr>
            <w:rFonts w:asciiTheme="minorHAnsi" w:hAnsiTheme="minorHAnsi" w:cstheme="minorHAnsi"/>
            <w:sz w:val="24"/>
            <w:szCs w:val="24"/>
            <w:lang w:val="pt-BR"/>
          </w:rPr>
          <w:delText>năm</w:delText>
        </w:r>
      </w:del>
      <w:ins w:id="3936" w:author="Windows User" w:date="2019-04-04T17:47:00Z">
        <w:r w:rsidR="00147324">
          <w:rPr>
            <w:rFonts w:asciiTheme="minorHAnsi" w:hAnsiTheme="minorHAnsi" w:cstheme="minorHAnsi"/>
            <w:sz w:val="24"/>
            <w:szCs w:val="24"/>
            <w:lang w:val="pt-BR"/>
          </w:rPr>
          <w:t>yyyy</w:t>
        </w:r>
      </w:ins>
      <w:ins w:id="3937" w:author="Windows User" w:date="2019-04-04T17:45:00Z">
        <w:r w:rsidR="00147324">
          <w:rPr>
            <w:rFonts w:asciiTheme="minorHAnsi" w:hAnsiTheme="minorHAnsi" w:cstheme="minorHAnsi"/>
            <w:sz w:val="24"/>
            <w:szCs w:val="24"/>
            <w:lang w:val="pt-BR"/>
          </w:rPr>
          <w:t xml:space="preserve"> (</w:t>
        </w:r>
      </w:ins>
      <w:ins w:id="3938" w:author="Windows User" w:date="2019-04-04T17:46:00Z">
        <w:r w:rsidR="00147324">
          <w:rPr>
            <w:rFonts w:asciiTheme="minorHAnsi" w:hAnsiTheme="minorHAnsi" w:cstheme="minorHAnsi"/>
            <w:sz w:val="24"/>
            <w:szCs w:val="24"/>
            <w:lang w:val="pt-BR"/>
          </w:rPr>
          <w:t xml:space="preserve">sẽ là </w:t>
        </w:r>
      </w:ins>
      <w:ins w:id="3939" w:author="Windows User" w:date="2019-04-04T17:45:00Z">
        <w:r w:rsidR="00147324" w:rsidRPr="00147324">
          <w:rPr>
            <w:rFonts w:asciiTheme="minorHAnsi" w:hAnsiTheme="minorHAnsi" w:cstheme="minorHAnsi"/>
            <w:b/>
            <w:sz w:val="24"/>
            <w:szCs w:val="24"/>
            <w:lang w:val="pt-BR"/>
            <w:rPrChange w:id="3940" w:author="Windows User" w:date="2019-04-04T17:47:00Z">
              <w:rPr>
                <w:rFonts w:asciiTheme="minorHAnsi" w:hAnsiTheme="minorHAnsi" w:cstheme="minorHAnsi"/>
                <w:sz w:val="24"/>
                <w:szCs w:val="24"/>
                <w:lang w:val="pt-BR"/>
              </w:rPr>
            </w:rPrChange>
          </w:rPr>
          <w:t>hôm nay</w:t>
        </w:r>
        <w:r w:rsidR="00147324">
          <w:rPr>
            <w:rFonts w:asciiTheme="minorHAnsi" w:hAnsiTheme="minorHAnsi" w:cstheme="minorHAnsi"/>
            <w:sz w:val="24"/>
            <w:szCs w:val="24"/>
            <w:lang w:val="pt-BR"/>
          </w:rPr>
          <w:t xml:space="preserve"> nếu</w:t>
        </w:r>
      </w:ins>
      <w:ins w:id="3941" w:author="Windows User" w:date="2019-04-04T17:46:00Z">
        <w:r w:rsidR="00147324">
          <w:rPr>
            <w:rFonts w:asciiTheme="minorHAnsi" w:hAnsiTheme="minorHAnsi" w:cstheme="minorHAnsi"/>
            <w:sz w:val="24"/>
            <w:szCs w:val="24"/>
            <w:lang w:val="pt-BR"/>
          </w:rPr>
          <w:t xml:space="preserve"> là cùng ngày truy cập phần này</w:t>
        </w:r>
      </w:ins>
      <w:ins w:id="3942" w:author="Windows User" w:date="2019-04-04T17:47:00Z">
        <w:r w:rsidR="00147324">
          <w:rPr>
            <w:rFonts w:asciiTheme="minorHAnsi" w:hAnsiTheme="minorHAnsi" w:cstheme="minorHAnsi"/>
            <w:sz w:val="24"/>
            <w:szCs w:val="24"/>
            <w:lang w:val="pt-BR"/>
          </w:rPr>
          <w:t>)</w:t>
        </w:r>
      </w:ins>
      <w:del w:id="3943" w:author="Windows User" w:date="2019-04-04T17:47:00Z">
        <w:r w:rsidR="00446EEC" w:rsidRPr="00446EEC" w:rsidDel="00147324">
          <w:rPr>
            <w:rFonts w:asciiTheme="minorHAnsi" w:hAnsiTheme="minorHAnsi" w:cstheme="minorHAnsi"/>
            <w:sz w:val="24"/>
            <w:szCs w:val="24"/>
            <w:lang w:val="pt-BR"/>
          </w:rPr>
          <w:delText xml:space="preserve"> diễn ra sự kiện</w:delText>
        </w:r>
      </w:del>
      <w:r>
        <w:rPr>
          <w:rFonts w:asciiTheme="minorHAnsi" w:hAnsiTheme="minorHAnsi" w:cstheme="minorHAnsi"/>
          <w:sz w:val="24"/>
          <w:szCs w:val="24"/>
          <w:lang w:val="pt-BR"/>
        </w:rPr>
        <w:t xml:space="preserve">, </w:t>
      </w:r>
      <w:r w:rsidR="00B11E87">
        <w:rPr>
          <w:rFonts w:asciiTheme="minorHAnsi" w:hAnsiTheme="minorHAnsi" w:cstheme="minorHAnsi"/>
          <w:sz w:val="24"/>
          <w:szCs w:val="24"/>
          <w:lang w:val="pt-BR"/>
        </w:rPr>
        <w:t>nội dung g</w:t>
      </w:r>
      <w:r w:rsidR="00B11E87" w:rsidRPr="00B11E87">
        <w:rPr>
          <w:rFonts w:asciiTheme="minorHAnsi" w:hAnsiTheme="minorHAnsi" w:cstheme="minorHAnsi"/>
          <w:sz w:val="24"/>
          <w:szCs w:val="24"/>
          <w:lang w:val="pt-BR"/>
        </w:rPr>
        <w:t xml:space="preserve">iới </w:t>
      </w:r>
      <w:r w:rsidR="00446EEC">
        <w:rPr>
          <w:rFonts w:asciiTheme="minorHAnsi" w:hAnsiTheme="minorHAnsi" w:cstheme="minorHAnsi"/>
          <w:sz w:val="24"/>
          <w:szCs w:val="24"/>
          <w:lang w:val="pt-BR"/>
        </w:rPr>
        <w:t>thiệu về sự kiện (</w:t>
      </w:r>
      <w:r w:rsidR="00B11E87">
        <w:rPr>
          <w:rFonts w:asciiTheme="minorHAnsi" w:hAnsiTheme="minorHAnsi" w:cstheme="minorHAnsi"/>
          <w:sz w:val="24"/>
          <w:szCs w:val="24"/>
          <w:lang w:val="pt-BR"/>
        </w:rPr>
        <w:t>nếu không có</w:t>
      </w:r>
      <w:r w:rsidR="00271D33">
        <w:rPr>
          <w:rFonts w:asciiTheme="minorHAnsi" w:hAnsiTheme="minorHAnsi" w:cstheme="minorHAnsi"/>
          <w:sz w:val="24"/>
          <w:szCs w:val="24"/>
          <w:lang w:val="pt-BR"/>
        </w:rPr>
        <w:t>/thiếu</w:t>
      </w:r>
      <w:r w:rsidR="00B11E87">
        <w:rPr>
          <w:rFonts w:asciiTheme="minorHAnsi" w:hAnsiTheme="minorHAnsi" w:cstheme="minorHAnsi"/>
          <w:sz w:val="24"/>
          <w:szCs w:val="24"/>
          <w:lang w:val="pt-BR"/>
        </w:rPr>
        <w:t xml:space="preserve"> </w:t>
      </w:r>
      <w:r w:rsidR="00E466AA">
        <w:rPr>
          <w:rFonts w:asciiTheme="minorHAnsi" w:hAnsiTheme="minorHAnsi" w:cstheme="minorHAnsi"/>
          <w:sz w:val="24"/>
          <w:szCs w:val="24"/>
          <w:lang w:val="pt-BR"/>
        </w:rPr>
        <w:t>data</w:t>
      </w:r>
      <w:r w:rsidR="00D72808">
        <w:rPr>
          <w:rFonts w:asciiTheme="minorHAnsi" w:hAnsiTheme="minorHAnsi" w:cstheme="minorHAnsi"/>
          <w:sz w:val="24"/>
          <w:szCs w:val="24"/>
          <w:lang w:val="pt-BR"/>
        </w:rPr>
        <w:t xml:space="preserve"> trả về</w:t>
      </w:r>
      <w:r w:rsidR="00E466AA">
        <w:rPr>
          <w:rFonts w:asciiTheme="minorHAnsi" w:hAnsiTheme="minorHAnsi" w:cstheme="minorHAnsi"/>
          <w:sz w:val="24"/>
          <w:szCs w:val="24"/>
          <w:lang w:val="pt-BR"/>
        </w:rPr>
        <w:t xml:space="preserve"> </w:t>
      </w:r>
      <w:r w:rsidR="007B522A">
        <w:rPr>
          <w:rFonts w:asciiTheme="minorHAnsi" w:hAnsiTheme="minorHAnsi" w:cstheme="minorHAnsi"/>
          <w:sz w:val="24"/>
          <w:szCs w:val="24"/>
          <w:lang w:val="pt-BR"/>
        </w:rPr>
        <w:t xml:space="preserve">thì </w:t>
      </w:r>
      <w:r w:rsidR="00E466AA">
        <w:rPr>
          <w:rFonts w:asciiTheme="minorHAnsi" w:hAnsiTheme="minorHAnsi" w:cstheme="minorHAnsi"/>
          <w:sz w:val="24"/>
          <w:szCs w:val="24"/>
          <w:lang w:val="pt-BR"/>
        </w:rPr>
        <w:t xml:space="preserve">phần này sẽ được ẩn </w:t>
      </w:r>
      <w:r w:rsidR="00B11E87">
        <w:rPr>
          <w:rFonts w:asciiTheme="minorHAnsi" w:hAnsiTheme="minorHAnsi" w:cstheme="minorHAnsi"/>
          <w:sz w:val="24"/>
          <w:szCs w:val="24"/>
          <w:lang w:val="pt-BR"/>
        </w:rPr>
        <w:t>đi)</w:t>
      </w:r>
    </w:p>
    <w:p w14:paraId="7D40E6EF" w14:textId="77777777" w:rsidR="00B11E87" w:rsidRPr="00A84EF4" w:rsidRDefault="00B11E87" w:rsidP="00A84EF4">
      <w:pPr>
        <w:ind w:left="1800"/>
        <w:rPr>
          <w:rFonts w:asciiTheme="minorHAnsi" w:hAnsiTheme="minorHAnsi" w:cstheme="minorHAnsi"/>
          <w:sz w:val="24"/>
          <w:szCs w:val="24"/>
          <w:lang w:val="pt-BR"/>
        </w:rPr>
      </w:pPr>
    </w:p>
    <w:p w14:paraId="249BF8C6" w14:textId="71FC2358" w:rsidR="00073AC0" w:rsidRDefault="001C5AB2" w:rsidP="001C5AB2">
      <w:pPr>
        <w:ind w:left="144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52EF66AB" wp14:editId="45429F0A">
            <wp:extent cx="2404872" cy="4901184"/>
            <wp:effectExtent l="0" t="0" r="0" b="0"/>
            <wp:docPr id="86" name="Picture 86" descr="C:\Users\YenNH16\Downloads\SECOND SCREEN\Mockup\Su kien\Su-kien-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Su kien\Su-kien-Detail-Popup.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074FDD3A" w14:textId="77777777" w:rsidR="001C5AB2" w:rsidRPr="006C26E1" w:rsidRDefault="001C5AB2" w:rsidP="001C5AB2">
      <w:pPr>
        <w:ind w:left="1440"/>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Giao diện chi tiết giới thiệu thông tin sự kiện</w:t>
      </w:r>
    </w:p>
    <w:p w14:paraId="0EF46479" w14:textId="77777777" w:rsidR="00881249" w:rsidRPr="006C26E1" w:rsidRDefault="00881249" w:rsidP="001C5AB2">
      <w:pPr>
        <w:ind w:left="1440"/>
        <w:jc w:val="center"/>
        <w:rPr>
          <w:rFonts w:asciiTheme="minorHAnsi" w:hAnsiTheme="minorHAnsi" w:cstheme="minorHAnsi"/>
          <w:i/>
          <w:sz w:val="24"/>
          <w:szCs w:val="24"/>
          <w:lang w:val="pt-BR"/>
        </w:rPr>
      </w:pPr>
    </w:p>
    <w:p w14:paraId="7D9F8902" w14:textId="77777777" w:rsidR="001C5AB2" w:rsidRPr="006C26E1" w:rsidRDefault="001C5AB2" w:rsidP="00657676">
      <w:pPr>
        <w:pStyle w:val="ListParagraph"/>
        <w:numPr>
          <w:ilvl w:val="2"/>
          <w:numId w:val="4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(3.1) Tắt hiển thị popup thông tin giới thiệu sự kiện</w:t>
      </w:r>
    </w:p>
    <w:p w14:paraId="0086074F" w14:textId="77777777" w:rsidR="001C5AB2" w:rsidRPr="006C26E1" w:rsidRDefault="001C5AB2" w:rsidP="00657676">
      <w:pPr>
        <w:pStyle w:val="ListParagraph"/>
        <w:numPr>
          <w:ilvl w:val="1"/>
          <w:numId w:val="4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(4) </w:t>
      </w:r>
      <w:r w:rsidR="009E6EA9" w:rsidRPr="006C26E1">
        <w:rPr>
          <w:rFonts w:asciiTheme="minorHAnsi" w:hAnsiTheme="minorHAnsi" w:cstheme="minorHAnsi"/>
          <w:sz w:val="24"/>
          <w:szCs w:val="24"/>
          <w:lang w:val="pt-BR"/>
        </w:rPr>
        <w:t>Tính năng t</w:t>
      </w:r>
      <w:r w:rsidRPr="006C26E1">
        <w:rPr>
          <w:rFonts w:asciiTheme="minorHAnsi" w:hAnsiTheme="minorHAnsi" w:cstheme="minorHAnsi"/>
          <w:sz w:val="24"/>
          <w:szCs w:val="24"/>
          <w:lang w:val="pt-BR"/>
        </w:rPr>
        <w:t xml:space="preserve">heo </w:t>
      </w:r>
      <w:r w:rsidR="009E6EA9" w:rsidRPr="006C26E1">
        <w:rPr>
          <w:rFonts w:asciiTheme="minorHAnsi" w:hAnsiTheme="minorHAnsi" w:cstheme="minorHAnsi"/>
          <w:sz w:val="24"/>
          <w:szCs w:val="24"/>
          <w:lang w:val="pt-BR"/>
        </w:rPr>
        <w:t xml:space="preserve">dõi </w:t>
      </w:r>
      <w:r w:rsidRPr="006C26E1">
        <w:rPr>
          <w:rFonts w:asciiTheme="minorHAnsi" w:hAnsiTheme="minorHAnsi" w:cstheme="minorHAnsi"/>
          <w:sz w:val="24"/>
          <w:szCs w:val="24"/>
          <w:lang w:val="pt-BR"/>
        </w:rPr>
        <w:t>sự kiệ</w:t>
      </w:r>
      <w:r w:rsidR="009E6EA9" w:rsidRPr="006C26E1">
        <w:rPr>
          <w:rFonts w:asciiTheme="minorHAnsi" w:hAnsiTheme="minorHAnsi" w:cstheme="minorHAnsi"/>
          <w:sz w:val="24"/>
          <w:szCs w:val="24"/>
          <w:lang w:val="pt-BR"/>
        </w:rPr>
        <w:t>n sắp diễn ra</w:t>
      </w:r>
    </w:p>
    <w:p w14:paraId="4AD39411" w14:textId="77777777" w:rsidR="00966EAF" w:rsidRPr="006C26E1" w:rsidRDefault="00486E17" w:rsidP="00966EAF">
      <w:pPr>
        <w:pStyle w:val="ListParagraph"/>
        <w:numPr>
          <w:ilvl w:val="2"/>
          <w:numId w:val="4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(4.1) Sau khi nhấn Theo dõi, thông báo</w:t>
      </w:r>
      <w:r w:rsidR="00AF0621" w:rsidRPr="006C26E1">
        <w:rPr>
          <w:rFonts w:asciiTheme="minorHAnsi" w:hAnsiTheme="minorHAnsi" w:cstheme="minorHAnsi"/>
          <w:sz w:val="24"/>
          <w:szCs w:val="24"/>
          <w:lang w:val="pt-BR"/>
        </w:rPr>
        <w:t xml:space="preserve"> đã</w:t>
      </w:r>
      <w:r w:rsidRPr="006C26E1">
        <w:rPr>
          <w:rFonts w:asciiTheme="minorHAnsi" w:hAnsiTheme="minorHAnsi" w:cstheme="minorHAnsi"/>
          <w:sz w:val="24"/>
          <w:szCs w:val="24"/>
          <w:lang w:val="pt-BR"/>
        </w:rPr>
        <w:t xml:space="preserve"> lưu &amp; tính năng Hủy theo dõi sẽ hiển thị</w:t>
      </w:r>
    </w:p>
    <w:p w14:paraId="3AB58C42" w14:textId="77777777" w:rsidR="00486E17" w:rsidRPr="006C26E1" w:rsidRDefault="00486E17" w:rsidP="00486E17">
      <w:pPr>
        <w:pStyle w:val="ListParagraph"/>
        <w:ind w:left="216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27DC1235" wp14:editId="40B35159">
            <wp:extent cx="2404872" cy="4901184"/>
            <wp:effectExtent l="0" t="0" r="0" b="0"/>
            <wp:docPr id="159" name="Picture 159" descr="C:\Users\YenNH16\Downloads\SECOND SCREEN\Mockup\Su kien\Su-kien-Theo-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 kien\Su-kien-Theo-doi.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3FCA87C8" w14:textId="77777777" w:rsidR="00486E17" w:rsidRPr="006C26E1" w:rsidRDefault="00486E17" w:rsidP="00966EAF">
      <w:pPr>
        <w:pStyle w:val="ListParagraph"/>
        <w:numPr>
          <w:ilvl w:val="2"/>
          <w:numId w:val="4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(4.2) Sau khi nhấn Hủy theo dõi, thông báo</w:t>
      </w:r>
      <w:r w:rsidR="00AF0621" w:rsidRPr="006C26E1">
        <w:rPr>
          <w:rFonts w:asciiTheme="minorHAnsi" w:hAnsiTheme="minorHAnsi" w:cstheme="minorHAnsi"/>
          <w:sz w:val="24"/>
          <w:szCs w:val="24"/>
          <w:lang w:val="pt-BR"/>
        </w:rPr>
        <w:t xml:space="preserve"> đã</w:t>
      </w:r>
      <w:r w:rsidRPr="006C26E1">
        <w:rPr>
          <w:rFonts w:asciiTheme="minorHAnsi" w:hAnsiTheme="minorHAnsi" w:cstheme="minorHAnsi"/>
          <w:sz w:val="24"/>
          <w:szCs w:val="24"/>
          <w:lang w:val="pt-BR"/>
        </w:rPr>
        <w:t xml:space="preserve"> xóa &amp; tính năng Theo dõi sẽ hiển thị</w:t>
      </w:r>
    </w:p>
    <w:p w14:paraId="4EA9BA15" w14:textId="77777777" w:rsidR="00486E17" w:rsidRPr="006C26E1" w:rsidRDefault="00486E17" w:rsidP="00486E17">
      <w:pPr>
        <w:pStyle w:val="ListParagraph"/>
        <w:ind w:left="216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3A4491DC" wp14:editId="739C662E">
            <wp:extent cx="2404872" cy="4901184"/>
            <wp:effectExtent l="0" t="0" r="0" b="0"/>
            <wp:docPr id="160" name="Picture 160" descr="C:\Users\YenNH16\Downloads\SECOND SCREEN\Mockup\Su kien\Su-kien-Huy-theo-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Su kien\Su-kien-Huy-theo-doi.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2A97E0F6" w14:textId="77777777" w:rsidR="009E107B" w:rsidRDefault="009E107B">
      <w:pPr>
        <w:pStyle w:val="ListParagraph"/>
        <w:ind w:left="1440"/>
        <w:jc w:val="both"/>
        <w:rPr>
          <w:ins w:id="3944" w:author="Windows User" w:date="2019-04-04T17:51:00Z"/>
          <w:rFonts w:asciiTheme="minorHAnsi" w:hAnsiTheme="minorHAnsi" w:cstheme="minorHAnsi"/>
          <w:sz w:val="24"/>
          <w:szCs w:val="24"/>
          <w:lang w:val="pt-BR"/>
        </w:rPr>
        <w:pPrChange w:id="3945" w:author="Windows User" w:date="2019-04-04T17:51:00Z">
          <w:pPr>
            <w:pStyle w:val="ListParagraph"/>
            <w:numPr>
              <w:ilvl w:val="1"/>
              <w:numId w:val="47"/>
            </w:numPr>
            <w:ind w:left="1440" w:hanging="360"/>
            <w:jc w:val="both"/>
          </w:pPr>
        </w:pPrChange>
      </w:pPr>
    </w:p>
    <w:p w14:paraId="2A7B695C" w14:textId="08B1DDD5" w:rsidR="009E6EA9" w:rsidRPr="006C26E1" w:rsidRDefault="009E6EA9" w:rsidP="00657676">
      <w:pPr>
        <w:pStyle w:val="ListParagraph"/>
        <w:numPr>
          <w:ilvl w:val="1"/>
          <w:numId w:val="47"/>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(5) </w:t>
      </w:r>
      <w:r w:rsidR="00BB78F1" w:rsidRPr="006C26E1">
        <w:rPr>
          <w:rFonts w:asciiTheme="minorHAnsi" w:hAnsiTheme="minorHAnsi" w:cstheme="minorHAnsi"/>
          <w:sz w:val="24"/>
          <w:szCs w:val="24"/>
          <w:lang w:val="pt-BR"/>
        </w:rPr>
        <w:t xml:space="preserve">Giao diện và tắt hiển thị tính năng </w:t>
      </w:r>
      <w:r w:rsidRPr="006C26E1">
        <w:rPr>
          <w:rFonts w:asciiTheme="minorHAnsi" w:hAnsiTheme="minorHAnsi" w:cstheme="minorHAnsi"/>
          <w:sz w:val="24"/>
          <w:szCs w:val="24"/>
          <w:lang w:val="pt-BR"/>
        </w:rPr>
        <w:t>Chia sẻ sự kiện</w:t>
      </w:r>
      <w:ins w:id="3946" w:author="Windows User" w:date="2019-04-04T17:51:00Z">
        <w:r w:rsidR="009E107B">
          <w:rPr>
            <w:rFonts w:asciiTheme="minorHAnsi" w:hAnsiTheme="minorHAnsi" w:cstheme="minorHAnsi"/>
            <w:sz w:val="24"/>
            <w:szCs w:val="24"/>
            <w:lang w:val="pt-BR"/>
          </w:rPr>
          <w:t xml:space="preserve"> (phase này chưa áp dụng)</w:t>
        </w:r>
      </w:ins>
    </w:p>
    <w:p w14:paraId="7332107B" w14:textId="77777777" w:rsidR="00BB78F1" w:rsidRPr="006C26E1" w:rsidRDefault="00BB78F1" w:rsidP="00BB78F1">
      <w:pPr>
        <w:pStyle w:val="ListParagraph"/>
        <w:ind w:left="144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5208FAEE" wp14:editId="3D8F5EFE">
            <wp:extent cx="2898648" cy="4910328"/>
            <wp:effectExtent l="0" t="0" r="0" b="5080"/>
            <wp:docPr id="90" name="Picture 90" descr="C:\Users\YenNH16\Downloads\SECOND SCREEN\Mockup\Su kien\Su-kien-Detail-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nNH16\Downloads\SECOND SCREEN\Mockup\Su kien\Su-kien-Detail-Shar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8648" cy="4910328"/>
                    </a:xfrm>
                    <a:prstGeom prst="rect">
                      <a:avLst/>
                    </a:prstGeom>
                    <a:noFill/>
                    <a:ln>
                      <a:noFill/>
                    </a:ln>
                  </pic:spPr>
                </pic:pic>
              </a:graphicData>
            </a:graphic>
          </wp:inline>
        </w:drawing>
      </w:r>
    </w:p>
    <w:p w14:paraId="17F1665E" w14:textId="77777777" w:rsidR="00821A5B" w:rsidRPr="006C26E1" w:rsidRDefault="00821A5B" w:rsidP="00657676">
      <w:pPr>
        <w:pStyle w:val="ListParagraph"/>
        <w:numPr>
          <w:ilvl w:val="1"/>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(6) Xem thêm các sự kiện khác </w:t>
      </w:r>
    </w:p>
    <w:p w14:paraId="6F1B0708" w14:textId="77777777" w:rsidR="00821A5B" w:rsidRPr="006C26E1" w:rsidRDefault="00821A5B" w:rsidP="00657676">
      <w:pPr>
        <w:pStyle w:val="ListParagraph"/>
        <w:numPr>
          <w:ilvl w:val="2"/>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(6.1) Quay trở lại trang trước</w:t>
      </w:r>
    </w:p>
    <w:p w14:paraId="174C68CD" w14:textId="77777777" w:rsidR="00821A5B" w:rsidRPr="006C26E1" w:rsidRDefault="00821A5B" w:rsidP="00657676">
      <w:pPr>
        <w:pStyle w:val="ListParagraph"/>
        <w:numPr>
          <w:ilvl w:val="2"/>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(6.2) Tìm kiếm </w:t>
      </w:r>
      <w:hyperlink w:anchor="_GLOBAL_SEARCH" w:history="1">
        <w:r w:rsidR="00465E42" w:rsidRPr="006C26E1">
          <w:rPr>
            <w:rStyle w:val="Hyperlink"/>
            <w:rFonts w:asciiTheme="minorHAnsi" w:hAnsiTheme="minorHAnsi" w:cstheme="minorHAnsi"/>
            <w:sz w:val="24"/>
            <w:szCs w:val="24"/>
            <w:lang w:val="pt-BR"/>
          </w:rPr>
          <w:t>Tìm kiếm toàn bộ</w:t>
        </w:r>
      </w:hyperlink>
    </w:p>
    <w:p w14:paraId="5D98A3F1" w14:textId="77777777" w:rsidR="00821A5B" w:rsidRPr="006C26E1" w:rsidRDefault="00821A5B" w:rsidP="00821A5B">
      <w:pPr>
        <w:pStyle w:val="ListParagraph"/>
        <w:ind w:left="144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403C0AA5" wp14:editId="5A7123A6">
            <wp:extent cx="2414016" cy="4937760"/>
            <wp:effectExtent l="0" t="0" r="5715" b="0"/>
            <wp:docPr id="95" name="Picture 95" descr="C:\Users\YenNH16\Downloads\SECOND SCREEN\Mockup\Su kien\Su-kien-Detail-See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NH16\Downloads\SECOND SCREEN\Mockup\Su kien\Su-kien-Detail-Seemor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4016" cy="4937760"/>
                    </a:xfrm>
                    <a:prstGeom prst="rect">
                      <a:avLst/>
                    </a:prstGeom>
                    <a:noFill/>
                    <a:ln>
                      <a:noFill/>
                    </a:ln>
                  </pic:spPr>
                </pic:pic>
              </a:graphicData>
            </a:graphic>
          </wp:inline>
        </w:drawing>
      </w:r>
    </w:p>
    <w:p w14:paraId="0209895B" w14:textId="77777777" w:rsidR="00821A5B" w:rsidRPr="006C26E1" w:rsidRDefault="00821A5B" w:rsidP="00657676">
      <w:pPr>
        <w:pStyle w:val="ListParagraph"/>
        <w:numPr>
          <w:ilvl w:val="1"/>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(7) </w:t>
      </w:r>
      <w:r w:rsidR="00EE098C" w:rsidRPr="006C26E1">
        <w:rPr>
          <w:rFonts w:asciiTheme="minorHAnsi" w:hAnsiTheme="minorHAnsi" w:cstheme="minorHAnsi"/>
          <w:sz w:val="24"/>
          <w:szCs w:val="24"/>
          <w:lang w:val="pt-BR"/>
        </w:rPr>
        <w:t>(8) Xem và viết bình luận trong đó:</w:t>
      </w:r>
    </w:p>
    <w:p w14:paraId="50C86B8C" w14:textId="77777777" w:rsidR="00EE098C" w:rsidRPr="006C26E1" w:rsidRDefault="00EE098C" w:rsidP="00EE098C">
      <w:pPr>
        <w:keepNext/>
        <w:jc w:val="center"/>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41716AA0" wp14:editId="3714555E">
            <wp:extent cx="3917826" cy="30734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ail-video-info-bl.png"/>
                    <pic:cNvPicPr/>
                  </pic:nvPicPr>
                  <pic:blipFill>
                    <a:blip r:embed="rId105">
                      <a:extLst>
                        <a:ext uri="{28A0092B-C50C-407E-A947-70E740481C1C}">
                          <a14:useLocalDpi xmlns:a14="http://schemas.microsoft.com/office/drawing/2010/main" val="0"/>
                        </a:ext>
                      </a:extLst>
                    </a:blip>
                    <a:stretch>
                      <a:fillRect/>
                    </a:stretch>
                  </pic:blipFill>
                  <pic:spPr>
                    <a:xfrm>
                      <a:off x="0" y="0"/>
                      <a:ext cx="3938374" cy="3089519"/>
                    </a:xfrm>
                    <a:prstGeom prst="rect">
                      <a:avLst/>
                    </a:prstGeom>
                  </pic:spPr>
                </pic:pic>
              </a:graphicData>
            </a:graphic>
          </wp:inline>
        </w:drawing>
      </w:r>
    </w:p>
    <w:p w14:paraId="60EDCC55" w14:textId="77777777" w:rsidR="00EE098C" w:rsidRPr="006C26E1" w:rsidRDefault="00EE098C" w:rsidP="00EE098C">
      <w:pPr>
        <w:pStyle w:val="ListParagraph"/>
        <w:rPr>
          <w:rFonts w:asciiTheme="minorHAnsi" w:hAnsiTheme="minorHAnsi" w:cstheme="minorHAnsi"/>
          <w:sz w:val="24"/>
          <w:szCs w:val="24"/>
          <w:lang w:val="pt-BR"/>
        </w:rPr>
      </w:pPr>
    </w:p>
    <w:p w14:paraId="595F0BC5" w14:textId="77777777" w:rsidR="00EE098C" w:rsidRPr="006C26E1" w:rsidRDefault="00EE098C" w:rsidP="00EE098C">
      <w:pPr>
        <w:ind w:left="720" w:firstLine="720"/>
        <w:rPr>
          <w:rFonts w:asciiTheme="minorHAnsi" w:hAnsiTheme="minorHAnsi" w:cstheme="minorHAnsi"/>
          <w:sz w:val="24"/>
          <w:szCs w:val="24"/>
          <w:lang w:val="pt-BR"/>
        </w:rPr>
      </w:pPr>
      <w:r w:rsidRPr="006C26E1">
        <w:rPr>
          <w:rFonts w:asciiTheme="minorHAnsi" w:hAnsiTheme="minorHAnsi" w:cstheme="minorHAnsi"/>
          <w:sz w:val="24"/>
          <w:szCs w:val="24"/>
          <w:lang w:val="pt-BR"/>
        </w:rPr>
        <w:t>Khi người dùng nhấn vào tab thông tin, sẽ giúp người dùng back to top.</w:t>
      </w:r>
    </w:p>
    <w:p w14:paraId="0FD31725" w14:textId="77777777" w:rsidR="00EE098C" w:rsidRPr="006C26E1" w:rsidRDefault="00EE098C" w:rsidP="00EE098C">
      <w:pPr>
        <w:ind w:left="720" w:firstLine="720"/>
        <w:rPr>
          <w:rFonts w:asciiTheme="minorHAnsi" w:hAnsiTheme="minorHAnsi" w:cstheme="minorHAnsi"/>
          <w:sz w:val="24"/>
          <w:szCs w:val="24"/>
          <w:lang w:val="pt-BR"/>
        </w:rPr>
      </w:pPr>
      <w:r w:rsidRPr="006C26E1">
        <w:rPr>
          <w:rFonts w:asciiTheme="minorHAnsi" w:hAnsiTheme="minorHAnsi" w:cstheme="minorHAnsi"/>
          <w:sz w:val="24"/>
          <w:szCs w:val="24"/>
          <w:lang w:val="pt-BR"/>
        </w:rPr>
        <w:t>Bình luận:</w:t>
      </w:r>
    </w:p>
    <w:p w14:paraId="7E9CC087" w14:textId="053FC03F" w:rsidR="00AB4F66" w:rsidRPr="006C26E1" w:rsidRDefault="00EE098C" w:rsidP="00AB4F66">
      <w:pPr>
        <w:pStyle w:val="ListParagraph"/>
        <w:numPr>
          <w:ilvl w:val="0"/>
          <w:numId w:val="48"/>
        </w:numPr>
        <w:rPr>
          <w:rFonts w:asciiTheme="minorHAnsi" w:hAnsiTheme="minorHAnsi" w:cstheme="minorHAnsi"/>
          <w:sz w:val="24"/>
          <w:szCs w:val="24"/>
          <w:lang w:val="pt-BR"/>
        </w:rPr>
      </w:pPr>
      <w:r w:rsidRPr="006C26E1">
        <w:rPr>
          <w:rFonts w:asciiTheme="minorHAnsi" w:hAnsiTheme="minorHAnsi" w:cstheme="minorHAnsi"/>
          <w:sz w:val="24"/>
          <w:szCs w:val="24"/>
          <w:lang w:val="pt-BR"/>
        </w:rPr>
        <w:t>(1) Title: bình luận, số lượng bình luận.</w:t>
      </w:r>
      <w:r w:rsidR="00AB4F66" w:rsidRPr="006C26E1">
        <w:rPr>
          <w:rFonts w:asciiTheme="minorHAnsi" w:hAnsiTheme="minorHAnsi" w:cstheme="minorHAnsi"/>
          <w:sz w:val="24"/>
          <w:szCs w:val="24"/>
          <w:lang w:val="pt-BR"/>
        </w:rPr>
        <w:t xml:space="preserve"> </w:t>
      </w:r>
    </w:p>
    <w:p w14:paraId="623330DE" w14:textId="77777777" w:rsidR="00EE098C" w:rsidRPr="006C26E1" w:rsidRDefault="00EE098C" w:rsidP="00657676">
      <w:pPr>
        <w:pStyle w:val="ListParagraph"/>
        <w:numPr>
          <w:ilvl w:val="0"/>
          <w:numId w:val="48"/>
        </w:numPr>
        <w:rPr>
          <w:rFonts w:asciiTheme="minorHAnsi" w:hAnsiTheme="minorHAnsi" w:cstheme="minorHAnsi"/>
          <w:sz w:val="24"/>
          <w:szCs w:val="24"/>
          <w:lang w:val="pt-BR"/>
        </w:rPr>
      </w:pPr>
      <w:r w:rsidRPr="006C26E1">
        <w:rPr>
          <w:rFonts w:asciiTheme="minorHAnsi" w:hAnsiTheme="minorHAnsi" w:cstheme="minorHAnsi"/>
          <w:sz w:val="24"/>
          <w:szCs w:val="24"/>
          <w:lang w:val="pt-BR"/>
        </w:rPr>
        <w:t>(2) Avatar, tên user, thời gian bình luận, (3) số lượt like.</w:t>
      </w:r>
    </w:p>
    <w:p w14:paraId="32D90C30" w14:textId="77777777" w:rsidR="00EE098C" w:rsidRPr="006C26E1" w:rsidRDefault="00EE098C" w:rsidP="00657676">
      <w:pPr>
        <w:pStyle w:val="ListParagraph"/>
        <w:numPr>
          <w:ilvl w:val="0"/>
          <w:numId w:val="48"/>
        </w:numPr>
        <w:rPr>
          <w:rFonts w:asciiTheme="minorHAnsi" w:hAnsiTheme="minorHAnsi" w:cstheme="minorHAnsi"/>
          <w:sz w:val="24"/>
          <w:szCs w:val="24"/>
          <w:lang w:val="pt-BR"/>
        </w:rPr>
      </w:pPr>
      <w:r w:rsidRPr="006C26E1">
        <w:rPr>
          <w:rFonts w:asciiTheme="minorHAnsi" w:hAnsiTheme="minorHAnsi" w:cstheme="minorHAnsi"/>
          <w:sz w:val="24"/>
          <w:szCs w:val="24"/>
          <w:lang w:val="pt-BR"/>
        </w:rPr>
        <w:t>Nội dung bình luận (4): giới hạn không quá 4 dòng text.</w:t>
      </w:r>
    </w:p>
    <w:p w14:paraId="759E0AFD" w14:textId="77777777" w:rsidR="00EE098C" w:rsidRPr="006C26E1" w:rsidRDefault="00EE098C" w:rsidP="00657676">
      <w:pPr>
        <w:pStyle w:val="ListParagraph"/>
        <w:numPr>
          <w:ilvl w:val="0"/>
          <w:numId w:val="48"/>
        </w:numPr>
        <w:rPr>
          <w:rFonts w:asciiTheme="minorHAnsi" w:hAnsiTheme="minorHAnsi" w:cstheme="minorHAnsi"/>
          <w:sz w:val="24"/>
          <w:szCs w:val="24"/>
          <w:lang w:val="pt-BR"/>
        </w:rPr>
      </w:pPr>
      <w:r w:rsidRPr="006C26E1">
        <w:rPr>
          <w:rFonts w:asciiTheme="minorHAnsi" w:hAnsiTheme="minorHAnsi" w:cstheme="minorHAnsi"/>
          <w:sz w:val="24"/>
          <w:szCs w:val="24"/>
          <w:lang w:val="pt-BR"/>
        </w:rPr>
        <w:t>(5): người dùng nhập bình luận tại đây, nhấn enter để gửi bình luận.</w:t>
      </w:r>
    </w:p>
    <w:p w14:paraId="1BF3C630" w14:textId="77777777" w:rsidR="00EE098C" w:rsidRPr="006C26E1" w:rsidRDefault="00EE098C" w:rsidP="00657676">
      <w:pPr>
        <w:pStyle w:val="ListParagraph"/>
        <w:numPr>
          <w:ilvl w:val="0"/>
          <w:numId w:val="48"/>
        </w:numPr>
        <w:rPr>
          <w:rFonts w:asciiTheme="minorHAnsi" w:hAnsiTheme="minorHAnsi" w:cstheme="minorHAnsi"/>
          <w:sz w:val="24"/>
          <w:szCs w:val="24"/>
          <w:lang w:val="pt-BR"/>
        </w:rPr>
      </w:pPr>
      <w:r w:rsidRPr="006C26E1">
        <w:rPr>
          <w:rFonts w:asciiTheme="minorHAnsi" w:hAnsiTheme="minorHAnsi" w:cstheme="minorHAnsi"/>
          <w:sz w:val="24"/>
          <w:szCs w:val="24"/>
          <w:lang w:val="pt-BR"/>
        </w:rPr>
        <w:t>Trong trường hợp người dùng chưa đăng ký/ đăng nhập bấm vào ô (5), ứng dụng sẽ gọi yêu cầu đăng ký/ đăng nhập.</w:t>
      </w:r>
    </w:p>
    <w:p w14:paraId="69076E0B" w14:textId="77777777" w:rsidR="00EE098C" w:rsidRPr="006C26E1" w:rsidRDefault="00EE098C" w:rsidP="00657676">
      <w:pPr>
        <w:pStyle w:val="ListParagraph"/>
        <w:numPr>
          <w:ilvl w:val="0"/>
          <w:numId w:val="48"/>
        </w:numPr>
        <w:rPr>
          <w:rFonts w:asciiTheme="minorHAnsi" w:hAnsiTheme="minorHAnsi" w:cstheme="minorHAnsi"/>
          <w:sz w:val="24"/>
          <w:szCs w:val="24"/>
          <w:lang w:val="pt-BR"/>
        </w:rPr>
      </w:pPr>
      <w:r w:rsidRPr="006C26E1">
        <w:rPr>
          <w:rFonts w:asciiTheme="minorHAnsi" w:hAnsiTheme="minorHAnsi" w:cstheme="minorHAnsi"/>
          <w:sz w:val="24"/>
          <w:szCs w:val="24"/>
          <w:lang w:val="pt-BR"/>
        </w:rPr>
        <w:t>Khi bình luận load đến trang thứ 2, button Back to top sẽ xuất hiện ở góc phải màn hình.</w:t>
      </w:r>
    </w:p>
    <w:p w14:paraId="3BBB8815" w14:textId="77777777" w:rsidR="00EE098C" w:rsidRPr="006C26E1" w:rsidRDefault="00EE098C" w:rsidP="00EE098C">
      <w:pPr>
        <w:pStyle w:val="ListParagraph"/>
        <w:ind w:left="1440"/>
        <w:rPr>
          <w:rFonts w:asciiTheme="minorHAnsi" w:hAnsiTheme="minorHAnsi" w:cstheme="minorHAnsi"/>
          <w:sz w:val="24"/>
          <w:szCs w:val="24"/>
          <w:lang w:val="pt-BR"/>
        </w:rPr>
      </w:pPr>
    </w:p>
    <w:p w14:paraId="145AFF3A" w14:textId="77777777" w:rsidR="00817C28" w:rsidRPr="006C26E1" w:rsidRDefault="00717653" w:rsidP="00657676">
      <w:pPr>
        <w:pStyle w:val="ListParagraph"/>
        <w:numPr>
          <w:ilvl w:val="0"/>
          <w:numId w:val="47"/>
        </w:numPr>
        <w:rPr>
          <w:rFonts w:asciiTheme="minorHAnsi" w:hAnsiTheme="minorHAnsi" w:cstheme="minorHAnsi"/>
          <w:b/>
          <w:sz w:val="24"/>
          <w:szCs w:val="24"/>
          <w:lang w:val="pt-BR"/>
        </w:rPr>
      </w:pPr>
      <w:r w:rsidRPr="006C26E1">
        <w:rPr>
          <w:rFonts w:asciiTheme="minorHAnsi" w:hAnsiTheme="minorHAnsi" w:cstheme="minorHAnsi"/>
          <w:b/>
          <w:sz w:val="24"/>
          <w:szCs w:val="24"/>
          <w:lang w:val="pt-BR"/>
        </w:rPr>
        <w:t>SỰ KIỆN ĐANG DIỄN RA</w:t>
      </w:r>
    </w:p>
    <w:p w14:paraId="6175BB04" w14:textId="77777777" w:rsidR="0009161D" w:rsidRPr="006C26E1" w:rsidRDefault="0009161D" w:rsidP="0009161D">
      <w:pPr>
        <w:pStyle w:val="ListParagraph"/>
        <w:rPr>
          <w:rFonts w:asciiTheme="minorHAnsi" w:hAnsiTheme="minorHAnsi" w:cstheme="minorHAnsi"/>
          <w:sz w:val="24"/>
          <w:szCs w:val="24"/>
          <w:lang w:val="pt-BR"/>
        </w:rPr>
      </w:pPr>
      <w:r w:rsidRPr="006C26E1">
        <w:rPr>
          <w:rFonts w:asciiTheme="minorHAnsi" w:hAnsiTheme="minorHAnsi" w:cstheme="minorHAnsi"/>
          <w:sz w:val="24"/>
          <w:szCs w:val="24"/>
          <w:lang w:val="pt-BR"/>
        </w:rPr>
        <w:t>Giao diện của Sự kiện đang diễn ra bao gồm</w:t>
      </w:r>
    </w:p>
    <w:p w14:paraId="55B91B0D" w14:textId="77777777" w:rsidR="0009161D" w:rsidRPr="006C26E1" w:rsidRDefault="0009161D" w:rsidP="0009161D">
      <w:pPr>
        <w:pStyle w:val="ListParagraph"/>
        <w:rPr>
          <w:rFonts w:asciiTheme="minorHAnsi" w:hAnsiTheme="minorHAnsi" w:cstheme="minorHAnsi"/>
          <w:sz w:val="24"/>
          <w:szCs w:val="24"/>
          <w:lang w:val="pt-BR"/>
        </w:rPr>
      </w:pPr>
    </w:p>
    <w:p w14:paraId="6810F0D1" w14:textId="77777777" w:rsidR="0009161D" w:rsidRPr="006C26E1" w:rsidRDefault="0009161D" w:rsidP="0009161D">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221BB770" wp14:editId="1C5917AF">
            <wp:extent cx="2404872" cy="4901184"/>
            <wp:effectExtent l="0" t="0" r="0" b="0"/>
            <wp:docPr id="115" name="Picture 115" descr="C:\Users\YenNH16\Downloads\SECOND SCREEN\Mockup\Su kien\Su-kien-Dang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enNH16\Downloads\SECOND SCREEN\Mockup\Su kien\Su-kien-Dangchieu.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64C5032B" w14:textId="77777777" w:rsidR="0009161D" w:rsidRPr="006C26E1" w:rsidRDefault="0009161D" w:rsidP="0009161D">
      <w:pPr>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Giao diện của Sự kiện đang diễn ra</w:t>
      </w:r>
    </w:p>
    <w:p w14:paraId="74E797DC" w14:textId="77777777" w:rsidR="00246065" w:rsidRPr="006C26E1" w:rsidRDefault="00246065" w:rsidP="0009161D">
      <w:pPr>
        <w:jc w:val="center"/>
        <w:rPr>
          <w:rFonts w:asciiTheme="minorHAnsi" w:hAnsiTheme="minorHAnsi" w:cstheme="minorHAnsi"/>
          <w:i/>
          <w:sz w:val="24"/>
          <w:szCs w:val="24"/>
          <w:lang w:val="pt-BR"/>
        </w:rPr>
      </w:pPr>
    </w:p>
    <w:p w14:paraId="4D3A0677" w14:textId="21800326" w:rsidR="0009161D" w:rsidRPr="00A84EF4" w:rsidRDefault="00E02BE7" w:rsidP="00657676">
      <w:pPr>
        <w:pStyle w:val="ListParagraph"/>
        <w:numPr>
          <w:ilvl w:val="1"/>
          <w:numId w:val="47"/>
        </w:numPr>
        <w:rPr>
          <w:rStyle w:val="Hyperlink"/>
          <w:rFonts w:asciiTheme="minorHAnsi" w:hAnsiTheme="minorHAnsi" w:cstheme="minorHAnsi"/>
          <w:color w:val="auto"/>
          <w:sz w:val="24"/>
          <w:szCs w:val="24"/>
          <w:u w:val="none"/>
          <w:lang w:val="pt-BR"/>
        </w:rPr>
      </w:pPr>
      <w:r w:rsidRPr="006C26E1">
        <w:rPr>
          <w:rFonts w:asciiTheme="minorHAnsi" w:hAnsiTheme="minorHAnsi" w:cstheme="minorHAnsi"/>
          <w:sz w:val="24"/>
          <w:szCs w:val="24"/>
          <w:lang w:val="pt-BR"/>
        </w:rPr>
        <w:t>(1) Quay trở lại trang trước, poster sự kiện, và title “LIVE:”</w:t>
      </w:r>
      <w:r w:rsidR="007D4910" w:rsidRPr="006C26E1">
        <w:rPr>
          <w:rFonts w:asciiTheme="minorHAnsi" w:hAnsiTheme="minorHAnsi" w:cstheme="minorHAnsi"/>
          <w:sz w:val="24"/>
          <w:szCs w:val="24"/>
          <w:lang w:val="pt-BR"/>
        </w:rPr>
        <w:t xml:space="preserve">. Khi người dùng nhấn vào poster, player sẽ được auto – loading </w:t>
      </w:r>
      <w:hyperlink w:anchor="_Player" w:history="1">
        <w:r w:rsidR="006B6586" w:rsidRPr="006C26E1">
          <w:rPr>
            <w:rStyle w:val="Hyperlink"/>
            <w:rFonts w:asciiTheme="minorHAnsi" w:hAnsiTheme="minorHAnsi" w:cstheme="minorHAnsi"/>
            <w:sz w:val="24"/>
            <w:szCs w:val="24"/>
            <w:lang w:val="pt-BR"/>
          </w:rPr>
          <w:t>(xem thêm 2.11.3 Player)</w:t>
        </w:r>
      </w:hyperlink>
    </w:p>
    <w:p w14:paraId="1999705E" w14:textId="37E63095" w:rsidR="00E02BE7" w:rsidRPr="006C26E1" w:rsidRDefault="00E02BE7" w:rsidP="00657676">
      <w:pPr>
        <w:pStyle w:val="ListParagraph"/>
        <w:numPr>
          <w:ilvl w:val="1"/>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(4) Chức năng thêm vào Yêu thích cá nhân</w:t>
      </w:r>
    </w:p>
    <w:p w14:paraId="2D61B821" w14:textId="2A1530E4" w:rsidR="00E02BE7" w:rsidRPr="00A84EF4" w:rsidRDefault="00246065" w:rsidP="00657676">
      <w:pPr>
        <w:pStyle w:val="ListParagraph"/>
        <w:numPr>
          <w:ilvl w:val="1"/>
          <w:numId w:val="4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Các tính năng còn </w:t>
      </w:r>
      <w:r w:rsidR="00E02BE7" w:rsidRPr="006C26E1">
        <w:rPr>
          <w:rFonts w:asciiTheme="minorHAnsi" w:hAnsiTheme="minorHAnsi" w:cstheme="minorHAnsi"/>
          <w:sz w:val="24"/>
          <w:szCs w:val="24"/>
          <w:lang w:val="pt-BR"/>
        </w:rPr>
        <w:t xml:space="preserve">lại tương tự giao diện </w:t>
      </w:r>
      <w:r w:rsidR="00E02BE7" w:rsidRPr="006C26E1">
        <w:rPr>
          <w:rFonts w:asciiTheme="minorHAnsi" w:hAnsiTheme="minorHAnsi" w:cstheme="minorHAnsi"/>
          <w:b/>
          <w:sz w:val="24"/>
          <w:szCs w:val="24"/>
          <w:lang w:val="pt-BR"/>
        </w:rPr>
        <w:t>SỰ KIÊN SẮP DIỄN RA</w:t>
      </w:r>
    </w:p>
    <w:p w14:paraId="0A015247" w14:textId="4689E032" w:rsidR="002A4394" w:rsidRDefault="002A4394" w:rsidP="00657676">
      <w:pPr>
        <w:pStyle w:val="ListParagraph"/>
        <w:numPr>
          <w:ilvl w:val="1"/>
          <w:numId w:val="47"/>
        </w:numPr>
        <w:rPr>
          <w:rFonts w:asciiTheme="minorHAnsi" w:hAnsiTheme="minorHAnsi" w:cstheme="minorHAnsi"/>
          <w:sz w:val="24"/>
          <w:szCs w:val="24"/>
          <w:lang w:val="pt-BR"/>
        </w:rPr>
      </w:pPr>
      <w:r w:rsidRPr="00A84EF4">
        <w:rPr>
          <w:rFonts w:asciiTheme="minorHAnsi" w:hAnsiTheme="minorHAnsi" w:cstheme="minorHAnsi"/>
          <w:sz w:val="24"/>
          <w:szCs w:val="24"/>
          <w:lang w:val="pt-BR"/>
        </w:rPr>
        <w:t xml:space="preserve">Người dùng </w:t>
      </w:r>
      <w:r w:rsidR="000F5D2F">
        <w:rPr>
          <w:rFonts w:asciiTheme="minorHAnsi" w:hAnsiTheme="minorHAnsi" w:cstheme="minorHAnsi"/>
          <w:sz w:val="24"/>
          <w:szCs w:val="24"/>
          <w:lang w:val="pt-BR"/>
        </w:rPr>
        <w:t xml:space="preserve">chỉ </w:t>
      </w:r>
      <w:r w:rsidRPr="00A84EF4">
        <w:rPr>
          <w:rFonts w:asciiTheme="minorHAnsi" w:hAnsiTheme="minorHAnsi" w:cstheme="minorHAnsi"/>
          <w:sz w:val="24"/>
          <w:szCs w:val="24"/>
          <w:lang w:val="pt-BR"/>
        </w:rPr>
        <w:t xml:space="preserve">có thể </w:t>
      </w:r>
      <w:r w:rsidR="000F5D2F">
        <w:rPr>
          <w:rFonts w:asciiTheme="minorHAnsi" w:hAnsiTheme="minorHAnsi" w:cstheme="minorHAnsi"/>
          <w:sz w:val="24"/>
          <w:szCs w:val="24"/>
          <w:lang w:val="pt-BR"/>
        </w:rPr>
        <w:t xml:space="preserve">xem lại sự kiện sau khi đã kết thúc và không tua được </w:t>
      </w:r>
      <w:r w:rsidR="00E17672">
        <w:rPr>
          <w:rFonts w:asciiTheme="minorHAnsi" w:hAnsiTheme="minorHAnsi" w:cstheme="minorHAnsi"/>
          <w:sz w:val="24"/>
          <w:szCs w:val="24"/>
          <w:lang w:val="pt-BR"/>
        </w:rPr>
        <w:t>về trước thời điểm đang diễn ra</w:t>
      </w:r>
      <w:r w:rsidR="00AE7FF9" w:rsidRPr="00AE7FF9">
        <w:rPr>
          <w:rFonts w:asciiTheme="minorHAnsi" w:hAnsiTheme="minorHAnsi" w:cstheme="minorHAnsi"/>
          <w:sz w:val="24"/>
          <w:szCs w:val="24"/>
          <w:lang w:val="pt-BR"/>
        </w:rPr>
        <w:t xml:space="preserve"> </w:t>
      </w:r>
      <w:r w:rsidR="00AE7FF9">
        <w:rPr>
          <w:rFonts w:asciiTheme="minorHAnsi" w:hAnsiTheme="minorHAnsi" w:cstheme="minorHAnsi"/>
          <w:sz w:val="24"/>
          <w:szCs w:val="24"/>
          <w:lang w:val="pt-BR"/>
        </w:rPr>
        <w:t>của sự kiện</w:t>
      </w:r>
      <w:r w:rsidR="00E17672">
        <w:rPr>
          <w:rFonts w:asciiTheme="minorHAnsi" w:hAnsiTheme="minorHAnsi" w:cstheme="minorHAnsi"/>
          <w:sz w:val="24"/>
          <w:szCs w:val="24"/>
          <w:lang w:val="pt-BR"/>
        </w:rPr>
        <w:t>.</w:t>
      </w:r>
    </w:p>
    <w:p w14:paraId="326AB9BA" w14:textId="77777777" w:rsidR="00721D9C" w:rsidRPr="002A4394" w:rsidRDefault="00721D9C" w:rsidP="00A84EF4">
      <w:pPr>
        <w:pStyle w:val="ListParagraph"/>
        <w:ind w:left="1440"/>
        <w:rPr>
          <w:rFonts w:asciiTheme="minorHAnsi" w:hAnsiTheme="minorHAnsi" w:cstheme="minorHAnsi"/>
          <w:sz w:val="24"/>
          <w:szCs w:val="24"/>
          <w:lang w:val="pt-BR"/>
        </w:rPr>
      </w:pPr>
    </w:p>
    <w:p w14:paraId="4CAB19FA" w14:textId="77777777" w:rsidR="00966EAF" w:rsidRPr="006C26E1" w:rsidRDefault="00966EAF" w:rsidP="00966EAF">
      <w:pPr>
        <w:pStyle w:val="ListParagraph"/>
        <w:numPr>
          <w:ilvl w:val="0"/>
          <w:numId w:val="46"/>
        </w:numPr>
        <w:rPr>
          <w:rFonts w:asciiTheme="minorHAnsi" w:hAnsiTheme="minorHAnsi" w:cstheme="minorHAnsi"/>
          <w:b/>
          <w:sz w:val="24"/>
          <w:szCs w:val="24"/>
          <w:lang w:val="pt-BR"/>
        </w:rPr>
      </w:pPr>
      <w:r w:rsidRPr="006C26E1">
        <w:rPr>
          <w:rFonts w:asciiTheme="minorHAnsi" w:hAnsiTheme="minorHAnsi" w:cstheme="minorHAnsi"/>
          <w:b/>
          <w:sz w:val="24"/>
          <w:szCs w:val="24"/>
          <w:lang w:val="pt-BR"/>
        </w:rPr>
        <w:t>SỰ KIỆN MIỄN PHÍ</w:t>
      </w:r>
    </w:p>
    <w:p w14:paraId="44E8A61D" w14:textId="52B4B8AA" w:rsidR="0001799B" w:rsidRDefault="00027F82" w:rsidP="0001799B">
      <w:pPr>
        <w:ind w:left="36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Đối với sự kiện miễn phí, người dùng tương tác tương tự </w:t>
      </w:r>
      <w:hyperlink w:anchor="_Trang_chi_tiết_2" w:history="1">
        <w:r w:rsidR="007F5A78" w:rsidRPr="006C26E1">
          <w:rPr>
            <w:rStyle w:val="Hyperlink"/>
            <w:rFonts w:asciiTheme="minorHAnsi" w:hAnsiTheme="minorHAnsi" w:cstheme="minorHAnsi"/>
            <w:sz w:val="24"/>
            <w:szCs w:val="24"/>
            <w:lang w:val="pt-BR"/>
          </w:rPr>
          <w:t>trang chi tiết của Sự kiện (2.11.2)</w:t>
        </w:r>
      </w:hyperlink>
      <w:r w:rsidR="007F5A78" w:rsidRPr="006C26E1">
        <w:rPr>
          <w:rFonts w:asciiTheme="minorHAnsi" w:hAnsiTheme="minorHAnsi" w:cstheme="minorHAnsi"/>
          <w:sz w:val="24"/>
          <w:szCs w:val="24"/>
          <w:lang w:val="pt-BR"/>
        </w:rPr>
        <w:t xml:space="preserve"> </w:t>
      </w:r>
    </w:p>
    <w:p w14:paraId="7A1D2C91" w14:textId="77777777" w:rsidR="00721D9C" w:rsidRPr="006C26E1" w:rsidRDefault="00721D9C" w:rsidP="0001799B">
      <w:pPr>
        <w:ind w:left="360"/>
        <w:rPr>
          <w:rFonts w:asciiTheme="minorHAnsi" w:hAnsiTheme="minorHAnsi" w:cstheme="minorHAnsi"/>
          <w:sz w:val="24"/>
          <w:szCs w:val="24"/>
          <w:lang w:val="pt-BR"/>
        </w:rPr>
      </w:pPr>
    </w:p>
    <w:p w14:paraId="01C940F4" w14:textId="77777777" w:rsidR="00966EAF" w:rsidRPr="006C26E1" w:rsidRDefault="00966EAF" w:rsidP="00966EAF">
      <w:pPr>
        <w:pStyle w:val="ListParagraph"/>
        <w:numPr>
          <w:ilvl w:val="0"/>
          <w:numId w:val="46"/>
        </w:numPr>
        <w:rPr>
          <w:rFonts w:asciiTheme="minorHAnsi" w:hAnsiTheme="minorHAnsi" w:cstheme="minorHAnsi"/>
          <w:b/>
          <w:sz w:val="24"/>
          <w:szCs w:val="24"/>
          <w:lang w:val="pt-BR"/>
        </w:rPr>
      </w:pPr>
      <w:r w:rsidRPr="006C26E1">
        <w:rPr>
          <w:rFonts w:asciiTheme="minorHAnsi" w:hAnsiTheme="minorHAnsi" w:cstheme="minorHAnsi"/>
          <w:b/>
          <w:sz w:val="24"/>
          <w:szCs w:val="24"/>
          <w:lang w:val="pt-BR"/>
        </w:rPr>
        <w:t>SỰ KIỆN CÓ PHÍ</w:t>
      </w:r>
    </w:p>
    <w:p w14:paraId="25AF7EAE" w14:textId="77777777" w:rsidR="00397044" w:rsidRPr="006C26E1" w:rsidRDefault="00397044" w:rsidP="0022710D">
      <w:pPr>
        <w:ind w:left="360"/>
        <w:jc w:val="both"/>
        <w:rPr>
          <w:rFonts w:asciiTheme="minorHAnsi" w:hAnsiTheme="minorHAnsi" w:cstheme="minorHAnsi"/>
          <w:sz w:val="24"/>
          <w:szCs w:val="24"/>
          <w:lang w:val="pt-BR"/>
        </w:rPr>
      </w:pPr>
    </w:p>
    <w:p w14:paraId="2633CEB9" w14:textId="77777777" w:rsidR="0022710D" w:rsidRPr="006C26E1" w:rsidRDefault="0022710D" w:rsidP="00EE31DD">
      <w:pPr>
        <w:pStyle w:val="ListParagraph"/>
        <w:ind w:left="0"/>
        <w:jc w:val="center"/>
        <w:rPr>
          <w:rFonts w:asciiTheme="minorHAnsi" w:hAnsiTheme="minorHAnsi" w:cstheme="minorHAnsi"/>
          <w:b/>
          <w:sz w:val="24"/>
          <w:szCs w:val="24"/>
          <w:lang w:val="pt-BR"/>
        </w:rPr>
      </w:pPr>
      <w:r w:rsidRPr="00CC35EC">
        <w:rPr>
          <w:rFonts w:asciiTheme="minorHAnsi" w:hAnsiTheme="minorHAnsi" w:cstheme="minorHAnsi"/>
          <w:b/>
          <w:noProof/>
          <w:sz w:val="24"/>
          <w:szCs w:val="24"/>
        </w:rPr>
        <w:drawing>
          <wp:inline distT="0" distB="0" distL="0" distR="0" wp14:anchorId="20EE5FCE" wp14:editId="73DE2365">
            <wp:extent cx="2404872" cy="4901184"/>
            <wp:effectExtent l="0" t="0" r="0" b="0"/>
            <wp:docPr id="162" name="Picture 162" descr="C:\Users\YenNH16\Downloads\SECOND SCREEN\Mockup\Su kien\Su-kien-Cop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nNH16\Downloads\SECOND SCREEN\Mockup\Su kien\Su-kien-Cophi.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58960331" w14:textId="77777777" w:rsidR="0022710D" w:rsidRPr="006C26E1" w:rsidRDefault="007F4286" w:rsidP="007F4286">
      <w:pPr>
        <w:pStyle w:val="ListParagraph"/>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Giao diện sự kiện có phí</w:t>
      </w:r>
    </w:p>
    <w:p w14:paraId="4B1D477B" w14:textId="77777777" w:rsidR="007F4286" w:rsidRPr="006C26E1" w:rsidRDefault="007F4286" w:rsidP="007F4286">
      <w:pPr>
        <w:jc w:val="both"/>
        <w:rPr>
          <w:rFonts w:asciiTheme="minorHAnsi" w:hAnsiTheme="minorHAnsi" w:cstheme="minorHAnsi"/>
          <w:sz w:val="24"/>
          <w:szCs w:val="24"/>
          <w:lang w:val="pt-BR"/>
        </w:rPr>
      </w:pPr>
    </w:p>
    <w:p w14:paraId="5E171AC6" w14:textId="77777777" w:rsidR="007F4286" w:rsidRPr="006C26E1" w:rsidRDefault="007F4286" w:rsidP="007F4286">
      <w:p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Đối với sự kiện có phí, người dùng cần mua sự kiện trên box của hợp đồng đã liên kết. </w:t>
      </w:r>
    </w:p>
    <w:p w14:paraId="65BE1F1D" w14:textId="77777777" w:rsidR="004C70CA" w:rsidRPr="006C26E1" w:rsidRDefault="004C70CA" w:rsidP="004C70CA">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2C00D76C" wp14:editId="37551C48">
            <wp:extent cx="2404872" cy="4901184"/>
            <wp:effectExtent l="0" t="0" r="0" b="0"/>
            <wp:docPr id="165" name="Picture 165" descr="C:\Users\YenNH16\Downloads\SECOND SCREEN\Mockup\Su kien\Su-kien-Detail-sk-liv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 kien\Su-kien-Detail-sk-live-mua.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3B74A238" w14:textId="77777777" w:rsidR="007F4286" w:rsidRPr="006C26E1" w:rsidRDefault="007F4286" w:rsidP="007F4286">
      <w:pPr>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Thông báo khi nhấn vào poster sự kiện</w:t>
      </w:r>
    </w:p>
    <w:p w14:paraId="6AFAB436" w14:textId="77777777" w:rsidR="00EE31DD" w:rsidRPr="006C26E1" w:rsidRDefault="00EE31DD" w:rsidP="00F46770">
      <w:pPr>
        <w:rPr>
          <w:rFonts w:asciiTheme="minorHAnsi" w:hAnsiTheme="minorHAnsi" w:cstheme="minorHAnsi"/>
          <w:sz w:val="24"/>
          <w:szCs w:val="24"/>
          <w:lang w:val="pt-BR"/>
        </w:rPr>
      </w:pPr>
    </w:p>
    <w:p w14:paraId="2B9DD411" w14:textId="77777777" w:rsidR="00F46770" w:rsidRPr="006C26E1" w:rsidRDefault="009D40F2" w:rsidP="00F46770">
      <w:pPr>
        <w:rPr>
          <w:rFonts w:asciiTheme="minorHAnsi" w:hAnsiTheme="minorHAnsi" w:cstheme="minorHAnsi"/>
          <w:sz w:val="24"/>
          <w:szCs w:val="24"/>
          <w:lang w:val="pt-BR"/>
        </w:rPr>
      </w:pPr>
      <w:r w:rsidRPr="006C26E1">
        <w:rPr>
          <w:rFonts w:asciiTheme="minorHAnsi" w:hAnsiTheme="minorHAnsi" w:cstheme="minorHAnsi"/>
          <w:sz w:val="24"/>
          <w:szCs w:val="24"/>
          <w:lang w:val="pt-BR"/>
        </w:rPr>
        <w:t>Sau khi</w:t>
      </w:r>
      <w:r w:rsidR="000652D8" w:rsidRPr="006C26E1">
        <w:rPr>
          <w:rFonts w:asciiTheme="minorHAnsi" w:hAnsiTheme="minorHAnsi" w:cstheme="minorHAnsi"/>
          <w:sz w:val="24"/>
          <w:szCs w:val="24"/>
          <w:lang w:val="pt-BR"/>
        </w:rPr>
        <w:t xml:space="preserve"> đã mua thành công trên b</w:t>
      </w:r>
      <w:r w:rsidR="00CA2844" w:rsidRPr="006C26E1">
        <w:rPr>
          <w:rFonts w:asciiTheme="minorHAnsi" w:hAnsiTheme="minorHAnsi" w:cstheme="minorHAnsi"/>
          <w:sz w:val="24"/>
          <w:szCs w:val="24"/>
          <w:lang w:val="pt-BR"/>
        </w:rPr>
        <w:t xml:space="preserve">ox, giao diện, tính năng tương tác như </w:t>
      </w:r>
      <w:hyperlink w:anchor="_Trang_chi_tiết_2" w:history="1">
        <w:r w:rsidR="007F5A78" w:rsidRPr="006C26E1">
          <w:rPr>
            <w:rStyle w:val="Hyperlink"/>
            <w:rFonts w:asciiTheme="minorHAnsi" w:hAnsiTheme="minorHAnsi" w:cstheme="minorHAnsi"/>
            <w:sz w:val="24"/>
            <w:szCs w:val="24"/>
            <w:lang w:val="pt-BR"/>
          </w:rPr>
          <w:t>trang chi tiết của Sự kiện (2.11.2)</w:t>
        </w:r>
      </w:hyperlink>
      <w:r w:rsidR="00CA2844" w:rsidRPr="006C26E1">
        <w:rPr>
          <w:rFonts w:asciiTheme="minorHAnsi" w:hAnsiTheme="minorHAnsi" w:cstheme="minorHAnsi"/>
          <w:sz w:val="24"/>
          <w:szCs w:val="24"/>
          <w:lang w:val="pt-BR"/>
        </w:rPr>
        <w:t>.</w:t>
      </w:r>
      <w:r w:rsidR="00CB4E68" w:rsidRPr="006C26E1">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Việc sử dụng các tính năng khác (từ 1 – 8) không ảnh hưở</w:t>
      </w:r>
      <w:r w:rsidR="001E7DBC" w:rsidRPr="006C26E1">
        <w:rPr>
          <w:rFonts w:asciiTheme="minorHAnsi" w:hAnsiTheme="minorHAnsi" w:cstheme="minorHAnsi"/>
          <w:sz w:val="24"/>
          <w:szCs w:val="24"/>
          <w:lang w:val="pt-BR"/>
        </w:rPr>
        <w:t>ng bởi việc đã mua sự kiện hay chưa.</w:t>
      </w:r>
    </w:p>
    <w:p w14:paraId="3AB6F269" w14:textId="77777777" w:rsidR="00073AC0" w:rsidRPr="006C26E1" w:rsidRDefault="00073AC0" w:rsidP="00073AC0">
      <w:pPr>
        <w:pStyle w:val="Heading3"/>
        <w:rPr>
          <w:rFonts w:asciiTheme="minorHAnsi" w:hAnsiTheme="minorHAnsi" w:cstheme="minorHAnsi"/>
          <w:sz w:val="24"/>
          <w:lang w:val="pt-BR"/>
        </w:rPr>
      </w:pPr>
      <w:bookmarkStart w:id="3947" w:name="_Toc3986446"/>
      <w:bookmarkStart w:id="3948" w:name="_Toc3989528"/>
      <w:bookmarkStart w:id="3949" w:name="_Toc4169101"/>
      <w:bookmarkStart w:id="3950" w:name="_Toc3986447"/>
      <w:bookmarkStart w:id="3951" w:name="_Toc3989529"/>
      <w:bookmarkStart w:id="3952" w:name="_Toc4169102"/>
      <w:bookmarkStart w:id="3953" w:name="_Toc3986448"/>
      <w:bookmarkStart w:id="3954" w:name="_Toc3989530"/>
      <w:bookmarkStart w:id="3955" w:name="_Toc4169103"/>
      <w:bookmarkStart w:id="3956" w:name="_Toc3986449"/>
      <w:bookmarkStart w:id="3957" w:name="_Toc3989531"/>
      <w:bookmarkStart w:id="3958" w:name="_Toc4169104"/>
      <w:bookmarkStart w:id="3959" w:name="_Toc3986450"/>
      <w:bookmarkStart w:id="3960" w:name="_Toc3989532"/>
      <w:bookmarkStart w:id="3961" w:name="_Toc4169105"/>
      <w:bookmarkStart w:id="3962" w:name="_Toc3986451"/>
      <w:bookmarkStart w:id="3963" w:name="_Toc3989533"/>
      <w:bookmarkStart w:id="3964" w:name="_Toc4169106"/>
      <w:bookmarkStart w:id="3965" w:name="_Player"/>
      <w:bookmarkStart w:id="3966" w:name="_Toc5382261"/>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r w:rsidRPr="006C26E1">
        <w:rPr>
          <w:rFonts w:asciiTheme="minorHAnsi" w:hAnsiTheme="minorHAnsi" w:cstheme="minorHAnsi"/>
          <w:sz w:val="24"/>
          <w:lang w:val="pt-BR"/>
        </w:rPr>
        <w:t>Player</w:t>
      </w:r>
      <w:bookmarkEnd w:id="3966"/>
    </w:p>
    <w:p w14:paraId="6957D791" w14:textId="77777777" w:rsidR="00073AC0" w:rsidRPr="006C26E1" w:rsidRDefault="0031129A" w:rsidP="00073AC0">
      <w:pPr>
        <w:rPr>
          <w:rFonts w:asciiTheme="minorHAnsi" w:hAnsiTheme="minorHAnsi" w:cstheme="minorHAnsi"/>
          <w:sz w:val="24"/>
          <w:szCs w:val="24"/>
          <w:lang w:val="pt-BR"/>
        </w:rPr>
      </w:pPr>
      <w:r w:rsidRPr="006C26E1">
        <w:rPr>
          <w:rFonts w:asciiTheme="minorHAnsi" w:hAnsiTheme="minorHAnsi" w:cstheme="minorHAnsi"/>
          <w:sz w:val="24"/>
          <w:szCs w:val="24"/>
          <w:lang w:val="pt-BR"/>
        </w:rPr>
        <w:t>Sau khi người dùng phát video, màn hình sẽ chuyển chế độ full screen</w:t>
      </w:r>
      <w:r w:rsidR="00DB22A4" w:rsidRPr="006C26E1">
        <w:rPr>
          <w:rFonts w:asciiTheme="minorHAnsi" w:hAnsiTheme="minorHAnsi" w:cstheme="minorHAnsi"/>
          <w:sz w:val="24"/>
          <w:szCs w:val="24"/>
          <w:lang w:val="pt-BR"/>
        </w:rPr>
        <w:t xml:space="preserve"> bao gồm các tính năng </w:t>
      </w:r>
    </w:p>
    <w:p w14:paraId="72AD22CB" w14:textId="77777777" w:rsidR="005F3192" w:rsidRPr="006C26E1" w:rsidRDefault="005F3192" w:rsidP="005F3192">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t>(1) Chuyển về trang trước</w:t>
      </w:r>
    </w:p>
    <w:p w14:paraId="21BAD9B0" w14:textId="52ACF093" w:rsidR="005F3192" w:rsidRPr="006C26E1" w:rsidRDefault="005F3192" w:rsidP="005F3192">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t>(2) Thanh thời gian</w:t>
      </w:r>
      <w:r w:rsidR="00CD67F8">
        <w:rPr>
          <w:rFonts w:asciiTheme="minorHAnsi" w:hAnsiTheme="minorHAnsi" w:cstheme="minorHAnsi"/>
          <w:sz w:val="24"/>
          <w:szCs w:val="24"/>
          <w:lang w:val="pt-BR"/>
        </w:rPr>
        <w:t xml:space="preserve"> (được ẩn đối với sự kiện đang diễn ra)</w:t>
      </w:r>
    </w:p>
    <w:p w14:paraId="73F81F00" w14:textId="77777777" w:rsidR="005F3192" w:rsidRPr="006C26E1" w:rsidRDefault="005F3192" w:rsidP="005F3192">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t>(3) Chuyển player về chế độ potrait</w:t>
      </w:r>
    </w:p>
    <w:p w14:paraId="56B4B499" w14:textId="77777777" w:rsidR="005F3192" w:rsidRPr="006C26E1" w:rsidRDefault="005F3192" w:rsidP="005F3192">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t>(4) Cài đặt nâng cao</w:t>
      </w:r>
    </w:p>
    <w:p w14:paraId="0B6A6B0E" w14:textId="77777777" w:rsidR="005F3192" w:rsidRPr="006C26E1" w:rsidRDefault="005F3192" w:rsidP="005F3192">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t>(5) Chia sẻ</w:t>
      </w:r>
    </w:p>
    <w:p w14:paraId="32EF2A25" w14:textId="77777777" w:rsidR="00DB22A4" w:rsidRPr="006C26E1" w:rsidRDefault="005F3192" w:rsidP="00DB22A4">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(6) </w:t>
      </w:r>
      <w:r w:rsidR="00DB22A4" w:rsidRPr="006C26E1">
        <w:rPr>
          <w:rFonts w:asciiTheme="minorHAnsi" w:hAnsiTheme="minorHAnsi" w:cstheme="minorHAnsi"/>
          <w:sz w:val="24"/>
          <w:szCs w:val="24"/>
          <w:lang w:val="pt-BR"/>
        </w:rPr>
        <w:t>Cast to TV</w:t>
      </w:r>
    </w:p>
    <w:p w14:paraId="5F15767E" w14:textId="77777777" w:rsidR="005F3192" w:rsidRPr="006C26E1" w:rsidRDefault="005F3192" w:rsidP="00DB22A4">
      <w:pPr>
        <w:pStyle w:val="ListParagraph"/>
        <w:numPr>
          <w:ilvl w:val="0"/>
          <w:numId w:val="46"/>
        </w:numPr>
        <w:rPr>
          <w:rFonts w:asciiTheme="minorHAnsi" w:hAnsiTheme="minorHAnsi" w:cstheme="minorHAnsi"/>
          <w:sz w:val="24"/>
          <w:szCs w:val="24"/>
          <w:lang w:val="pt-BR"/>
        </w:rPr>
      </w:pPr>
      <w:r w:rsidRPr="006C26E1">
        <w:rPr>
          <w:rFonts w:asciiTheme="minorHAnsi" w:hAnsiTheme="minorHAnsi" w:cstheme="minorHAnsi"/>
          <w:sz w:val="24"/>
          <w:szCs w:val="24"/>
          <w:lang w:val="pt-BR"/>
        </w:rPr>
        <w:t>(7) Play/Pause video</w:t>
      </w:r>
    </w:p>
    <w:p w14:paraId="4D2E12B8" w14:textId="77777777" w:rsidR="005F3192" w:rsidRPr="006C26E1" w:rsidRDefault="005F3192" w:rsidP="005F3192">
      <w:pPr>
        <w:pStyle w:val="ListParagraph"/>
        <w:rPr>
          <w:rFonts w:asciiTheme="minorHAnsi" w:hAnsiTheme="minorHAnsi" w:cstheme="minorHAnsi"/>
          <w:sz w:val="24"/>
          <w:szCs w:val="24"/>
          <w:lang w:val="pt-BR"/>
        </w:rPr>
      </w:pPr>
    </w:p>
    <w:p w14:paraId="308F224F" w14:textId="77777777" w:rsidR="005F3192" w:rsidRPr="006C26E1" w:rsidRDefault="005F3192" w:rsidP="005F3192">
      <w:pPr>
        <w:ind w:left="360"/>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0C0B2054" wp14:editId="21E3EE0A">
            <wp:extent cx="5943600" cy="2975228"/>
            <wp:effectExtent l="0" t="0" r="0" b="0"/>
            <wp:docPr id="164" name="Picture 164" descr="C:\Users\YenNH16\Downloads\SECOND SCREEN\Mockup\Su kien\Player_Full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NH16\Downloads\SECOND SCREEN\Mockup\Su kien\Player_Fullscreen-Lis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75228"/>
                    </a:xfrm>
                    <a:prstGeom prst="rect">
                      <a:avLst/>
                    </a:prstGeom>
                    <a:noFill/>
                    <a:ln>
                      <a:noFill/>
                    </a:ln>
                  </pic:spPr>
                </pic:pic>
              </a:graphicData>
            </a:graphic>
          </wp:inline>
        </w:drawing>
      </w:r>
    </w:p>
    <w:p w14:paraId="73323F6E" w14:textId="77777777" w:rsidR="005F3192" w:rsidRPr="006C26E1" w:rsidRDefault="005F3192" w:rsidP="005F3192">
      <w:pPr>
        <w:pStyle w:val="ListParagraph"/>
        <w:ind w:left="0"/>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Giao diện player sự kiện in fullscreen mode</w:t>
      </w:r>
    </w:p>
    <w:p w14:paraId="5E6D6F63" w14:textId="77777777" w:rsidR="005F3192" w:rsidRPr="006C26E1" w:rsidRDefault="005F3192" w:rsidP="005F3192">
      <w:pPr>
        <w:pStyle w:val="ListParagraph"/>
        <w:ind w:left="0"/>
        <w:rPr>
          <w:rFonts w:asciiTheme="minorHAnsi" w:hAnsiTheme="minorHAnsi" w:cstheme="minorHAnsi"/>
          <w:sz w:val="24"/>
          <w:szCs w:val="24"/>
          <w:lang w:val="pt-BR"/>
        </w:rPr>
      </w:pPr>
    </w:p>
    <w:p w14:paraId="59D6F12F" w14:textId="77777777" w:rsidR="00DB22A4" w:rsidRPr="006C26E1" w:rsidRDefault="005F3192" w:rsidP="005F3192">
      <w:pPr>
        <w:pStyle w:val="ListParagraph"/>
        <w:ind w:left="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Giao diện, tương tác </w:t>
      </w:r>
      <w:r w:rsidR="006470B7" w:rsidRPr="006C26E1">
        <w:rPr>
          <w:rFonts w:asciiTheme="minorHAnsi" w:hAnsiTheme="minorHAnsi" w:cstheme="minorHAnsi"/>
          <w:sz w:val="24"/>
          <w:szCs w:val="24"/>
          <w:lang w:val="pt-BR"/>
        </w:rPr>
        <w:t xml:space="preserve">các </w:t>
      </w:r>
      <w:r w:rsidRPr="006C26E1">
        <w:rPr>
          <w:rFonts w:asciiTheme="minorHAnsi" w:hAnsiTheme="minorHAnsi" w:cstheme="minorHAnsi"/>
          <w:sz w:val="24"/>
          <w:szCs w:val="24"/>
          <w:lang w:val="pt-BR"/>
        </w:rPr>
        <w:t xml:space="preserve">tính năng trên tương tự </w:t>
      </w:r>
      <w:hyperlink w:anchor="_Player_TV_in" w:history="1">
        <w:r w:rsidRPr="006C26E1">
          <w:rPr>
            <w:rStyle w:val="Hyperlink"/>
            <w:rFonts w:asciiTheme="minorHAnsi" w:hAnsiTheme="minorHAnsi" w:cstheme="minorHAnsi"/>
            <w:sz w:val="24"/>
            <w:szCs w:val="24"/>
            <w:lang w:val="pt-BR"/>
          </w:rPr>
          <w:t>2.6.2 Player in fullscreen mode</w:t>
        </w:r>
      </w:hyperlink>
    </w:p>
    <w:p w14:paraId="3FFA31E1" w14:textId="77777777" w:rsidR="00CB013E" w:rsidRPr="006C26E1" w:rsidRDefault="00CB013E">
      <w:pPr>
        <w:pStyle w:val="Heading2"/>
      </w:pPr>
      <w:bookmarkStart w:id="3967" w:name="_Toc5382262"/>
      <w:r w:rsidRPr="006C26E1">
        <w:lastRenderedPageBreak/>
        <w:t>GIẢI TRÍ</w:t>
      </w:r>
      <w:bookmarkEnd w:id="3967"/>
    </w:p>
    <w:p w14:paraId="4D7FFA0B" w14:textId="77777777" w:rsidR="006C315A" w:rsidRPr="006C26E1" w:rsidRDefault="006C315A" w:rsidP="006C315A">
      <w:pPr>
        <w:pStyle w:val="Heading3"/>
        <w:rPr>
          <w:rFonts w:asciiTheme="minorHAnsi" w:hAnsiTheme="minorHAnsi" w:cstheme="minorHAnsi"/>
          <w:sz w:val="24"/>
          <w:lang w:val="pt-BR"/>
        </w:rPr>
      </w:pPr>
      <w:bookmarkStart w:id="3968" w:name="_Toc5382263"/>
      <w:r w:rsidRPr="006C26E1">
        <w:rPr>
          <w:rFonts w:asciiTheme="minorHAnsi" w:hAnsiTheme="minorHAnsi" w:cstheme="minorHAnsi"/>
          <w:sz w:val="24"/>
          <w:lang w:val="pt-BR"/>
        </w:rPr>
        <w:t>Mainpage</w:t>
      </w:r>
      <w:bookmarkEnd w:id="3968"/>
    </w:p>
    <w:p w14:paraId="7B969857"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402FBFF6" wp14:editId="02E42167">
            <wp:extent cx="2916387" cy="47632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iai-tri-home.png"/>
                    <pic:cNvPicPr/>
                  </pic:nvPicPr>
                  <pic:blipFill>
                    <a:blip r:embed="rId142">
                      <a:extLst>
                        <a:ext uri="{28A0092B-C50C-407E-A947-70E740481C1C}">
                          <a14:useLocalDpi xmlns:a14="http://schemas.microsoft.com/office/drawing/2010/main" val="0"/>
                        </a:ext>
                      </a:extLst>
                    </a:blip>
                    <a:stretch>
                      <a:fillRect/>
                    </a:stretch>
                  </pic:blipFill>
                  <pic:spPr>
                    <a:xfrm>
                      <a:off x="0" y="0"/>
                      <a:ext cx="2916387" cy="4763248"/>
                    </a:xfrm>
                    <a:prstGeom prst="rect">
                      <a:avLst/>
                    </a:prstGeom>
                  </pic:spPr>
                </pic:pic>
              </a:graphicData>
            </a:graphic>
          </wp:inline>
        </w:drawing>
      </w:r>
    </w:p>
    <w:p w14:paraId="307ABC95" w14:textId="0C6C1B83"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24</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chính của Giải trí</w:t>
      </w:r>
    </w:p>
    <w:p w14:paraId="012B7CFC" w14:textId="77777777" w:rsidR="006C315A" w:rsidRPr="006C26E1" w:rsidRDefault="006C315A" w:rsidP="006C315A">
      <w:pPr>
        <w:rPr>
          <w:rFonts w:asciiTheme="minorHAnsi" w:hAnsiTheme="minorHAnsi" w:cstheme="minorHAnsi"/>
          <w:sz w:val="24"/>
          <w:szCs w:val="24"/>
        </w:rPr>
      </w:pPr>
      <w:r w:rsidRPr="006C26E1">
        <w:rPr>
          <w:rFonts w:asciiTheme="minorHAnsi" w:hAnsiTheme="minorHAnsi" w:cstheme="minorHAnsi"/>
          <w:sz w:val="24"/>
          <w:szCs w:val="24"/>
          <w:lang w:val="pt-BR"/>
        </w:rPr>
        <w:t xml:space="preserve">(1) Search bar: xem chi tiết tại mục </w:t>
      </w:r>
      <w:hyperlink w:anchor="_GLOBAL_SEARCH" w:history="1">
        <w:r w:rsidR="00465E42" w:rsidRPr="006C26E1">
          <w:rPr>
            <w:rStyle w:val="Hyperlink"/>
            <w:rFonts w:asciiTheme="minorHAnsi" w:hAnsiTheme="minorHAnsi" w:cstheme="minorHAnsi"/>
            <w:sz w:val="24"/>
            <w:szCs w:val="24"/>
            <w:lang w:val="pt-BR"/>
          </w:rPr>
          <w:t>Tìm kiếm toàn bộ</w:t>
        </w:r>
        <w:r w:rsidRPr="006C26E1">
          <w:rPr>
            <w:rStyle w:val="Hyperlink"/>
            <w:rFonts w:asciiTheme="minorHAnsi" w:hAnsiTheme="minorHAnsi" w:cstheme="minorHAnsi"/>
            <w:sz w:val="24"/>
            <w:szCs w:val="24"/>
            <w:lang w:val="pt-BR"/>
          </w:rPr>
          <w:t xml:space="preserve"> </w:t>
        </w:r>
      </w:hyperlink>
      <w:r w:rsidRPr="006C26E1">
        <w:rPr>
          <w:rFonts w:asciiTheme="minorHAnsi" w:hAnsiTheme="minorHAnsi" w:cstheme="minorHAnsi"/>
          <w:sz w:val="24"/>
          <w:szCs w:val="24"/>
          <w:lang w:val="pt-BR"/>
        </w:rPr>
        <w:br/>
        <w:t xml:space="preserve">(2) Chọn lọc: xem chi tiết tại mục </w:t>
      </w:r>
      <w:hyperlink w:anchor="_Faceted_search" w:history="1">
        <w:r w:rsidRPr="006C26E1">
          <w:rPr>
            <w:rStyle w:val="Hyperlink"/>
            <w:rFonts w:asciiTheme="minorHAnsi" w:hAnsiTheme="minorHAnsi" w:cstheme="minorHAnsi"/>
            <w:sz w:val="24"/>
            <w:szCs w:val="24"/>
            <w:lang w:val="pt-BR"/>
          </w:rPr>
          <w:t>Faceted search</w:t>
        </w:r>
      </w:hyperlink>
    </w:p>
    <w:p w14:paraId="2BC53DCB" w14:textId="5F8FFBD0"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Header image slider </w:t>
      </w:r>
      <w:r w:rsidR="001C4980">
        <w:rPr>
          <w:rFonts w:asciiTheme="minorHAnsi" w:hAnsiTheme="minorHAnsi" w:cstheme="minorHAnsi"/>
          <w:sz w:val="24"/>
          <w:szCs w:val="24"/>
          <w:lang w:val="pt-BR"/>
        </w:rPr>
        <w:t>bao gồm</w:t>
      </w:r>
      <w:r w:rsidRPr="006C26E1">
        <w:rPr>
          <w:rFonts w:asciiTheme="minorHAnsi" w:hAnsiTheme="minorHAnsi" w:cstheme="minorHAnsi"/>
          <w:sz w:val="24"/>
          <w:szCs w:val="24"/>
          <w:lang w:val="pt-BR"/>
        </w:rPr>
        <w:t xml:space="preserve"> </w:t>
      </w:r>
      <w:r w:rsidR="001C4980" w:rsidRPr="006C26E1">
        <w:rPr>
          <w:rFonts w:asciiTheme="minorHAnsi" w:hAnsiTheme="minorHAnsi" w:cstheme="minorHAnsi"/>
          <w:sz w:val="24"/>
          <w:szCs w:val="24"/>
          <w:lang w:val="pt-BR"/>
        </w:rPr>
        <w:t>những nội dung được chọn lọc manually</w:t>
      </w:r>
      <w:r w:rsidR="001C4980">
        <w:rPr>
          <w:rFonts w:asciiTheme="minorHAnsi" w:hAnsiTheme="minorHAnsi" w:cstheme="minorHAnsi"/>
          <w:sz w:val="24"/>
          <w:szCs w:val="24"/>
          <w:lang w:val="pt-BR"/>
        </w:rPr>
        <w:t xml:space="preserve"> từ mục Giải trí (Mô tả </w:t>
      </w:r>
      <w:r w:rsidRPr="006C26E1">
        <w:rPr>
          <w:rFonts w:asciiTheme="minorHAnsi" w:hAnsiTheme="minorHAnsi" w:cstheme="minorHAnsi"/>
          <w:sz w:val="24"/>
          <w:szCs w:val="24"/>
          <w:lang w:val="pt-BR"/>
        </w:rPr>
        <w:t xml:space="preserve">tương tự như </w:t>
      </w:r>
      <w:hyperlink w:anchor="_Header_image_slider" w:history="1">
        <w:r w:rsidRPr="001C4980">
          <w:rPr>
            <w:rStyle w:val="Hyperlink"/>
            <w:rFonts w:asciiTheme="minorHAnsi" w:hAnsiTheme="minorHAnsi" w:cstheme="minorHAnsi"/>
            <w:sz w:val="24"/>
            <w:szCs w:val="24"/>
            <w:lang w:val="pt-BR"/>
          </w:rPr>
          <w:t>2.5.2</w:t>
        </w:r>
      </w:hyperlink>
      <w:r w:rsidR="001C4980">
        <w:rPr>
          <w:rFonts w:asciiTheme="minorHAnsi" w:hAnsiTheme="minorHAnsi" w:cstheme="minorHAnsi"/>
          <w:sz w:val="24"/>
          <w:szCs w:val="24"/>
          <w:lang w:val="pt-BR"/>
        </w:rPr>
        <w:t>)</w:t>
      </w:r>
    </w:p>
    <w:p w14:paraId="0FE634FD" w14:textId="77777777" w:rsidR="006C315A" w:rsidRPr="006C26E1" w:rsidRDefault="006C315A" w:rsidP="006C315A">
      <w:pPr>
        <w:rPr>
          <w:rFonts w:asciiTheme="minorHAnsi" w:hAnsiTheme="minorHAnsi" w:cstheme="minorHAnsi"/>
          <w:sz w:val="24"/>
          <w:szCs w:val="24"/>
          <w:lang w:val="pt-BR"/>
        </w:rPr>
      </w:pPr>
    </w:p>
    <w:p w14:paraId="6C8EADAA" w14:textId="77777777" w:rsidR="006C315A" w:rsidRPr="006C26E1" w:rsidRDefault="006C315A" w:rsidP="00657676">
      <w:pPr>
        <w:pStyle w:val="ListParagraph"/>
        <w:numPr>
          <w:ilvl w:val="0"/>
          <w:numId w:val="53"/>
        </w:numPr>
        <w:ind w:left="36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Mới nhất: </w:t>
      </w:r>
    </w:p>
    <w:p w14:paraId="62A1F980" w14:textId="77777777" w:rsidR="006C315A" w:rsidRPr="006C26E1" w:rsidRDefault="006C315A" w:rsidP="006C315A">
      <w:pPr>
        <w:pStyle w:val="ListParagraph"/>
        <w:keepNext/>
        <w:ind w:left="360"/>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04E22884" wp14:editId="7338F6FE">
            <wp:extent cx="3352800" cy="402695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i-nhat-Giai-tri-home.png"/>
                    <pic:cNvPicPr/>
                  </pic:nvPicPr>
                  <pic:blipFill>
                    <a:blip r:embed="rId143">
                      <a:extLst>
                        <a:ext uri="{28A0092B-C50C-407E-A947-70E740481C1C}">
                          <a14:useLocalDpi xmlns:a14="http://schemas.microsoft.com/office/drawing/2010/main" val="0"/>
                        </a:ext>
                      </a:extLst>
                    </a:blip>
                    <a:stretch>
                      <a:fillRect/>
                    </a:stretch>
                  </pic:blipFill>
                  <pic:spPr>
                    <a:xfrm>
                      <a:off x="0" y="0"/>
                      <a:ext cx="3365662" cy="4042405"/>
                    </a:xfrm>
                    <a:prstGeom prst="rect">
                      <a:avLst/>
                    </a:prstGeom>
                  </pic:spPr>
                </pic:pic>
              </a:graphicData>
            </a:graphic>
          </wp:inline>
        </w:drawing>
      </w:r>
    </w:p>
    <w:p w14:paraId="60504E5D" w14:textId="31BC41E4"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25</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Mới nhất</w:t>
      </w:r>
    </w:p>
    <w:p w14:paraId="5C9717F1" w14:textId="17EEC0EE" w:rsidR="00FC0149" w:rsidRDefault="00FC0149" w:rsidP="00657676">
      <w:pPr>
        <w:pStyle w:val="ListParagraph"/>
        <w:numPr>
          <w:ilvl w:val="0"/>
          <w:numId w:val="54"/>
        </w:numPr>
        <w:rPr>
          <w:rFonts w:asciiTheme="minorHAnsi" w:hAnsiTheme="minorHAnsi" w:cstheme="minorHAnsi"/>
          <w:sz w:val="24"/>
          <w:szCs w:val="24"/>
          <w:lang w:val="pt-BR"/>
        </w:rPr>
      </w:pPr>
      <w:r>
        <w:rPr>
          <w:rFonts w:asciiTheme="minorHAnsi" w:hAnsiTheme="minorHAnsi" w:cstheme="minorHAnsi"/>
          <w:sz w:val="24"/>
          <w:szCs w:val="24"/>
          <w:lang w:val="pt-BR"/>
        </w:rPr>
        <w:t xml:space="preserve">Mục này </w:t>
      </w:r>
      <w:r w:rsidR="00A97AA5">
        <w:rPr>
          <w:rFonts w:asciiTheme="minorHAnsi" w:hAnsiTheme="minorHAnsi" w:cstheme="minorHAnsi"/>
          <w:sz w:val="24"/>
          <w:szCs w:val="24"/>
          <w:lang w:val="pt-BR"/>
        </w:rPr>
        <w:t>thể hiện những nội dung và thứ tự hiển thị do back-end trả về (mới đưa lên hệ thống)</w:t>
      </w:r>
    </w:p>
    <w:p w14:paraId="3D89BEFC" w14:textId="7605EE62" w:rsidR="006C315A" w:rsidRPr="006C26E1" w:rsidRDefault="006C315A" w:rsidP="00657676">
      <w:pPr>
        <w:pStyle w:val="ListParagraph"/>
        <w:numPr>
          <w:ilvl w:val="0"/>
          <w:numId w:val="54"/>
        </w:numPr>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poster ngang, tỉ lệ 16:9</w:t>
      </w:r>
    </w:p>
    <w:p w14:paraId="2ADDAF0F" w14:textId="528CE42E" w:rsidR="00DD3AC1" w:rsidRPr="00AC6E22" w:rsidRDefault="00DD3AC1" w:rsidP="00DD3AC1">
      <w:pPr>
        <w:pStyle w:val="ListParagraph"/>
        <w:numPr>
          <w:ilvl w:val="0"/>
          <w:numId w:val="54"/>
        </w:numPr>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Title: tên chương trình. Sub title: </w:t>
      </w:r>
      <w:r>
        <w:rPr>
          <w:rFonts w:asciiTheme="minorHAnsi" w:hAnsiTheme="minorHAnsi" w:cstheme="minorHAnsi"/>
          <w:sz w:val="24"/>
          <w:szCs w:val="24"/>
          <w:lang w:val="pt-BR"/>
        </w:rPr>
        <w:t>tùy thuộc vào nội dung đó thuộc thể loại nào</w:t>
      </w:r>
      <w:r w:rsidR="00E8084E">
        <w:rPr>
          <w:rFonts w:asciiTheme="minorHAnsi" w:hAnsiTheme="minorHAnsi" w:cstheme="minorHAnsi"/>
          <w:sz w:val="24"/>
          <w:szCs w:val="24"/>
          <w:lang w:val="pt-BR"/>
        </w:rPr>
        <w:t xml:space="preserve"> (xem thêm phần liên quan </w:t>
      </w:r>
      <w:hyperlink w:anchor="_Mục_tuyển_chọn" w:history="1">
        <w:r w:rsidR="00E8084E" w:rsidRPr="002664C0">
          <w:rPr>
            <w:rStyle w:val="Hyperlink"/>
            <w:rFonts w:asciiTheme="minorHAnsi" w:hAnsiTheme="minorHAnsi" w:cstheme="minorHAnsi"/>
            <w:sz w:val="24"/>
            <w:szCs w:val="24"/>
            <w:lang w:val="pt-BR"/>
          </w:rPr>
          <w:t>mục Tuyển chọn</w:t>
        </w:r>
      </w:hyperlink>
      <w:r w:rsidR="00E8084E">
        <w:rPr>
          <w:rFonts w:asciiTheme="minorHAnsi" w:hAnsiTheme="minorHAnsi" w:cstheme="minorHAnsi"/>
          <w:sz w:val="24"/>
          <w:szCs w:val="24"/>
          <w:lang w:val="pt-BR"/>
        </w:rPr>
        <w:t>)</w:t>
      </w:r>
    </w:p>
    <w:p w14:paraId="309D0E28" w14:textId="77777777" w:rsidR="006C315A" w:rsidRPr="006C26E1" w:rsidRDefault="006C315A" w:rsidP="00657676">
      <w:pPr>
        <w:pStyle w:val="ListParagraph"/>
        <w:numPr>
          <w:ilvl w:val="0"/>
          <w:numId w:val="54"/>
        </w:numPr>
        <w:rPr>
          <w:rFonts w:asciiTheme="minorHAnsi" w:hAnsiTheme="minorHAnsi" w:cstheme="minorHAnsi"/>
          <w:sz w:val="24"/>
          <w:szCs w:val="24"/>
          <w:lang w:val="pt-BR"/>
        </w:rPr>
      </w:pPr>
      <w:r w:rsidRPr="006C26E1">
        <w:rPr>
          <w:rFonts w:asciiTheme="minorHAnsi" w:hAnsiTheme="minorHAnsi" w:cstheme="minorHAnsi"/>
          <w:sz w:val="24"/>
          <w:szCs w:val="24"/>
          <w:lang w:val="pt-BR"/>
        </w:rPr>
        <w:t>Poster mới nhất hiển thị dạng grid, col = 3, row default = 2</w:t>
      </w:r>
    </w:p>
    <w:p w14:paraId="10134FD6" w14:textId="77777777" w:rsidR="006C315A" w:rsidRPr="006C26E1" w:rsidRDefault="006C315A">
      <w:pPr>
        <w:pStyle w:val="ListParagraph"/>
        <w:numPr>
          <w:ilvl w:val="0"/>
          <w:numId w:val="54"/>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6B685118" wp14:editId="1BFBE6C1">
            <wp:extent cx="190500" cy="190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Mới nhất</w:t>
      </w:r>
    </w:p>
    <w:p w14:paraId="56192951" w14:textId="77777777" w:rsidR="006C315A" w:rsidRPr="006C26E1" w:rsidRDefault="006C315A" w:rsidP="00657676">
      <w:pPr>
        <w:pStyle w:val="ListParagraph"/>
        <w:numPr>
          <w:ilvl w:val="0"/>
          <w:numId w:val="54"/>
        </w:numPr>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chương trình đó.</w:t>
      </w:r>
    </w:p>
    <w:p w14:paraId="338943DB" w14:textId="7103EA85" w:rsidR="00CA35AB" w:rsidRDefault="00CA35AB" w:rsidP="00CA35AB">
      <w:pPr>
        <w:pStyle w:val="ListParagraph"/>
        <w:numPr>
          <w:ilvl w:val="0"/>
          <w:numId w:val="54"/>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6C26E1">
          <w:rPr>
            <w:rStyle w:val="Hyperlink"/>
            <w:rFonts w:asciiTheme="minorHAnsi" w:hAnsiTheme="minorHAnsi" w:cstheme="minorHAnsi"/>
            <w:sz w:val="24"/>
            <w:szCs w:val="24"/>
            <w:lang w:val="pt-BR"/>
          </w:rPr>
          <w:t>mục Tuyển chọn</w:t>
        </w:r>
      </w:hyperlink>
      <w:r w:rsidRPr="006C26E1">
        <w:rPr>
          <w:rFonts w:asciiTheme="minorHAnsi" w:hAnsiTheme="minorHAnsi" w:cstheme="minorHAnsi"/>
          <w:sz w:val="24"/>
          <w:szCs w:val="24"/>
          <w:lang w:val="pt-BR"/>
        </w:rPr>
        <w:t>)</w:t>
      </w:r>
    </w:p>
    <w:p w14:paraId="0FA1A8B3" w14:textId="77777777" w:rsidR="00FC0149" w:rsidRPr="00A84EF4" w:rsidRDefault="00FC0149" w:rsidP="00A84EF4">
      <w:pPr>
        <w:ind w:left="360"/>
        <w:jc w:val="both"/>
        <w:rPr>
          <w:rFonts w:asciiTheme="minorHAnsi" w:hAnsiTheme="minorHAnsi" w:cstheme="minorHAnsi"/>
          <w:sz w:val="24"/>
          <w:szCs w:val="24"/>
          <w:lang w:val="pt-BR"/>
        </w:rPr>
      </w:pPr>
    </w:p>
    <w:p w14:paraId="36E930F1" w14:textId="77777777" w:rsidR="006C315A" w:rsidRPr="006C26E1" w:rsidRDefault="006C315A" w:rsidP="00657676">
      <w:pPr>
        <w:pStyle w:val="ListParagraph"/>
        <w:numPr>
          <w:ilvl w:val="0"/>
          <w:numId w:val="53"/>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TV Show: </w:t>
      </w:r>
    </w:p>
    <w:p w14:paraId="300079F4"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29D03648" wp14:editId="33BF3C87">
            <wp:extent cx="3352800" cy="6051178"/>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v-show-Giai-tri-home.png"/>
                    <pic:cNvPicPr/>
                  </pic:nvPicPr>
                  <pic:blipFill>
                    <a:blip r:embed="rId144">
                      <a:extLst>
                        <a:ext uri="{28A0092B-C50C-407E-A947-70E740481C1C}">
                          <a14:useLocalDpi xmlns:a14="http://schemas.microsoft.com/office/drawing/2010/main" val="0"/>
                        </a:ext>
                      </a:extLst>
                    </a:blip>
                    <a:stretch>
                      <a:fillRect/>
                    </a:stretch>
                  </pic:blipFill>
                  <pic:spPr>
                    <a:xfrm>
                      <a:off x="0" y="0"/>
                      <a:ext cx="3361617" cy="6067091"/>
                    </a:xfrm>
                    <a:prstGeom prst="rect">
                      <a:avLst/>
                    </a:prstGeom>
                  </pic:spPr>
                </pic:pic>
              </a:graphicData>
            </a:graphic>
          </wp:inline>
        </w:drawing>
      </w:r>
    </w:p>
    <w:p w14:paraId="1CD75A59" w14:textId="299B039E"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26</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TV Show</w:t>
      </w:r>
    </w:p>
    <w:p w14:paraId="30BE9064" w14:textId="77777777" w:rsidR="00DD3AC1" w:rsidRDefault="003C6F5F" w:rsidP="00A84EF4">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Header image slider </w:t>
      </w:r>
      <w:r>
        <w:rPr>
          <w:rFonts w:asciiTheme="minorHAnsi" w:hAnsiTheme="minorHAnsi" w:cstheme="minorHAnsi"/>
          <w:sz w:val="24"/>
          <w:szCs w:val="24"/>
          <w:lang w:val="pt-BR"/>
        </w:rPr>
        <w:t>bao gồm</w:t>
      </w:r>
      <w:r w:rsidRPr="006C26E1">
        <w:rPr>
          <w:rFonts w:asciiTheme="minorHAnsi" w:hAnsiTheme="minorHAnsi" w:cstheme="minorHAnsi"/>
          <w:sz w:val="24"/>
          <w:szCs w:val="24"/>
          <w:lang w:val="pt-BR"/>
        </w:rPr>
        <w:t xml:space="preserve"> những nội dung được chọn lọc manually</w:t>
      </w:r>
      <w:r>
        <w:rPr>
          <w:rFonts w:asciiTheme="minorHAnsi" w:hAnsiTheme="minorHAnsi" w:cstheme="minorHAnsi"/>
          <w:sz w:val="24"/>
          <w:szCs w:val="24"/>
          <w:lang w:val="pt-BR"/>
        </w:rPr>
        <w:t xml:space="preserve"> từ mục TV shows (Mô tả </w:t>
      </w:r>
      <w:r w:rsidRPr="006C26E1">
        <w:rPr>
          <w:rFonts w:asciiTheme="minorHAnsi" w:hAnsiTheme="minorHAnsi" w:cstheme="minorHAnsi"/>
          <w:sz w:val="24"/>
          <w:szCs w:val="24"/>
          <w:lang w:val="pt-BR"/>
        </w:rPr>
        <w:t xml:space="preserve">tương tự như </w:t>
      </w:r>
      <w:hyperlink w:anchor="_Header_image_slider" w:history="1">
        <w:r w:rsidRPr="001C4980">
          <w:rPr>
            <w:rStyle w:val="Hyperlink"/>
            <w:rFonts w:asciiTheme="minorHAnsi" w:hAnsiTheme="minorHAnsi" w:cstheme="minorHAnsi"/>
            <w:sz w:val="24"/>
            <w:szCs w:val="24"/>
            <w:lang w:val="pt-BR"/>
          </w:rPr>
          <w:t>2.5.2</w:t>
        </w:r>
      </w:hyperlink>
      <w:r>
        <w:rPr>
          <w:rFonts w:asciiTheme="minorHAnsi" w:hAnsiTheme="minorHAnsi" w:cstheme="minorHAnsi"/>
          <w:sz w:val="24"/>
          <w:szCs w:val="24"/>
          <w:lang w:val="pt-BR"/>
        </w:rPr>
        <w:t>)</w:t>
      </w:r>
    </w:p>
    <w:p w14:paraId="51054CFA" w14:textId="1CBD99B6" w:rsidR="00DD3AC1" w:rsidRPr="00A84EF4" w:rsidRDefault="00DD3AC1" w:rsidP="00A84EF4">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A84EF4">
        <w:rPr>
          <w:rFonts w:asciiTheme="minorHAnsi" w:hAnsiTheme="minorHAnsi" w:cstheme="minorHAnsi"/>
          <w:sz w:val="24"/>
          <w:szCs w:val="24"/>
          <w:lang w:val="pt-BR"/>
        </w:rPr>
        <w:t>Title: tên chương trình. Sub title: quốc gia, năm</w:t>
      </w:r>
    </w:p>
    <w:p w14:paraId="5C85FB2A" w14:textId="77777777" w:rsidR="003C6F5F" w:rsidRPr="006F37E1" w:rsidRDefault="003C6F5F" w:rsidP="003C6F5F">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6F37E1">
        <w:rPr>
          <w:rFonts w:asciiTheme="minorHAnsi" w:hAnsiTheme="minorHAnsi" w:cstheme="minorHAnsi"/>
          <w:sz w:val="24"/>
          <w:szCs w:val="24"/>
          <w:lang w:val="pt-BR"/>
        </w:rPr>
        <w:t>Mô tả</w:t>
      </w:r>
      <w:r>
        <w:rPr>
          <w:rFonts w:asciiTheme="minorHAnsi" w:hAnsiTheme="minorHAnsi" w:cstheme="minorHAnsi"/>
          <w:sz w:val="24"/>
          <w:szCs w:val="24"/>
          <w:lang w:val="pt-BR"/>
        </w:rPr>
        <w:t xml:space="preserve"> thiết kế</w:t>
      </w:r>
      <w:r w:rsidRPr="006F37E1">
        <w:rPr>
          <w:rFonts w:asciiTheme="minorHAnsi" w:hAnsiTheme="minorHAnsi" w:cstheme="minorHAnsi"/>
          <w:sz w:val="24"/>
          <w:szCs w:val="24"/>
          <w:lang w:val="pt-BR"/>
        </w:rPr>
        <w:t xml:space="preserve"> tương tự mục Mới nhất</w:t>
      </w:r>
    </w:p>
    <w:p w14:paraId="299D8616" w14:textId="77777777" w:rsidR="006C315A" w:rsidRPr="006C26E1" w:rsidRDefault="006C315A" w:rsidP="006C315A">
      <w:pPr>
        <w:pStyle w:val="ListParagraph"/>
        <w:ind w:left="1080"/>
        <w:rPr>
          <w:rFonts w:asciiTheme="minorHAnsi" w:hAnsiTheme="minorHAnsi" w:cstheme="minorHAnsi"/>
          <w:sz w:val="24"/>
          <w:szCs w:val="24"/>
          <w:lang w:val="pt-BR"/>
        </w:rPr>
      </w:pPr>
    </w:p>
    <w:p w14:paraId="58C873D6" w14:textId="77777777" w:rsidR="006C315A" w:rsidRPr="006C26E1" w:rsidRDefault="006C315A" w:rsidP="00657676">
      <w:pPr>
        <w:pStyle w:val="ListParagraph"/>
        <w:numPr>
          <w:ilvl w:val="0"/>
          <w:numId w:val="53"/>
        </w:numPr>
        <w:rPr>
          <w:rFonts w:asciiTheme="minorHAnsi" w:hAnsiTheme="minorHAnsi" w:cstheme="minorHAnsi"/>
          <w:sz w:val="24"/>
          <w:szCs w:val="24"/>
          <w:lang w:val="pt-BR"/>
        </w:rPr>
      </w:pPr>
      <w:r w:rsidRPr="006C26E1">
        <w:rPr>
          <w:rFonts w:asciiTheme="minorHAnsi" w:hAnsiTheme="minorHAnsi" w:cstheme="minorHAnsi"/>
          <w:sz w:val="24"/>
          <w:szCs w:val="24"/>
          <w:lang w:val="pt-BR"/>
        </w:rPr>
        <w:t>Sân khấu</w:t>
      </w:r>
    </w:p>
    <w:p w14:paraId="491D2769"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4A81CEC0" wp14:editId="70E56F11">
            <wp:extent cx="3198198" cy="57721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n-khau-Giai-tri-home.png"/>
                    <pic:cNvPicPr/>
                  </pic:nvPicPr>
                  <pic:blipFill>
                    <a:blip r:embed="rId145">
                      <a:extLst>
                        <a:ext uri="{28A0092B-C50C-407E-A947-70E740481C1C}">
                          <a14:useLocalDpi xmlns:a14="http://schemas.microsoft.com/office/drawing/2010/main" val="0"/>
                        </a:ext>
                      </a:extLst>
                    </a:blip>
                    <a:stretch>
                      <a:fillRect/>
                    </a:stretch>
                  </pic:blipFill>
                  <pic:spPr>
                    <a:xfrm>
                      <a:off x="0" y="0"/>
                      <a:ext cx="3207354" cy="5788675"/>
                    </a:xfrm>
                    <a:prstGeom prst="rect">
                      <a:avLst/>
                    </a:prstGeom>
                  </pic:spPr>
                </pic:pic>
              </a:graphicData>
            </a:graphic>
          </wp:inline>
        </w:drawing>
      </w:r>
    </w:p>
    <w:p w14:paraId="35BFCED0" w14:textId="32BCDDB5"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27</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Sân khấu</w:t>
      </w:r>
    </w:p>
    <w:p w14:paraId="78839860" w14:textId="3F2A28AD" w:rsidR="003C6F5F" w:rsidRDefault="003C6F5F" w:rsidP="003C6F5F">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Header image slider </w:t>
      </w:r>
      <w:r>
        <w:rPr>
          <w:rFonts w:asciiTheme="minorHAnsi" w:hAnsiTheme="minorHAnsi" w:cstheme="minorHAnsi"/>
          <w:sz w:val="24"/>
          <w:szCs w:val="24"/>
          <w:lang w:val="pt-BR"/>
        </w:rPr>
        <w:t>bao gồm</w:t>
      </w:r>
      <w:r w:rsidRPr="006C26E1">
        <w:rPr>
          <w:rFonts w:asciiTheme="minorHAnsi" w:hAnsiTheme="minorHAnsi" w:cstheme="minorHAnsi"/>
          <w:sz w:val="24"/>
          <w:szCs w:val="24"/>
          <w:lang w:val="pt-BR"/>
        </w:rPr>
        <w:t xml:space="preserve"> những nội dung được chọn lọc manually</w:t>
      </w:r>
      <w:r>
        <w:rPr>
          <w:rFonts w:asciiTheme="minorHAnsi" w:hAnsiTheme="minorHAnsi" w:cstheme="minorHAnsi"/>
          <w:sz w:val="24"/>
          <w:szCs w:val="24"/>
          <w:lang w:val="pt-BR"/>
        </w:rPr>
        <w:t xml:space="preserve"> từ mục Sân khấu (Mô tả </w:t>
      </w:r>
      <w:r w:rsidRPr="006C26E1">
        <w:rPr>
          <w:rFonts w:asciiTheme="minorHAnsi" w:hAnsiTheme="minorHAnsi" w:cstheme="minorHAnsi"/>
          <w:sz w:val="24"/>
          <w:szCs w:val="24"/>
          <w:lang w:val="pt-BR"/>
        </w:rPr>
        <w:t xml:space="preserve">tương tự như </w:t>
      </w:r>
      <w:hyperlink w:anchor="_Header_image_slider" w:history="1">
        <w:r w:rsidRPr="001C4980">
          <w:rPr>
            <w:rStyle w:val="Hyperlink"/>
            <w:rFonts w:asciiTheme="minorHAnsi" w:hAnsiTheme="minorHAnsi" w:cstheme="minorHAnsi"/>
            <w:sz w:val="24"/>
            <w:szCs w:val="24"/>
            <w:lang w:val="pt-BR"/>
          </w:rPr>
          <w:t>2.5.2</w:t>
        </w:r>
      </w:hyperlink>
      <w:r>
        <w:rPr>
          <w:rFonts w:asciiTheme="minorHAnsi" w:hAnsiTheme="minorHAnsi" w:cstheme="minorHAnsi"/>
          <w:sz w:val="24"/>
          <w:szCs w:val="24"/>
          <w:lang w:val="pt-BR"/>
        </w:rPr>
        <w:t>)</w:t>
      </w:r>
    </w:p>
    <w:p w14:paraId="51E36440" w14:textId="3AC694B7" w:rsidR="00DD3AC1" w:rsidRPr="00900692" w:rsidRDefault="00DD3AC1" w:rsidP="00DD3AC1">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900692">
        <w:rPr>
          <w:rFonts w:asciiTheme="minorHAnsi" w:hAnsiTheme="minorHAnsi" w:cstheme="minorHAnsi"/>
          <w:sz w:val="24"/>
          <w:szCs w:val="24"/>
          <w:lang w:val="pt-BR"/>
        </w:rPr>
        <w:t xml:space="preserve">Title: tên chương trình. Sub title: </w:t>
      </w:r>
      <w:r>
        <w:rPr>
          <w:rFonts w:asciiTheme="minorHAnsi" w:hAnsiTheme="minorHAnsi" w:cstheme="minorHAnsi"/>
          <w:sz w:val="24"/>
          <w:szCs w:val="24"/>
          <w:lang w:val="pt-BR"/>
        </w:rPr>
        <w:t>thể loại</w:t>
      </w:r>
      <w:r w:rsidRPr="00900692">
        <w:rPr>
          <w:rFonts w:asciiTheme="minorHAnsi" w:hAnsiTheme="minorHAnsi" w:cstheme="minorHAnsi"/>
          <w:sz w:val="24"/>
          <w:szCs w:val="24"/>
          <w:lang w:val="pt-BR"/>
        </w:rPr>
        <w:t>, năm</w:t>
      </w:r>
    </w:p>
    <w:p w14:paraId="63BC07AE" w14:textId="77777777" w:rsidR="003C6F5F" w:rsidRPr="006F37E1" w:rsidRDefault="003C6F5F" w:rsidP="003C6F5F">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6F37E1">
        <w:rPr>
          <w:rFonts w:asciiTheme="minorHAnsi" w:hAnsiTheme="minorHAnsi" w:cstheme="minorHAnsi"/>
          <w:sz w:val="24"/>
          <w:szCs w:val="24"/>
          <w:lang w:val="pt-BR"/>
        </w:rPr>
        <w:t>Mô tả</w:t>
      </w:r>
      <w:r>
        <w:rPr>
          <w:rFonts w:asciiTheme="minorHAnsi" w:hAnsiTheme="minorHAnsi" w:cstheme="minorHAnsi"/>
          <w:sz w:val="24"/>
          <w:szCs w:val="24"/>
          <w:lang w:val="pt-BR"/>
        </w:rPr>
        <w:t xml:space="preserve"> thiết kế</w:t>
      </w:r>
      <w:r w:rsidRPr="006F37E1">
        <w:rPr>
          <w:rFonts w:asciiTheme="minorHAnsi" w:hAnsiTheme="minorHAnsi" w:cstheme="minorHAnsi"/>
          <w:sz w:val="24"/>
          <w:szCs w:val="24"/>
          <w:lang w:val="pt-BR"/>
        </w:rPr>
        <w:t xml:space="preserve"> tương tự mục Mới nhất</w:t>
      </w:r>
    </w:p>
    <w:p w14:paraId="6F5CD9ED" w14:textId="77777777" w:rsidR="006C315A" w:rsidRPr="006C26E1" w:rsidRDefault="006C315A" w:rsidP="006C315A">
      <w:pPr>
        <w:ind w:left="720"/>
        <w:rPr>
          <w:rFonts w:asciiTheme="minorHAnsi" w:hAnsiTheme="minorHAnsi" w:cstheme="minorHAnsi"/>
          <w:sz w:val="24"/>
          <w:szCs w:val="24"/>
          <w:lang w:val="pt-BR"/>
        </w:rPr>
      </w:pPr>
    </w:p>
    <w:p w14:paraId="0D76E05B" w14:textId="77777777" w:rsidR="006C315A" w:rsidRPr="006C26E1" w:rsidRDefault="006C315A" w:rsidP="00657676">
      <w:pPr>
        <w:pStyle w:val="ListParagraph"/>
        <w:numPr>
          <w:ilvl w:val="0"/>
          <w:numId w:val="53"/>
        </w:numPr>
        <w:rPr>
          <w:rFonts w:asciiTheme="minorHAnsi" w:hAnsiTheme="minorHAnsi" w:cstheme="minorHAnsi"/>
          <w:sz w:val="24"/>
          <w:szCs w:val="24"/>
          <w:lang w:val="pt-BR"/>
        </w:rPr>
      </w:pPr>
      <w:r w:rsidRPr="006C26E1">
        <w:rPr>
          <w:rFonts w:asciiTheme="minorHAnsi" w:hAnsiTheme="minorHAnsi" w:cstheme="minorHAnsi"/>
          <w:sz w:val="24"/>
          <w:szCs w:val="24"/>
          <w:lang w:val="pt-BR"/>
        </w:rPr>
        <w:t>Hài kịch</w:t>
      </w:r>
    </w:p>
    <w:p w14:paraId="4EF7FBD7"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2CE2DEC8" wp14:editId="16895F06">
            <wp:extent cx="3124200" cy="5638598"/>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hai-kich-Giai-tri-home.png"/>
                    <pic:cNvPicPr/>
                  </pic:nvPicPr>
                  <pic:blipFill>
                    <a:blip r:embed="rId146">
                      <a:extLst>
                        <a:ext uri="{28A0092B-C50C-407E-A947-70E740481C1C}">
                          <a14:useLocalDpi xmlns:a14="http://schemas.microsoft.com/office/drawing/2010/main" val="0"/>
                        </a:ext>
                      </a:extLst>
                    </a:blip>
                    <a:stretch>
                      <a:fillRect/>
                    </a:stretch>
                  </pic:blipFill>
                  <pic:spPr>
                    <a:xfrm>
                      <a:off x="0" y="0"/>
                      <a:ext cx="3134301" cy="5656828"/>
                    </a:xfrm>
                    <a:prstGeom prst="rect">
                      <a:avLst/>
                    </a:prstGeom>
                  </pic:spPr>
                </pic:pic>
              </a:graphicData>
            </a:graphic>
          </wp:inline>
        </w:drawing>
      </w:r>
    </w:p>
    <w:p w14:paraId="497A2ECC" w14:textId="2202B49B"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28</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Hài kịch</w:t>
      </w:r>
    </w:p>
    <w:p w14:paraId="4D281AEB" w14:textId="12242619" w:rsidR="003C6F5F" w:rsidRDefault="003C6F5F" w:rsidP="003C6F5F">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Header image slider </w:t>
      </w:r>
      <w:r>
        <w:rPr>
          <w:rFonts w:asciiTheme="minorHAnsi" w:hAnsiTheme="minorHAnsi" w:cstheme="minorHAnsi"/>
          <w:sz w:val="24"/>
          <w:szCs w:val="24"/>
          <w:lang w:val="pt-BR"/>
        </w:rPr>
        <w:t>bao gồm</w:t>
      </w:r>
      <w:r w:rsidRPr="006C26E1">
        <w:rPr>
          <w:rFonts w:asciiTheme="minorHAnsi" w:hAnsiTheme="minorHAnsi" w:cstheme="minorHAnsi"/>
          <w:sz w:val="24"/>
          <w:szCs w:val="24"/>
          <w:lang w:val="pt-BR"/>
        </w:rPr>
        <w:t xml:space="preserve"> những nội dung được chọn lọc manually</w:t>
      </w:r>
      <w:r>
        <w:rPr>
          <w:rFonts w:asciiTheme="minorHAnsi" w:hAnsiTheme="minorHAnsi" w:cstheme="minorHAnsi"/>
          <w:sz w:val="24"/>
          <w:szCs w:val="24"/>
          <w:lang w:val="pt-BR"/>
        </w:rPr>
        <w:t xml:space="preserve"> từ mục Hài kịch (Mô tả </w:t>
      </w:r>
      <w:r w:rsidRPr="006C26E1">
        <w:rPr>
          <w:rFonts w:asciiTheme="minorHAnsi" w:hAnsiTheme="minorHAnsi" w:cstheme="minorHAnsi"/>
          <w:sz w:val="24"/>
          <w:szCs w:val="24"/>
          <w:lang w:val="pt-BR"/>
        </w:rPr>
        <w:t xml:space="preserve">tương tự như </w:t>
      </w:r>
      <w:hyperlink w:anchor="_Header_image_slider" w:history="1">
        <w:r w:rsidRPr="001C4980">
          <w:rPr>
            <w:rStyle w:val="Hyperlink"/>
            <w:rFonts w:asciiTheme="minorHAnsi" w:hAnsiTheme="minorHAnsi" w:cstheme="minorHAnsi"/>
            <w:sz w:val="24"/>
            <w:szCs w:val="24"/>
            <w:lang w:val="pt-BR"/>
          </w:rPr>
          <w:t>2.5.2</w:t>
        </w:r>
      </w:hyperlink>
      <w:r>
        <w:rPr>
          <w:rFonts w:asciiTheme="minorHAnsi" w:hAnsiTheme="minorHAnsi" w:cstheme="minorHAnsi"/>
          <w:sz w:val="24"/>
          <w:szCs w:val="24"/>
          <w:lang w:val="pt-BR"/>
        </w:rPr>
        <w:t>)</w:t>
      </w:r>
    </w:p>
    <w:p w14:paraId="1EC36409" w14:textId="31C02A53" w:rsidR="00DD3AC1" w:rsidRPr="00900692" w:rsidRDefault="00DD3AC1" w:rsidP="00DD3AC1">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900692">
        <w:rPr>
          <w:rFonts w:asciiTheme="minorHAnsi" w:hAnsiTheme="minorHAnsi" w:cstheme="minorHAnsi"/>
          <w:sz w:val="24"/>
          <w:szCs w:val="24"/>
          <w:lang w:val="pt-BR"/>
        </w:rPr>
        <w:t xml:space="preserve">Title: tên chương trình. Sub title: </w:t>
      </w:r>
      <w:r>
        <w:rPr>
          <w:rFonts w:asciiTheme="minorHAnsi" w:hAnsiTheme="minorHAnsi" w:cstheme="minorHAnsi"/>
          <w:sz w:val="24"/>
          <w:szCs w:val="24"/>
          <w:lang w:val="pt-BR"/>
        </w:rPr>
        <w:t>thể loại</w:t>
      </w:r>
      <w:r w:rsidRPr="00900692">
        <w:rPr>
          <w:rFonts w:asciiTheme="minorHAnsi" w:hAnsiTheme="minorHAnsi" w:cstheme="minorHAnsi"/>
          <w:sz w:val="24"/>
          <w:szCs w:val="24"/>
          <w:lang w:val="pt-BR"/>
        </w:rPr>
        <w:t>, năm</w:t>
      </w:r>
    </w:p>
    <w:p w14:paraId="169D75E0" w14:textId="212B81B9" w:rsidR="003C6F5F" w:rsidRPr="006F37E1" w:rsidRDefault="003C6F5F" w:rsidP="003C6F5F">
      <w:pPr>
        <w:pStyle w:val="ListParagraph"/>
        <w:numPr>
          <w:ilvl w:val="0"/>
          <w:numId w:val="55"/>
        </w:numPr>
        <w:tabs>
          <w:tab w:val="left" w:pos="0"/>
          <w:tab w:val="left" w:pos="1170"/>
          <w:tab w:val="left" w:pos="1530"/>
        </w:tabs>
        <w:ind w:left="1080"/>
        <w:rPr>
          <w:rFonts w:asciiTheme="minorHAnsi" w:hAnsiTheme="minorHAnsi" w:cstheme="minorHAnsi"/>
          <w:sz w:val="24"/>
          <w:szCs w:val="24"/>
          <w:lang w:val="pt-BR"/>
        </w:rPr>
      </w:pPr>
      <w:r w:rsidRPr="006F37E1">
        <w:rPr>
          <w:rFonts w:asciiTheme="minorHAnsi" w:hAnsiTheme="minorHAnsi" w:cstheme="minorHAnsi"/>
          <w:sz w:val="24"/>
          <w:szCs w:val="24"/>
          <w:lang w:val="pt-BR"/>
        </w:rPr>
        <w:t>Mô tả</w:t>
      </w:r>
      <w:r>
        <w:rPr>
          <w:rFonts w:asciiTheme="minorHAnsi" w:hAnsiTheme="minorHAnsi" w:cstheme="minorHAnsi"/>
          <w:sz w:val="24"/>
          <w:szCs w:val="24"/>
          <w:lang w:val="pt-BR"/>
        </w:rPr>
        <w:t xml:space="preserve"> thiết kế</w:t>
      </w:r>
      <w:r w:rsidRPr="006F37E1">
        <w:rPr>
          <w:rFonts w:asciiTheme="minorHAnsi" w:hAnsiTheme="minorHAnsi" w:cstheme="minorHAnsi"/>
          <w:sz w:val="24"/>
          <w:szCs w:val="24"/>
          <w:lang w:val="pt-BR"/>
        </w:rPr>
        <w:t xml:space="preserve"> tương tự mục Mới nhất</w:t>
      </w:r>
    </w:p>
    <w:p w14:paraId="740C982E" w14:textId="77777777" w:rsidR="006C315A" w:rsidRPr="006C26E1" w:rsidRDefault="006C315A" w:rsidP="006C315A">
      <w:pPr>
        <w:pStyle w:val="ListParagraph"/>
        <w:rPr>
          <w:rFonts w:asciiTheme="minorHAnsi" w:hAnsiTheme="minorHAnsi" w:cstheme="minorHAnsi"/>
          <w:sz w:val="24"/>
          <w:szCs w:val="24"/>
          <w:lang w:val="pt-BR"/>
        </w:rPr>
      </w:pPr>
    </w:p>
    <w:p w14:paraId="414885AF" w14:textId="77777777" w:rsidR="006C315A" w:rsidRPr="006C26E1" w:rsidRDefault="006C315A" w:rsidP="006C315A">
      <w:pPr>
        <w:pStyle w:val="Heading3"/>
        <w:rPr>
          <w:rFonts w:asciiTheme="minorHAnsi" w:hAnsiTheme="minorHAnsi" w:cstheme="minorHAnsi"/>
          <w:sz w:val="24"/>
          <w:lang w:val="pt-BR"/>
        </w:rPr>
      </w:pPr>
      <w:bookmarkStart w:id="3969" w:name="_Faceted_search"/>
      <w:bookmarkStart w:id="3970" w:name="_Toc5382264"/>
      <w:bookmarkEnd w:id="3969"/>
      <w:r w:rsidRPr="006C26E1">
        <w:rPr>
          <w:rFonts w:asciiTheme="minorHAnsi" w:hAnsiTheme="minorHAnsi" w:cstheme="minorHAnsi"/>
          <w:sz w:val="24"/>
          <w:lang w:val="pt-BR"/>
        </w:rPr>
        <w:lastRenderedPageBreak/>
        <w:t>Faceted search</w:t>
      </w:r>
      <w:bookmarkEnd w:id="3970"/>
    </w:p>
    <w:p w14:paraId="2C31352E" w14:textId="77777777" w:rsidR="000E3287" w:rsidRPr="006C26E1" w:rsidRDefault="000E3287" w:rsidP="000E3287">
      <w:pPr>
        <w:keepNext/>
        <w:rPr>
          <w:ins w:id="3971" w:author="Windows User" w:date="2019-04-05T18:33:00Z"/>
          <w:rFonts w:asciiTheme="minorHAnsi" w:hAnsiTheme="minorHAnsi" w:cstheme="minorHAnsi"/>
          <w:sz w:val="24"/>
          <w:szCs w:val="24"/>
        </w:rPr>
      </w:pPr>
      <w:ins w:id="3972" w:author="Windows User" w:date="2019-04-05T18:33:00Z">
        <w:r w:rsidRPr="00CC35EC">
          <w:rPr>
            <w:rFonts w:asciiTheme="minorHAnsi" w:hAnsiTheme="minorHAnsi" w:cstheme="minorHAnsi"/>
            <w:noProof/>
            <w:sz w:val="24"/>
            <w:szCs w:val="24"/>
          </w:rPr>
          <w:drawing>
            <wp:inline distT="0" distB="0" distL="0" distR="0" wp14:anchorId="7C5DC3D4" wp14:editId="342E8704">
              <wp:extent cx="5753100" cy="550296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ai-tri-Filter.png"/>
                      <pic:cNvPicPr/>
                    </pic:nvPicPr>
                    <pic:blipFill>
                      <a:blip r:embed="rId147">
                        <a:extLst>
                          <a:ext uri="{28A0092B-C50C-407E-A947-70E740481C1C}">
                            <a14:useLocalDpi xmlns:a14="http://schemas.microsoft.com/office/drawing/2010/main" val="0"/>
                          </a:ext>
                        </a:extLst>
                      </a:blip>
                      <a:stretch>
                        <a:fillRect/>
                      </a:stretch>
                    </pic:blipFill>
                    <pic:spPr>
                      <a:xfrm>
                        <a:off x="0" y="0"/>
                        <a:ext cx="5760662" cy="5510198"/>
                      </a:xfrm>
                      <a:prstGeom prst="rect">
                        <a:avLst/>
                      </a:prstGeom>
                    </pic:spPr>
                  </pic:pic>
                </a:graphicData>
              </a:graphic>
            </wp:inline>
          </w:drawing>
        </w:r>
      </w:ins>
    </w:p>
    <w:p w14:paraId="76D1FD26" w14:textId="77777777" w:rsidR="000E3287" w:rsidRPr="006C26E1" w:rsidRDefault="000E3287" w:rsidP="000E3287">
      <w:pPr>
        <w:pStyle w:val="Caption"/>
        <w:rPr>
          <w:ins w:id="3973" w:author="Windows User" w:date="2019-04-05T18:33:00Z"/>
          <w:rFonts w:asciiTheme="minorHAnsi" w:hAnsiTheme="minorHAnsi" w:cstheme="minorHAnsi"/>
          <w:sz w:val="24"/>
          <w:szCs w:val="24"/>
          <w:lang w:val="pt-BR"/>
        </w:rPr>
      </w:pPr>
      <w:ins w:id="3974" w:author="Windows User" w:date="2019-04-05T18:33:00Z">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Pr>
            <w:rFonts w:asciiTheme="minorHAnsi" w:hAnsiTheme="minorHAnsi" w:cstheme="minorHAnsi"/>
            <w:noProof/>
            <w:sz w:val="24"/>
            <w:szCs w:val="24"/>
          </w:rPr>
          <w:t>31</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Chọn lọc của Giải trí</w:t>
        </w:r>
      </w:ins>
    </w:p>
    <w:p w14:paraId="70E99A08" w14:textId="77777777" w:rsidR="000E3287" w:rsidRPr="006C26E1" w:rsidRDefault="000E3287" w:rsidP="000E3287">
      <w:pPr>
        <w:pStyle w:val="ListParagraph"/>
        <w:numPr>
          <w:ilvl w:val="0"/>
          <w:numId w:val="29"/>
        </w:numPr>
        <w:ind w:left="720"/>
        <w:rPr>
          <w:ins w:id="3975" w:author="Windows User" w:date="2019-04-05T18:33:00Z"/>
          <w:rFonts w:asciiTheme="minorHAnsi" w:hAnsiTheme="minorHAnsi" w:cstheme="minorHAnsi"/>
          <w:sz w:val="24"/>
          <w:szCs w:val="24"/>
          <w:lang w:val="pt-BR"/>
        </w:rPr>
      </w:pPr>
      <w:ins w:id="3976" w:author="Windows User" w:date="2019-04-05T18:33:00Z">
        <w:r w:rsidRPr="006C26E1">
          <w:rPr>
            <w:rFonts w:asciiTheme="minorHAnsi" w:hAnsiTheme="minorHAnsi" w:cstheme="minorHAnsi"/>
            <w:sz w:val="24"/>
            <w:szCs w:val="24"/>
            <w:lang w:val="pt-BR"/>
          </w:rPr>
          <w:t xml:space="preserve">Danh sách </w:t>
        </w:r>
        <w:r>
          <w:rPr>
            <w:rFonts w:asciiTheme="minorHAnsi" w:hAnsiTheme="minorHAnsi" w:cstheme="minorHAnsi"/>
            <w:sz w:val="24"/>
            <w:szCs w:val="24"/>
            <w:lang w:val="pt-BR"/>
          </w:rPr>
          <w:t>poster</w:t>
        </w:r>
        <w:r w:rsidRPr="006C26E1">
          <w:rPr>
            <w:rFonts w:asciiTheme="minorHAnsi" w:hAnsiTheme="minorHAnsi" w:cstheme="minorHAnsi"/>
            <w:sz w:val="24"/>
            <w:szCs w:val="24"/>
            <w:lang w:val="pt-BR"/>
          </w:rPr>
          <w:t xml:space="preserve"> hiển thị dạng grid, col = 3, row default = 5.</w:t>
        </w:r>
      </w:ins>
    </w:p>
    <w:p w14:paraId="4CC70F3B" w14:textId="77777777" w:rsidR="000E3287" w:rsidRDefault="000E3287" w:rsidP="000E3287">
      <w:pPr>
        <w:pStyle w:val="ListParagraph"/>
        <w:numPr>
          <w:ilvl w:val="0"/>
          <w:numId w:val="27"/>
        </w:numPr>
        <w:rPr>
          <w:ins w:id="3977" w:author="Windows User" w:date="2019-04-05T18:33:00Z"/>
          <w:rFonts w:asciiTheme="minorHAnsi" w:hAnsiTheme="minorHAnsi" w:cstheme="minorHAnsi"/>
          <w:sz w:val="24"/>
          <w:szCs w:val="24"/>
          <w:lang w:val="pt-BR"/>
        </w:rPr>
      </w:pPr>
      <w:ins w:id="3978" w:author="Windows User" w:date="2019-04-05T18:33:00Z">
        <w:r w:rsidRPr="006C26E1">
          <w:rPr>
            <w:rFonts w:asciiTheme="minorHAnsi" w:hAnsiTheme="minorHAnsi" w:cstheme="minorHAnsi"/>
            <w:sz w:val="24"/>
            <w:szCs w:val="24"/>
            <w:lang w:val="pt-BR"/>
          </w:rPr>
          <w:t>Nhấn Chọn lọc</w:t>
        </w:r>
        <w:r>
          <w:rPr>
            <w:rFonts w:asciiTheme="minorHAnsi" w:hAnsiTheme="minorHAnsi" w:cstheme="minorHAnsi"/>
            <w:sz w:val="24"/>
            <w:szCs w:val="24"/>
            <w:lang w:val="pt-BR"/>
          </w:rPr>
          <w:t xml:space="preserve"> tại mainpage Giải trí</w:t>
        </w:r>
        <w:r w:rsidRPr="006C26E1">
          <w:rPr>
            <w:rFonts w:asciiTheme="minorHAnsi" w:hAnsiTheme="minorHAnsi" w:cstheme="minorHAnsi"/>
            <w:sz w:val="24"/>
            <w:szCs w:val="24"/>
            <w:lang w:val="pt-BR"/>
          </w:rPr>
          <w:t xml:space="preserve"> &gt; Thanh filter </w:t>
        </w:r>
        <w:r>
          <w:rPr>
            <w:rFonts w:asciiTheme="minorHAnsi" w:hAnsiTheme="minorHAnsi" w:cstheme="minorHAnsi"/>
            <w:sz w:val="24"/>
            <w:szCs w:val="24"/>
            <w:lang w:val="pt-BR"/>
          </w:rPr>
          <w:t xml:space="preserve">Quốc gia, Chủ đề, Nghệ sĩ </w:t>
        </w:r>
        <w:r w:rsidRPr="006C26E1">
          <w:rPr>
            <w:rFonts w:asciiTheme="minorHAnsi" w:hAnsiTheme="minorHAnsi" w:cstheme="minorHAnsi"/>
            <w:sz w:val="24"/>
            <w:szCs w:val="24"/>
            <w:lang w:val="pt-BR"/>
          </w:rPr>
          <w:t>sẽ hiển thị</w:t>
        </w:r>
        <w:r>
          <w:rPr>
            <w:rFonts w:asciiTheme="minorHAnsi" w:hAnsiTheme="minorHAnsi" w:cstheme="minorHAnsi"/>
            <w:sz w:val="24"/>
            <w:szCs w:val="24"/>
            <w:lang w:val="pt-BR"/>
          </w:rPr>
          <w:t>.</w:t>
        </w:r>
      </w:ins>
    </w:p>
    <w:p w14:paraId="0BA01AAF" w14:textId="77777777" w:rsidR="000E3287" w:rsidRPr="006C26E1" w:rsidRDefault="000E3287" w:rsidP="000E3287">
      <w:pPr>
        <w:pStyle w:val="ListParagraph"/>
        <w:numPr>
          <w:ilvl w:val="0"/>
          <w:numId w:val="27"/>
        </w:numPr>
        <w:rPr>
          <w:ins w:id="3979" w:author="Windows User" w:date="2019-04-05T18:33:00Z"/>
          <w:rFonts w:asciiTheme="minorHAnsi" w:hAnsiTheme="minorHAnsi" w:cstheme="minorHAnsi"/>
          <w:sz w:val="24"/>
          <w:szCs w:val="24"/>
          <w:lang w:val="pt-BR"/>
        </w:rPr>
      </w:pPr>
      <w:ins w:id="3980" w:author="Windows User" w:date="2019-04-05T18:33:00Z">
        <w:r w:rsidRPr="006C26E1">
          <w:rPr>
            <w:rFonts w:asciiTheme="minorHAnsi" w:hAnsiTheme="minorHAnsi" w:cstheme="minorHAnsi"/>
            <w:sz w:val="24"/>
            <w:szCs w:val="24"/>
            <w:lang w:val="pt-BR"/>
          </w:rPr>
          <w:t xml:space="preserve">Khi nhấn chọn </w:t>
        </w:r>
        <w:r>
          <w:rPr>
            <w:rFonts w:asciiTheme="minorHAnsi" w:hAnsiTheme="minorHAnsi" w:cstheme="minorHAnsi"/>
            <w:sz w:val="24"/>
            <w:szCs w:val="24"/>
            <w:lang w:val="pt-BR"/>
          </w:rPr>
          <w:t>(</w:t>
        </w:r>
        <w:r w:rsidRPr="006C26E1">
          <w:rPr>
            <w:rFonts w:asciiTheme="minorHAnsi" w:hAnsiTheme="minorHAnsi" w:cstheme="minorHAnsi"/>
            <w:sz w:val="24"/>
            <w:szCs w:val="24"/>
            <w:lang w:val="pt-BR"/>
          </w:rPr>
          <w:t>1</w:t>
        </w:r>
        <w:r>
          <w:rPr>
            <w:rFonts w:asciiTheme="minorHAnsi" w:hAnsiTheme="minorHAnsi" w:cstheme="minorHAnsi"/>
            <w:sz w:val="24"/>
            <w:szCs w:val="24"/>
            <w:lang w:val="pt-BR"/>
          </w:rPr>
          <w:t>)</w:t>
        </w:r>
        <w:r w:rsidRPr="006C26E1">
          <w:rPr>
            <w:rFonts w:asciiTheme="minorHAnsi" w:hAnsiTheme="minorHAnsi" w:cstheme="minorHAnsi"/>
            <w:sz w:val="24"/>
            <w:szCs w:val="24"/>
            <w:lang w:val="pt-BR"/>
          </w:rPr>
          <w:t xml:space="preserve"> quốc gia, top các </w:t>
        </w:r>
        <w:r>
          <w:rPr>
            <w:rFonts w:asciiTheme="minorHAnsi" w:hAnsiTheme="minorHAnsi" w:cstheme="minorHAnsi"/>
            <w:sz w:val="24"/>
            <w:szCs w:val="24"/>
            <w:lang w:val="pt-BR"/>
          </w:rPr>
          <w:t>nghệ sĩ (2)</w:t>
        </w:r>
        <w:r w:rsidRPr="006C26E1">
          <w:rPr>
            <w:rFonts w:asciiTheme="minorHAnsi" w:hAnsiTheme="minorHAnsi" w:cstheme="minorHAnsi"/>
            <w:sz w:val="24"/>
            <w:szCs w:val="24"/>
            <w:lang w:val="pt-BR"/>
          </w:rPr>
          <w:t xml:space="preserve"> được đề xuất theo quốc gia đó sẽ được </w:t>
        </w:r>
        <w:r>
          <w:rPr>
            <w:rFonts w:asciiTheme="minorHAnsi" w:hAnsiTheme="minorHAnsi" w:cstheme="minorHAnsi"/>
            <w:sz w:val="24"/>
            <w:szCs w:val="24"/>
            <w:lang w:val="pt-BR"/>
          </w:rPr>
          <w:t>cập nhật</w:t>
        </w:r>
        <w:r w:rsidRPr="006C26E1">
          <w:rPr>
            <w:rFonts w:asciiTheme="minorHAnsi" w:hAnsiTheme="minorHAnsi" w:cstheme="minorHAnsi"/>
            <w:sz w:val="24"/>
            <w:szCs w:val="24"/>
            <w:lang w:val="pt-BR"/>
          </w:rPr>
          <w:t>.</w:t>
        </w:r>
      </w:ins>
    </w:p>
    <w:p w14:paraId="182C73A8" w14:textId="77777777" w:rsidR="000E3287" w:rsidRPr="006C26E1" w:rsidRDefault="000E3287" w:rsidP="000E3287">
      <w:pPr>
        <w:pStyle w:val="ListParagraph"/>
        <w:numPr>
          <w:ilvl w:val="0"/>
          <w:numId w:val="19"/>
        </w:numPr>
        <w:tabs>
          <w:tab w:val="left" w:pos="720"/>
          <w:tab w:val="left" w:pos="1170"/>
        </w:tabs>
        <w:ind w:left="1440" w:hanging="1080"/>
        <w:rPr>
          <w:ins w:id="3981" w:author="Windows User" w:date="2019-04-05T18:33:00Z"/>
          <w:rFonts w:asciiTheme="minorHAnsi" w:hAnsiTheme="minorHAnsi" w:cstheme="minorHAnsi"/>
          <w:sz w:val="24"/>
          <w:szCs w:val="24"/>
          <w:lang w:val="pt-BR"/>
        </w:rPr>
      </w:pPr>
      <w:ins w:id="3982" w:author="Windows User" w:date="2019-04-05T18:33:00Z">
        <w:r w:rsidRPr="006C26E1">
          <w:rPr>
            <w:rFonts w:asciiTheme="minorHAnsi" w:hAnsiTheme="minorHAnsi" w:cstheme="minorHAnsi"/>
            <w:sz w:val="24"/>
            <w:szCs w:val="24"/>
            <w:lang w:val="pt-BR"/>
          </w:rPr>
          <w:t xml:space="preserve">Mô tả thiết kế tương tự </w:t>
        </w:r>
        <w:r>
          <w:fldChar w:fldCharType="begin"/>
        </w:r>
        <w:r>
          <w:instrText>HYPERLINK  \l "_Faceted_search_phim"</w:instrText>
        </w:r>
        <w:r>
          <w:fldChar w:fldCharType="separate"/>
        </w:r>
        <w:r>
          <w:rPr>
            <w:rStyle w:val="Hyperlink"/>
            <w:rFonts w:asciiTheme="minorHAnsi" w:hAnsiTheme="minorHAnsi" w:cstheme="minorHAnsi"/>
            <w:sz w:val="24"/>
            <w:szCs w:val="24"/>
            <w:lang w:val="pt-BR"/>
          </w:rPr>
          <w:t>Faceted</w:t>
        </w:r>
        <w:r>
          <w:rPr>
            <w:rStyle w:val="Hyperlink"/>
            <w:rFonts w:asciiTheme="minorHAnsi" w:hAnsiTheme="minorHAnsi" w:cstheme="minorHAnsi"/>
            <w:sz w:val="24"/>
            <w:szCs w:val="24"/>
            <w:lang w:val="pt-BR"/>
          </w:rPr>
          <w:fldChar w:fldCharType="end"/>
        </w:r>
        <w:r>
          <w:rPr>
            <w:rStyle w:val="Hyperlink"/>
            <w:rFonts w:asciiTheme="minorHAnsi" w:hAnsiTheme="minorHAnsi" w:cstheme="minorHAnsi"/>
            <w:sz w:val="24"/>
            <w:szCs w:val="24"/>
            <w:lang w:val="pt-BR"/>
          </w:rPr>
          <w:t xml:space="preserve"> search Phim truyện</w:t>
        </w:r>
      </w:ins>
    </w:p>
    <w:p w14:paraId="15C78039" w14:textId="4DF7113F" w:rsidR="006C315A" w:rsidRPr="006C26E1" w:rsidDel="000E3287" w:rsidRDefault="006C315A" w:rsidP="006C315A">
      <w:pPr>
        <w:keepNext/>
        <w:rPr>
          <w:del w:id="3983" w:author="Windows User" w:date="2019-04-05T18:33:00Z"/>
          <w:rFonts w:asciiTheme="minorHAnsi" w:hAnsiTheme="minorHAnsi" w:cstheme="minorHAnsi"/>
          <w:sz w:val="24"/>
          <w:szCs w:val="24"/>
        </w:rPr>
      </w:pPr>
      <w:del w:id="3984" w:author="Windows User" w:date="2019-04-05T18:33:00Z">
        <w:r w:rsidRPr="00CC35EC" w:rsidDel="000E3287">
          <w:rPr>
            <w:rFonts w:asciiTheme="minorHAnsi" w:hAnsiTheme="minorHAnsi" w:cstheme="minorHAnsi"/>
            <w:noProof/>
            <w:sz w:val="24"/>
            <w:szCs w:val="24"/>
          </w:rPr>
          <w:lastRenderedPageBreak/>
          <w:drawing>
            <wp:inline distT="0" distB="0" distL="0" distR="0" wp14:anchorId="2F0F1DC8" wp14:editId="71F648C3">
              <wp:extent cx="5600700" cy="45721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ai-tri-Filter.png"/>
                      <pic:cNvPicPr/>
                    </pic:nvPicPr>
                    <pic:blipFill>
                      <a:blip r:embed="rId148">
                        <a:extLst>
                          <a:ext uri="{28A0092B-C50C-407E-A947-70E740481C1C}">
                            <a14:useLocalDpi xmlns:a14="http://schemas.microsoft.com/office/drawing/2010/main" val="0"/>
                          </a:ext>
                        </a:extLst>
                      </a:blip>
                      <a:stretch>
                        <a:fillRect/>
                      </a:stretch>
                    </pic:blipFill>
                    <pic:spPr>
                      <a:xfrm>
                        <a:off x="0" y="0"/>
                        <a:ext cx="5604714" cy="4575387"/>
                      </a:xfrm>
                      <a:prstGeom prst="rect">
                        <a:avLst/>
                      </a:prstGeom>
                    </pic:spPr>
                  </pic:pic>
                </a:graphicData>
              </a:graphic>
            </wp:inline>
          </w:drawing>
        </w:r>
        <w:bookmarkStart w:id="3985" w:name="_Toc5382265"/>
        <w:bookmarkEnd w:id="3985"/>
      </w:del>
    </w:p>
    <w:p w14:paraId="413D232F" w14:textId="21004CB3" w:rsidR="006C315A" w:rsidRPr="006C26E1" w:rsidDel="000E3287" w:rsidRDefault="006C315A" w:rsidP="006C315A">
      <w:pPr>
        <w:pStyle w:val="Caption"/>
        <w:rPr>
          <w:del w:id="3986" w:author="Windows User" w:date="2019-04-05T18:33:00Z"/>
          <w:rFonts w:asciiTheme="minorHAnsi" w:hAnsiTheme="minorHAnsi" w:cstheme="minorHAnsi"/>
          <w:sz w:val="24"/>
          <w:szCs w:val="24"/>
          <w:lang w:val="pt-BR"/>
        </w:rPr>
      </w:pPr>
      <w:del w:id="3987" w:author="Windows User" w:date="2019-04-05T18:33:00Z">
        <w:r w:rsidRPr="006C26E1" w:rsidDel="000E3287">
          <w:rPr>
            <w:rFonts w:asciiTheme="minorHAnsi" w:hAnsiTheme="minorHAnsi" w:cstheme="minorHAnsi"/>
            <w:sz w:val="24"/>
            <w:szCs w:val="24"/>
          </w:rPr>
          <w:delText xml:space="preserve">                                                                      Figure </w:delText>
        </w:r>
        <w:r w:rsidR="007324E2" w:rsidRPr="00CC35EC" w:rsidDel="000E3287">
          <w:rPr>
            <w:rFonts w:asciiTheme="minorHAnsi" w:hAnsiTheme="minorHAnsi" w:cstheme="minorHAnsi"/>
            <w:sz w:val="24"/>
            <w:szCs w:val="24"/>
          </w:rPr>
          <w:fldChar w:fldCharType="begin"/>
        </w:r>
        <w:r w:rsidR="007324E2" w:rsidRPr="006C26E1" w:rsidDel="000E3287">
          <w:rPr>
            <w:rFonts w:asciiTheme="minorHAnsi" w:hAnsiTheme="minorHAnsi" w:cstheme="minorHAnsi"/>
            <w:sz w:val="24"/>
            <w:szCs w:val="24"/>
          </w:rPr>
          <w:delInstrText xml:space="preserve"> SEQ Figure \* ARABIC </w:delInstrText>
        </w:r>
        <w:r w:rsidR="007324E2" w:rsidRPr="00CC35EC" w:rsidDel="000E3287">
          <w:rPr>
            <w:rFonts w:asciiTheme="minorHAnsi" w:hAnsiTheme="minorHAnsi" w:cstheme="minorHAnsi"/>
            <w:sz w:val="24"/>
            <w:szCs w:val="24"/>
          </w:rPr>
          <w:fldChar w:fldCharType="separate"/>
        </w:r>
        <w:r w:rsidR="00772E1D" w:rsidRPr="006C26E1" w:rsidDel="000E3287">
          <w:rPr>
            <w:rFonts w:asciiTheme="minorHAnsi" w:hAnsiTheme="minorHAnsi" w:cstheme="minorHAnsi"/>
            <w:noProof/>
            <w:sz w:val="24"/>
            <w:szCs w:val="24"/>
          </w:rPr>
          <w:delText>29</w:delText>
        </w:r>
        <w:r w:rsidR="007324E2" w:rsidRPr="00CC35EC" w:rsidDel="000E3287">
          <w:rPr>
            <w:rFonts w:asciiTheme="minorHAnsi" w:hAnsiTheme="minorHAnsi" w:cstheme="minorHAnsi"/>
            <w:noProof/>
            <w:sz w:val="24"/>
            <w:szCs w:val="24"/>
          </w:rPr>
          <w:fldChar w:fldCharType="end"/>
        </w:r>
        <w:r w:rsidRPr="006C26E1" w:rsidDel="000E3287">
          <w:rPr>
            <w:rFonts w:asciiTheme="minorHAnsi" w:hAnsiTheme="minorHAnsi" w:cstheme="minorHAnsi"/>
            <w:sz w:val="24"/>
            <w:szCs w:val="24"/>
          </w:rPr>
          <w:delText xml:space="preserve"> - Chọn lọc của Giải trí</w:delText>
        </w:r>
        <w:bookmarkStart w:id="3988" w:name="_Toc5382266"/>
        <w:bookmarkEnd w:id="3988"/>
      </w:del>
    </w:p>
    <w:p w14:paraId="1E82B784" w14:textId="5F7E183E" w:rsidR="00D01455" w:rsidRPr="006C26E1" w:rsidDel="000E3287" w:rsidRDefault="00D01455" w:rsidP="00D01455">
      <w:pPr>
        <w:pStyle w:val="ListParagraph"/>
        <w:numPr>
          <w:ilvl w:val="0"/>
          <w:numId w:val="29"/>
        </w:numPr>
        <w:ind w:left="720"/>
        <w:rPr>
          <w:del w:id="3989" w:author="Windows User" w:date="2019-04-05T18:33:00Z"/>
          <w:rFonts w:asciiTheme="minorHAnsi" w:hAnsiTheme="minorHAnsi" w:cstheme="minorHAnsi"/>
          <w:sz w:val="24"/>
          <w:szCs w:val="24"/>
          <w:lang w:val="pt-BR"/>
        </w:rPr>
      </w:pPr>
      <w:bookmarkStart w:id="3990" w:name="_Mới_nhất"/>
      <w:bookmarkEnd w:id="3990"/>
      <w:del w:id="3991" w:author="Windows User" w:date="2019-04-05T18:33:00Z">
        <w:r w:rsidRPr="006C26E1" w:rsidDel="000E3287">
          <w:rPr>
            <w:rFonts w:asciiTheme="minorHAnsi" w:hAnsiTheme="minorHAnsi" w:cstheme="minorHAnsi"/>
            <w:sz w:val="24"/>
            <w:szCs w:val="24"/>
            <w:lang w:val="pt-BR"/>
          </w:rPr>
          <w:delText>Danh sách video ca nhạc hiển thị dạng grid, col = 3, row default = 5.</w:delText>
        </w:r>
        <w:bookmarkStart w:id="3992" w:name="_Toc5382267"/>
        <w:bookmarkEnd w:id="3992"/>
      </w:del>
    </w:p>
    <w:p w14:paraId="75EF3ABD" w14:textId="152E4324" w:rsidR="00D01455" w:rsidRPr="006C26E1" w:rsidDel="000E3287" w:rsidRDefault="00D01455" w:rsidP="00D01455">
      <w:pPr>
        <w:pStyle w:val="ListParagraph"/>
        <w:numPr>
          <w:ilvl w:val="0"/>
          <w:numId w:val="27"/>
        </w:numPr>
        <w:rPr>
          <w:del w:id="3993" w:author="Windows User" w:date="2019-04-05T18:33:00Z"/>
          <w:rFonts w:asciiTheme="minorHAnsi" w:hAnsiTheme="minorHAnsi" w:cstheme="minorHAnsi"/>
          <w:sz w:val="24"/>
          <w:szCs w:val="24"/>
          <w:lang w:val="pt-BR"/>
        </w:rPr>
      </w:pPr>
      <w:del w:id="3994" w:author="Windows User" w:date="2019-04-05T18:33:00Z">
        <w:r w:rsidRPr="006C26E1" w:rsidDel="000E3287">
          <w:rPr>
            <w:rFonts w:asciiTheme="minorHAnsi" w:hAnsiTheme="minorHAnsi" w:cstheme="minorHAnsi"/>
            <w:sz w:val="24"/>
            <w:szCs w:val="24"/>
            <w:lang w:val="pt-BR"/>
          </w:rPr>
          <w:delText>Ở tab phân loại theo quốc gia, người dùng có thể vuốt sang trái để xem thêm</w:delText>
        </w:r>
        <w:bookmarkStart w:id="3995" w:name="_Toc5382268"/>
        <w:bookmarkEnd w:id="3995"/>
      </w:del>
    </w:p>
    <w:p w14:paraId="7AC8D75C" w14:textId="32FECF22" w:rsidR="00D01455" w:rsidRPr="006C26E1" w:rsidDel="000E3287" w:rsidRDefault="00D01455" w:rsidP="00D01455">
      <w:pPr>
        <w:pStyle w:val="ListParagraph"/>
        <w:numPr>
          <w:ilvl w:val="0"/>
          <w:numId w:val="27"/>
        </w:numPr>
        <w:rPr>
          <w:del w:id="3996" w:author="Windows User" w:date="2019-04-05T18:33:00Z"/>
          <w:rFonts w:asciiTheme="minorHAnsi" w:hAnsiTheme="minorHAnsi" w:cstheme="minorHAnsi"/>
          <w:sz w:val="24"/>
          <w:szCs w:val="24"/>
          <w:lang w:val="pt-BR"/>
        </w:rPr>
      </w:pPr>
      <w:del w:id="3997" w:author="Windows User" w:date="2019-04-05T18:33:00Z">
        <w:r w:rsidRPr="006C26E1" w:rsidDel="000E3287">
          <w:rPr>
            <w:rFonts w:asciiTheme="minorHAnsi" w:hAnsiTheme="minorHAnsi" w:cstheme="minorHAnsi"/>
            <w:sz w:val="24"/>
            <w:szCs w:val="24"/>
            <w:lang w:val="pt-BR"/>
          </w:rPr>
          <w:delText>Nhấn Chọn lọc &gt; Thanh filter năm, nghệ sĩ sẽ hiển thị</w:delText>
        </w:r>
        <w:bookmarkStart w:id="3998" w:name="_Toc5382269"/>
        <w:bookmarkEnd w:id="3998"/>
      </w:del>
    </w:p>
    <w:p w14:paraId="78C28F8A" w14:textId="5AB9FD24" w:rsidR="00D01455" w:rsidRPr="006C26E1" w:rsidDel="000E3287" w:rsidRDefault="00D01455" w:rsidP="00D01455">
      <w:pPr>
        <w:pStyle w:val="ListParagraph"/>
        <w:numPr>
          <w:ilvl w:val="0"/>
          <w:numId w:val="19"/>
        </w:numPr>
        <w:tabs>
          <w:tab w:val="left" w:pos="720"/>
          <w:tab w:val="left" w:pos="1170"/>
        </w:tabs>
        <w:ind w:hanging="1080"/>
        <w:rPr>
          <w:del w:id="3999" w:author="Windows User" w:date="2019-04-05T18:33:00Z"/>
          <w:rFonts w:asciiTheme="minorHAnsi" w:hAnsiTheme="minorHAnsi" w:cstheme="minorHAnsi"/>
          <w:sz w:val="24"/>
          <w:szCs w:val="24"/>
          <w:lang w:val="pt-BR"/>
        </w:rPr>
      </w:pPr>
      <w:del w:id="4000" w:author="Windows User" w:date="2019-04-05T18:33:00Z">
        <w:r w:rsidRPr="006C26E1" w:rsidDel="000E3287">
          <w:rPr>
            <w:rFonts w:asciiTheme="minorHAnsi" w:hAnsiTheme="minorHAnsi" w:cstheme="minorHAnsi"/>
            <w:sz w:val="24"/>
            <w:szCs w:val="24"/>
            <w:lang w:val="pt-BR"/>
          </w:rPr>
          <w:delText xml:space="preserve">Mô tả thiết kế tương tự </w:delText>
        </w:r>
        <w:r w:rsidR="00636493" w:rsidDel="000E3287">
          <w:fldChar w:fldCharType="begin"/>
        </w:r>
        <w:r w:rsidR="00636493" w:rsidDel="000E3287">
          <w:delInstrText xml:space="preserve"> HYPERLINK \l "_Trang_chi_tiết_1" </w:delInstrText>
        </w:r>
        <w:r w:rsidR="00636493" w:rsidDel="000E3287">
          <w:fldChar w:fldCharType="separate"/>
        </w:r>
        <w:r w:rsidRPr="006C26E1" w:rsidDel="000E3287">
          <w:rPr>
            <w:rStyle w:val="Hyperlink"/>
            <w:rFonts w:asciiTheme="minorHAnsi" w:hAnsiTheme="minorHAnsi" w:cstheme="minorHAnsi"/>
            <w:sz w:val="24"/>
            <w:szCs w:val="24"/>
            <w:lang w:val="pt-BR"/>
          </w:rPr>
          <w:delText>Trang chi tiết Phim</w:delText>
        </w:r>
        <w:r w:rsidR="00636493" w:rsidDel="000E3287">
          <w:rPr>
            <w:rStyle w:val="Hyperlink"/>
            <w:rFonts w:asciiTheme="minorHAnsi" w:hAnsiTheme="minorHAnsi" w:cstheme="minorHAnsi"/>
            <w:sz w:val="24"/>
            <w:szCs w:val="24"/>
            <w:lang w:val="pt-BR"/>
          </w:rPr>
          <w:fldChar w:fldCharType="end"/>
        </w:r>
        <w:bookmarkStart w:id="4001" w:name="_Toc5382270"/>
        <w:bookmarkEnd w:id="4001"/>
      </w:del>
    </w:p>
    <w:p w14:paraId="50F5F208" w14:textId="77777777" w:rsidR="006C315A" w:rsidRPr="006C26E1" w:rsidRDefault="006C315A" w:rsidP="006C315A">
      <w:pPr>
        <w:pStyle w:val="Heading3"/>
        <w:rPr>
          <w:rFonts w:asciiTheme="minorHAnsi" w:hAnsiTheme="minorHAnsi" w:cstheme="minorHAnsi"/>
          <w:sz w:val="24"/>
          <w:lang w:val="pt-BR"/>
        </w:rPr>
      </w:pPr>
      <w:bookmarkStart w:id="4002" w:name="_Toc5382271"/>
      <w:r w:rsidRPr="006C26E1">
        <w:rPr>
          <w:rFonts w:asciiTheme="minorHAnsi" w:hAnsiTheme="minorHAnsi" w:cstheme="minorHAnsi"/>
          <w:sz w:val="24"/>
          <w:lang w:val="pt-BR"/>
        </w:rPr>
        <w:t>Mới nhất</w:t>
      </w:r>
      <w:bookmarkEnd w:id="4002"/>
    </w:p>
    <w:p w14:paraId="527D639D" w14:textId="55C7ED3E" w:rsidR="006C315A" w:rsidRPr="006C26E1" w:rsidRDefault="00AE0FF7" w:rsidP="006C315A">
      <w:pPr>
        <w:keepNext/>
        <w:rPr>
          <w:rFonts w:asciiTheme="minorHAnsi" w:hAnsiTheme="minorHAnsi" w:cstheme="minorHAnsi"/>
          <w:sz w:val="24"/>
          <w:szCs w:val="24"/>
        </w:rPr>
      </w:pPr>
      <w:r w:rsidRPr="00C67C58">
        <w:rPr>
          <w:rFonts w:asciiTheme="minorHAnsi" w:hAnsiTheme="minorHAnsi" w:cstheme="minorHAnsi"/>
          <w:noProof/>
          <w:sz w:val="24"/>
          <w:szCs w:val="24"/>
        </w:rPr>
        <w:drawing>
          <wp:inline distT="0" distB="0" distL="0" distR="0" wp14:anchorId="7A93F607" wp14:editId="195276A9">
            <wp:extent cx="2465418" cy="5024533"/>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ub-moi-nhat-giai-tri.png"/>
                    <pic:cNvPicPr/>
                  </pic:nvPicPr>
                  <pic:blipFill>
                    <a:blip r:embed="rId149">
                      <a:extLst>
                        <a:ext uri="{28A0092B-C50C-407E-A947-70E740481C1C}">
                          <a14:useLocalDpi xmlns:a14="http://schemas.microsoft.com/office/drawing/2010/main" val="0"/>
                        </a:ext>
                      </a:extLst>
                    </a:blip>
                    <a:stretch>
                      <a:fillRect/>
                    </a:stretch>
                  </pic:blipFill>
                  <pic:spPr>
                    <a:xfrm>
                      <a:off x="0" y="0"/>
                      <a:ext cx="2465418" cy="5024533"/>
                    </a:xfrm>
                    <a:prstGeom prst="rect">
                      <a:avLst/>
                    </a:prstGeom>
                  </pic:spPr>
                </pic:pic>
              </a:graphicData>
            </a:graphic>
          </wp:inline>
        </w:drawing>
      </w:r>
    </w:p>
    <w:p w14:paraId="176EE0E7" w14:textId="71E53C50" w:rsidR="006C315A" w:rsidRPr="006C26E1" w:rsidRDefault="006C315A" w:rsidP="006C315A">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30</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Mới nhất</w:t>
      </w:r>
    </w:p>
    <w:p w14:paraId="4029F961" w14:textId="77777777" w:rsidR="006C315A" w:rsidRPr="006C26E1" w:rsidRDefault="006C315A" w:rsidP="000E3287">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Danh sách mới nhất hiển thị dạng grid, col = 3, row default = 5. </w:t>
      </w:r>
    </w:p>
    <w:p w14:paraId="4A97083B" w14:textId="77777777" w:rsidR="00AB4F66" w:rsidRPr="006C26E1" w:rsidRDefault="006C315A" w:rsidP="000E3287">
      <w:pPr>
        <w:pStyle w:val="ListParagraph"/>
        <w:numPr>
          <w:ilvl w:val="0"/>
          <w:numId w:val="19"/>
        </w:numPr>
        <w:tabs>
          <w:tab w:val="left" w:pos="720"/>
          <w:tab w:val="left" w:pos="108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sử dụng poster dọc, tỉ lệ 1.45.</w:t>
      </w:r>
    </w:p>
    <w:p w14:paraId="40098395" w14:textId="5CD6A25C" w:rsidR="00CA35AB" w:rsidRPr="00CA35AB" w:rsidRDefault="00CA35AB" w:rsidP="000E3287">
      <w:pPr>
        <w:pStyle w:val="ListParagraph"/>
        <w:numPr>
          <w:ilvl w:val="0"/>
          <w:numId w:val="17"/>
        </w:numPr>
        <w:jc w:val="both"/>
        <w:rPr>
          <w:rFonts w:asciiTheme="minorHAnsi" w:hAnsiTheme="minorHAnsi" w:cstheme="minorHAnsi"/>
          <w:sz w:val="24"/>
          <w:szCs w:val="24"/>
          <w:lang w:val="pt-BR"/>
        </w:rPr>
      </w:pPr>
      <w:r w:rsidRPr="00CA35AB">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CA35AB">
          <w:rPr>
            <w:rFonts w:asciiTheme="minorHAnsi" w:hAnsiTheme="minorHAnsi" w:cstheme="minorHAnsi"/>
            <w:color w:val="0000FF" w:themeColor="hyperlink"/>
            <w:sz w:val="24"/>
            <w:szCs w:val="24"/>
            <w:u w:val="single"/>
            <w:lang w:val="pt-BR"/>
          </w:rPr>
          <w:t>mục Tuyển chọn</w:t>
        </w:r>
      </w:hyperlink>
      <w:r w:rsidRPr="00CA35AB">
        <w:rPr>
          <w:rFonts w:asciiTheme="minorHAnsi" w:hAnsiTheme="minorHAnsi" w:cstheme="minorHAnsi"/>
          <w:sz w:val="24"/>
          <w:szCs w:val="24"/>
          <w:lang w:val="pt-BR"/>
        </w:rPr>
        <w:t>)</w:t>
      </w:r>
    </w:p>
    <w:p w14:paraId="7907D3D6" w14:textId="77777777" w:rsidR="006C315A" w:rsidRPr="00CA35AB" w:rsidRDefault="006C315A" w:rsidP="000E3287">
      <w:pPr>
        <w:pStyle w:val="ListParagraph"/>
        <w:numPr>
          <w:ilvl w:val="0"/>
          <w:numId w:val="19"/>
        </w:numPr>
        <w:ind w:left="720"/>
        <w:rPr>
          <w:rFonts w:asciiTheme="minorHAnsi" w:hAnsiTheme="minorHAnsi" w:cstheme="minorHAnsi"/>
          <w:sz w:val="24"/>
          <w:szCs w:val="24"/>
          <w:lang w:val="pt-BR"/>
        </w:rPr>
      </w:pPr>
      <w:r w:rsidRPr="00CA35AB">
        <w:rPr>
          <w:rFonts w:asciiTheme="minorHAnsi" w:hAnsiTheme="minorHAnsi" w:cstheme="minorHAnsi"/>
          <w:sz w:val="24"/>
          <w:szCs w:val="24"/>
          <w:lang w:val="pt-BR"/>
        </w:rPr>
        <w:t>Scroll up danh sách phim để hiển thị thêm dữ liệu (lazy loading).</w:t>
      </w:r>
    </w:p>
    <w:p w14:paraId="5BD65DEF" w14:textId="77777777" w:rsidR="006C315A" w:rsidRPr="006C26E1" w:rsidRDefault="006C315A" w:rsidP="000E3287">
      <w:pPr>
        <w:pStyle w:val="ListParagraph"/>
        <w:numPr>
          <w:ilvl w:val="0"/>
          <w:numId w:val="19"/>
        </w:numPr>
        <w:tabs>
          <w:tab w:val="left" w:pos="720"/>
          <w:tab w:val="left" w:pos="1170"/>
        </w:tabs>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3C8EC45C" w14:textId="77777777" w:rsidR="006C315A" w:rsidRPr="00AE0FF7" w:rsidRDefault="006C315A" w:rsidP="00A84EF4">
      <w:pPr>
        <w:tabs>
          <w:tab w:val="left" w:pos="720"/>
          <w:tab w:val="left" w:pos="1170"/>
        </w:tabs>
        <w:ind w:left="360"/>
        <w:rPr>
          <w:rFonts w:asciiTheme="minorHAnsi" w:hAnsiTheme="minorHAnsi" w:cstheme="minorHAnsi"/>
          <w:sz w:val="24"/>
          <w:szCs w:val="24"/>
          <w:lang w:val="pt-BR"/>
        </w:rPr>
      </w:pPr>
    </w:p>
    <w:p w14:paraId="3AE50924" w14:textId="77777777" w:rsidR="006C315A" w:rsidRPr="006C26E1" w:rsidRDefault="006C315A" w:rsidP="006C315A">
      <w:pPr>
        <w:pStyle w:val="Heading3"/>
        <w:rPr>
          <w:rFonts w:asciiTheme="minorHAnsi" w:hAnsiTheme="minorHAnsi" w:cstheme="minorHAnsi"/>
          <w:sz w:val="24"/>
          <w:lang w:val="pt-BR"/>
        </w:rPr>
      </w:pPr>
      <w:bookmarkStart w:id="4003" w:name="_Toc5382272"/>
      <w:r w:rsidRPr="006C26E1">
        <w:rPr>
          <w:rFonts w:asciiTheme="minorHAnsi" w:hAnsiTheme="minorHAnsi" w:cstheme="minorHAnsi"/>
          <w:sz w:val="24"/>
          <w:lang w:val="pt-BR"/>
        </w:rPr>
        <w:lastRenderedPageBreak/>
        <w:t>TV Show</w:t>
      </w:r>
      <w:bookmarkEnd w:id="4003"/>
    </w:p>
    <w:p w14:paraId="679119EA" w14:textId="77777777" w:rsidR="00F67A37" w:rsidRPr="006C26E1" w:rsidRDefault="00F67A37" w:rsidP="00F67A37">
      <w:pPr>
        <w:keepNext/>
        <w:rPr>
          <w:ins w:id="4004" w:author="Windows User" w:date="2019-04-05T18:35:00Z"/>
          <w:rFonts w:asciiTheme="minorHAnsi" w:hAnsiTheme="minorHAnsi" w:cstheme="minorHAnsi"/>
          <w:sz w:val="24"/>
          <w:szCs w:val="24"/>
        </w:rPr>
      </w:pPr>
      <w:ins w:id="4005" w:author="Windows User" w:date="2019-04-05T18:35:00Z">
        <w:r w:rsidRPr="00CC35EC">
          <w:rPr>
            <w:rFonts w:asciiTheme="minorHAnsi" w:hAnsiTheme="minorHAnsi" w:cstheme="minorHAnsi"/>
            <w:noProof/>
            <w:sz w:val="24"/>
            <w:szCs w:val="24"/>
          </w:rPr>
          <w:drawing>
            <wp:inline distT="0" distB="0" distL="0" distR="0" wp14:anchorId="4612CC5C" wp14:editId="5A36B3CC">
              <wp:extent cx="5565267" cy="49947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ub-TV-Show-Loc.png"/>
                      <pic:cNvPicPr/>
                    </pic:nvPicPr>
                    <pic:blipFill>
                      <a:blip r:embed="rId150">
                        <a:extLst>
                          <a:ext uri="{28A0092B-C50C-407E-A947-70E740481C1C}">
                            <a14:useLocalDpi xmlns:a14="http://schemas.microsoft.com/office/drawing/2010/main" val="0"/>
                          </a:ext>
                        </a:extLst>
                      </a:blip>
                      <a:stretch>
                        <a:fillRect/>
                      </a:stretch>
                    </pic:blipFill>
                    <pic:spPr>
                      <a:xfrm>
                        <a:off x="0" y="0"/>
                        <a:ext cx="5565267" cy="4994769"/>
                      </a:xfrm>
                      <a:prstGeom prst="rect">
                        <a:avLst/>
                      </a:prstGeom>
                    </pic:spPr>
                  </pic:pic>
                </a:graphicData>
              </a:graphic>
            </wp:inline>
          </w:drawing>
        </w:r>
      </w:ins>
    </w:p>
    <w:p w14:paraId="449C0B89" w14:textId="77777777" w:rsidR="00F67A37" w:rsidRPr="006C26E1" w:rsidRDefault="00F67A37" w:rsidP="00F67A37">
      <w:pPr>
        <w:pStyle w:val="Caption"/>
        <w:rPr>
          <w:ins w:id="4006" w:author="Windows User" w:date="2019-04-05T18:35:00Z"/>
          <w:rFonts w:asciiTheme="minorHAnsi" w:hAnsiTheme="minorHAnsi" w:cstheme="minorHAnsi"/>
          <w:sz w:val="24"/>
          <w:szCs w:val="24"/>
          <w:lang w:val="pt-BR"/>
        </w:rPr>
      </w:pPr>
      <w:ins w:id="4007" w:author="Windows User" w:date="2019-04-05T18:35:00Z">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Pr>
            <w:rFonts w:asciiTheme="minorHAnsi" w:hAnsiTheme="minorHAnsi" w:cstheme="minorHAnsi"/>
            <w:noProof/>
            <w:sz w:val="24"/>
            <w:szCs w:val="24"/>
          </w:rPr>
          <w:t>33</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TV show</w:t>
        </w:r>
      </w:ins>
    </w:p>
    <w:p w14:paraId="31736555" w14:textId="77777777" w:rsidR="00F67A37" w:rsidRPr="006C26E1" w:rsidRDefault="00F67A37" w:rsidP="00F67A37">
      <w:pPr>
        <w:pStyle w:val="ListParagraph"/>
        <w:numPr>
          <w:ilvl w:val="0"/>
          <w:numId w:val="29"/>
        </w:numPr>
        <w:ind w:left="720"/>
        <w:rPr>
          <w:ins w:id="4008" w:author="Windows User" w:date="2019-04-05T18:35:00Z"/>
          <w:rFonts w:asciiTheme="minorHAnsi" w:hAnsiTheme="minorHAnsi" w:cstheme="minorHAnsi"/>
          <w:sz w:val="24"/>
          <w:szCs w:val="24"/>
          <w:lang w:val="pt-BR"/>
        </w:rPr>
      </w:pPr>
      <w:ins w:id="4009" w:author="Windows User" w:date="2019-04-05T18:35:00Z">
        <w:r w:rsidRPr="006C26E1">
          <w:rPr>
            <w:rFonts w:asciiTheme="minorHAnsi" w:hAnsiTheme="minorHAnsi" w:cstheme="minorHAnsi"/>
            <w:sz w:val="24"/>
            <w:szCs w:val="24"/>
            <w:lang w:val="pt-BR"/>
          </w:rPr>
          <w:t>Danh sách TV show hiển thị dạng grid, col = 3, row default = 5.</w:t>
        </w:r>
      </w:ins>
    </w:p>
    <w:p w14:paraId="33032A33" w14:textId="77777777" w:rsidR="00F67A37" w:rsidRPr="006C26E1" w:rsidRDefault="00F67A37" w:rsidP="00F67A37">
      <w:pPr>
        <w:pStyle w:val="ListParagraph"/>
        <w:numPr>
          <w:ilvl w:val="0"/>
          <w:numId w:val="27"/>
        </w:numPr>
        <w:rPr>
          <w:ins w:id="4010" w:author="Windows User" w:date="2019-04-05T18:35:00Z"/>
          <w:rFonts w:asciiTheme="minorHAnsi" w:hAnsiTheme="minorHAnsi" w:cstheme="minorHAnsi"/>
          <w:sz w:val="24"/>
          <w:szCs w:val="24"/>
          <w:lang w:val="pt-BR"/>
        </w:rPr>
      </w:pPr>
      <w:ins w:id="4011" w:author="Windows User" w:date="2019-04-05T18:35:00Z">
        <w:r w:rsidRPr="006C26E1">
          <w:rPr>
            <w:rFonts w:asciiTheme="minorHAnsi" w:hAnsiTheme="minorHAnsi" w:cstheme="minorHAnsi"/>
            <w:sz w:val="24"/>
            <w:szCs w:val="24"/>
            <w:lang w:val="pt-BR"/>
          </w:rPr>
          <w:t>Ở tab phân loại theo quốc gia (</w:t>
        </w:r>
        <w:r>
          <w:rPr>
            <w:rFonts w:asciiTheme="minorHAnsi" w:hAnsiTheme="minorHAnsi" w:cstheme="minorHAnsi"/>
            <w:sz w:val="24"/>
            <w:szCs w:val="24"/>
            <w:lang w:val="pt-BR"/>
          </w:rPr>
          <w:t>2</w:t>
        </w:r>
        <w:r w:rsidRPr="006C26E1">
          <w:rPr>
            <w:rFonts w:asciiTheme="minorHAnsi" w:hAnsiTheme="minorHAnsi" w:cstheme="minorHAnsi"/>
            <w:sz w:val="24"/>
            <w:szCs w:val="24"/>
            <w:lang w:val="pt-BR"/>
          </w:rPr>
          <w:t>), người dùng có thể vuốt sang trái để xem thêm</w:t>
        </w:r>
      </w:ins>
    </w:p>
    <w:p w14:paraId="1B76A279" w14:textId="77777777" w:rsidR="00F67A37" w:rsidRDefault="00F67A37" w:rsidP="00F67A37">
      <w:pPr>
        <w:pStyle w:val="ListParagraph"/>
        <w:numPr>
          <w:ilvl w:val="0"/>
          <w:numId w:val="27"/>
        </w:numPr>
        <w:rPr>
          <w:ins w:id="4012" w:author="Windows User" w:date="2019-04-05T18:35:00Z"/>
          <w:rFonts w:asciiTheme="minorHAnsi" w:hAnsiTheme="minorHAnsi" w:cstheme="minorHAnsi"/>
          <w:sz w:val="24"/>
          <w:szCs w:val="24"/>
          <w:lang w:val="pt-BR"/>
        </w:rPr>
      </w:pPr>
      <w:ins w:id="4013" w:author="Windows User" w:date="2019-04-05T18:35:00Z">
        <w:r w:rsidRPr="006C26E1">
          <w:rPr>
            <w:rFonts w:asciiTheme="minorHAnsi" w:hAnsiTheme="minorHAnsi" w:cstheme="minorHAnsi"/>
            <w:sz w:val="24"/>
            <w:szCs w:val="24"/>
            <w:lang w:val="pt-BR"/>
          </w:rPr>
          <w:t>Nhấn Chọn lọc (</w:t>
        </w:r>
        <w:r>
          <w:rPr>
            <w:rFonts w:asciiTheme="minorHAnsi" w:hAnsiTheme="minorHAnsi" w:cstheme="minorHAnsi"/>
            <w:sz w:val="24"/>
            <w:szCs w:val="24"/>
            <w:lang w:val="pt-BR"/>
          </w:rPr>
          <w:t>1</w:t>
        </w:r>
        <w:r w:rsidRPr="006C26E1">
          <w:rPr>
            <w:rFonts w:asciiTheme="minorHAnsi" w:hAnsiTheme="minorHAnsi" w:cstheme="minorHAnsi"/>
            <w:sz w:val="24"/>
            <w:szCs w:val="24"/>
            <w:lang w:val="pt-BR"/>
          </w:rPr>
          <w:t>) &gt; Thanh filter thể loại (3), năm (4)</w:t>
        </w:r>
        <w:r>
          <w:rPr>
            <w:rFonts w:asciiTheme="minorHAnsi" w:hAnsiTheme="minorHAnsi" w:cstheme="minorHAnsi"/>
            <w:sz w:val="24"/>
            <w:szCs w:val="24"/>
            <w:lang w:val="pt-BR"/>
          </w:rPr>
          <w:t>, Nghệ sĩ (5)</w:t>
        </w:r>
        <w:r w:rsidRPr="006C26E1">
          <w:rPr>
            <w:rFonts w:asciiTheme="minorHAnsi" w:hAnsiTheme="minorHAnsi" w:cstheme="minorHAnsi"/>
            <w:sz w:val="24"/>
            <w:szCs w:val="24"/>
            <w:lang w:val="pt-BR"/>
          </w:rPr>
          <w:t xml:space="preserve"> sẽ hiển thị.</w:t>
        </w:r>
      </w:ins>
    </w:p>
    <w:p w14:paraId="3143BB6C" w14:textId="77777777" w:rsidR="00F67A37" w:rsidRPr="002021E0" w:rsidRDefault="00F67A37" w:rsidP="00F67A37">
      <w:pPr>
        <w:pStyle w:val="ListParagraph"/>
        <w:numPr>
          <w:ilvl w:val="0"/>
          <w:numId w:val="27"/>
        </w:numPr>
        <w:rPr>
          <w:ins w:id="4014" w:author="Windows User" w:date="2019-04-05T18:35:00Z"/>
          <w:rFonts w:asciiTheme="minorHAnsi" w:hAnsiTheme="minorHAnsi" w:cstheme="minorHAnsi"/>
          <w:sz w:val="24"/>
          <w:szCs w:val="24"/>
          <w:lang w:val="pt-BR"/>
        </w:rPr>
      </w:pPr>
      <w:ins w:id="4015" w:author="Windows User" w:date="2019-04-05T18:35:00Z">
        <w:r w:rsidRPr="006C26E1">
          <w:rPr>
            <w:rFonts w:asciiTheme="minorHAnsi" w:hAnsiTheme="minorHAnsi" w:cstheme="minorHAnsi"/>
            <w:sz w:val="24"/>
            <w:szCs w:val="24"/>
            <w:lang w:val="pt-BR"/>
          </w:rPr>
          <w:t xml:space="preserve">Khi nhấn chọn 1 quốc gia, top các </w:t>
        </w:r>
        <w:r>
          <w:rPr>
            <w:rFonts w:asciiTheme="minorHAnsi" w:hAnsiTheme="minorHAnsi" w:cstheme="minorHAnsi"/>
            <w:sz w:val="24"/>
            <w:szCs w:val="24"/>
            <w:lang w:val="pt-BR"/>
          </w:rPr>
          <w:t>nghệ sĩ (4)</w:t>
        </w:r>
        <w:r w:rsidRPr="006C26E1">
          <w:rPr>
            <w:rFonts w:asciiTheme="minorHAnsi" w:hAnsiTheme="minorHAnsi" w:cstheme="minorHAnsi"/>
            <w:sz w:val="24"/>
            <w:szCs w:val="24"/>
            <w:lang w:val="pt-BR"/>
          </w:rPr>
          <w:t xml:space="preserve"> được đề xuất theo quốc gia đó sẽ được </w:t>
        </w:r>
        <w:r>
          <w:rPr>
            <w:rFonts w:asciiTheme="minorHAnsi" w:hAnsiTheme="minorHAnsi" w:cstheme="minorHAnsi"/>
            <w:sz w:val="24"/>
            <w:szCs w:val="24"/>
            <w:lang w:val="pt-BR"/>
          </w:rPr>
          <w:t>cập nhật</w:t>
        </w:r>
        <w:r w:rsidRPr="006C26E1">
          <w:rPr>
            <w:rFonts w:asciiTheme="minorHAnsi" w:hAnsiTheme="minorHAnsi" w:cstheme="minorHAnsi"/>
            <w:sz w:val="24"/>
            <w:szCs w:val="24"/>
            <w:lang w:val="pt-BR"/>
          </w:rPr>
          <w:t>.</w:t>
        </w:r>
      </w:ins>
    </w:p>
    <w:p w14:paraId="0E79F24F" w14:textId="77777777" w:rsidR="00F67A37" w:rsidRPr="00A84EF4" w:rsidRDefault="00F67A37" w:rsidP="00F67A37">
      <w:pPr>
        <w:pStyle w:val="ListParagraph"/>
        <w:numPr>
          <w:ilvl w:val="0"/>
          <w:numId w:val="27"/>
        </w:numPr>
        <w:rPr>
          <w:ins w:id="4016" w:author="Windows User" w:date="2019-04-05T18:35:00Z"/>
          <w:rStyle w:val="Hyperlink"/>
          <w:rFonts w:asciiTheme="minorHAnsi" w:hAnsiTheme="minorHAnsi" w:cstheme="minorHAnsi"/>
          <w:color w:val="auto"/>
          <w:sz w:val="24"/>
          <w:szCs w:val="24"/>
          <w:u w:val="none"/>
          <w:lang w:val="pt-BR"/>
        </w:rPr>
      </w:pPr>
      <w:ins w:id="4017" w:author="Windows User" w:date="2019-04-05T18:35:00Z">
        <w:r w:rsidRPr="006C26E1">
          <w:rPr>
            <w:rFonts w:asciiTheme="minorHAnsi" w:hAnsiTheme="minorHAnsi" w:cstheme="minorHAnsi"/>
            <w:sz w:val="24"/>
            <w:szCs w:val="24"/>
            <w:lang w:val="pt-BR"/>
          </w:rPr>
          <w:t>Mô tả thiết kế</w:t>
        </w:r>
        <w:r>
          <w:rPr>
            <w:rFonts w:asciiTheme="minorHAnsi" w:hAnsiTheme="minorHAnsi" w:cstheme="minorHAnsi"/>
            <w:sz w:val="24"/>
            <w:szCs w:val="24"/>
            <w:lang w:val="pt-BR"/>
          </w:rPr>
          <w:t xml:space="preserve"> trang TV Show</w:t>
        </w:r>
        <w:r w:rsidRPr="006C26E1">
          <w:rPr>
            <w:rFonts w:asciiTheme="minorHAnsi" w:hAnsiTheme="minorHAnsi" w:cstheme="minorHAnsi"/>
            <w:sz w:val="24"/>
            <w:szCs w:val="24"/>
            <w:lang w:val="pt-BR"/>
          </w:rPr>
          <w:t xml:space="preserve"> tương tự </w:t>
        </w:r>
        <w:r>
          <w:fldChar w:fldCharType="begin"/>
        </w:r>
        <w:r>
          <w:instrText xml:space="preserve"> HYPERLINK \l "_Mới_nhất" </w:instrText>
        </w:r>
        <w:r>
          <w:fldChar w:fldCharType="separate"/>
        </w:r>
        <w:r w:rsidRPr="006C26E1">
          <w:rPr>
            <w:rStyle w:val="Hyperlink"/>
            <w:rFonts w:asciiTheme="minorHAnsi" w:hAnsiTheme="minorHAnsi" w:cstheme="minorHAnsi"/>
            <w:sz w:val="24"/>
            <w:szCs w:val="24"/>
            <w:lang w:val="pt-BR"/>
          </w:rPr>
          <w:t>Mới nhất</w:t>
        </w:r>
        <w:r>
          <w:rPr>
            <w:rStyle w:val="Hyperlink"/>
            <w:rFonts w:asciiTheme="minorHAnsi" w:hAnsiTheme="minorHAnsi" w:cstheme="minorHAnsi"/>
            <w:sz w:val="24"/>
            <w:szCs w:val="24"/>
            <w:lang w:val="pt-BR"/>
          </w:rPr>
          <w:fldChar w:fldCharType="end"/>
        </w:r>
      </w:ins>
    </w:p>
    <w:p w14:paraId="77516C87" w14:textId="77777777" w:rsidR="00F67A37" w:rsidRPr="002021E0" w:rsidRDefault="00F67A37" w:rsidP="00F67A37">
      <w:pPr>
        <w:pStyle w:val="ListParagraph"/>
        <w:numPr>
          <w:ilvl w:val="0"/>
          <w:numId w:val="27"/>
        </w:numPr>
        <w:rPr>
          <w:ins w:id="4018" w:author="Windows User" w:date="2019-04-05T18:35:00Z"/>
          <w:rStyle w:val="Hyperlink"/>
          <w:rFonts w:asciiTheme="minorHAnsi" w:hAnsiTheme="minorHAnsi" w:cstheme="minorHAnsi"/>
          <w:color w:val="auto"/>
          <w:sz w:val="24"/>
          <w:szCs w:val="24"/>
          <w:u w:val="none"/>
          <w:lang w:val="pt-BR"/>
        </w:rPr>
      </w:pPr>
      <w:ins w:id="4019" w:author="Windows User" w:date="2019-04-05T18:35:00Z">
        <w:r>
          <w:rPr>
            <w:rFonts w:asciiTheme="minorHAnsi" w:hAnsiTheme="minorHAnsi" w:cstheme="minorHAnsi"/>
            <w:sz w:val="24"/>
            <w:szCs w:val="24"/>
            <w:lang w:val="pt-BR"/>
          </w:rPr>
          <w:t xml:space="preserve">Search xem thêm tại mục </w:t>
        </w:r>
        <w:r>
          <w:fldChar w:fldCharType="begin"/>
        </w:r>
        <w:r>
          <w:instrText xml:space="preserve"> HYPERLINK \l "_SUB_SEARCH" </w:instrText>
        </w:r>
        <w:r>
          <w:fldChar w:fldCharType="separate"/>
        </w:r>
        <w:r w:rsidRPr="0013151C">
          <w:rPr>
            <w:rStyle w:val="Hyperlink"/>
            <w:rFonts w:asciiTheme="minorHAnsi" w:hAnsiTheme="minorHAnsi" w:cstheme="minorHAnsi"/>
            <w:sz w:val="24"/>
            <w:szCs w:val="24"/>
            <w:lang w:val="pt-BR"/>
          </w:rPr>
          <w:t>SUB SEARCH</w:t>
        </w:r>
        <w:r>
          <w:rPr>
            <w:rStyle w:val="Hyperlink"/>
            <w:rFonts w:asciiTheme="minorHAnsi" w:hAnsiTheme="minorHAnsi" w:cstheme="minorHAnsi"/>
            <w:sz w:val="24"/>
            <w:szCs w:val="24"/>
            <w:lang w:val="pt-BR"/>
          </w:rPr>
          <w:fldChar w:fldCharType="end"/>
        </w:r>
      </w:ins>
    </w:p>
    <w:p w14:paraId="09BD8137" w14:textId="77777777" w:rsidR="00F67A37" w:rsidRPr="002021E0" w:rsidRDefault="00F67A37" w:rsidP="00F67A37">
      <w:pPr>
        <w:pStyle w:val="ListParagraph"/>
        <w:numPr>
          <w:ilvl w:val="0"/>
          <w:numId w:val="27"/>
        </w:numPr>
        <w:rPr>
          <w:ins w:id="4020" w:author="Windows User" w:date="2019-04-05T18:35:00Z"/>
          <w:rFonts w:asciiTheme="minorHAnsi" w:hAnsiTheme="minorHAnsi" w:cstheme="minorHAnsi"/>
          <w:sz w:val="24"/>
          <w:szCs w:val="24"/>
          <w:lang w:val="pt-BR"/>
        </w:rPr>
      </w:pPr>
      <w:ins w:id="4021" w:author="Windows User" w:date="2019-04-05T18:35:00Z">
        <w:r w:rsidRPr="002021E0">
          <w:rPr>
            <w:rFonts w:asciiTheme="minorHAnsi" w:hAnsiTheme="minorHAnsi" w:cstheme="minorHAnsi"/>
            <w:sz w:val="24"/>
            <w:szCs w:val="24"/>
            <w:lang w:val="pt-BR"/>
          </w:rPr>
          <w:t xml:space="preserve">Mô tả thiết kế của faceted search TV Show tương tự </w:t>
        </w:r>
        <w:r w:rsidRPr="002021E0">
          <w:rPr>
            <w:rFonts w:asciiTheme="minorHAnsi" w:hAnsiTheme="minorHAnsi" w:cstheme="minorHAnsi"/>
            <w:sz w:val="24"/>
            <w:szCs w:val="24"/>
            <w:lang w:val="pt-BR"/>
          </w:rPr>
          <w:fldChar w:fldCharType="begin"/>
        </w:r>
        <w:r w:rsidRPr="002021E0">
          <w:rPr>
            <w:rFonts w:asciiTheme="minorHAnsi" w:hAnsiTheme="minorHAnsi" w:cstheme="minorHAnsi"/>
            <w:sz w:val="24"/>
            <w:szCs w:val="24"/>
            <w:lang w:val="pt-BR"/>
          </w:rPr>
          <w:instrText xml:space="preserve"> HYPERLINK  \l "_Faceted_search_Phim_1" </w:instrText>
        </w:r>
        <w:r w:rsidRPr="002021E0">
          <w:rPr>
            <w:rFonts w:asciiTheme="minorHAnsi" w:hAnsiTheme="minorHAnsi" w:cstheme="minorHAnsi"/>
            <w:sz w:val="24"/>
            <w:szCs w:val="24"/>
            <w:lang w:val="pt-BR"/>
          </w:rPr>
          <w:fldChar w:fldCharType="separate"/>
        </w:r>
        <w:r w:rsidRPr="00E71E88">
          <w:rPr>
            <w:rStyle w:val="Hyperlink"/>
            <w:rFonts w:asciiTheme="minorHAnsi" w:hAnsiTheme="minorHAnsi" w:cstheme="minorHAnsi"/>
            <w:sz w:val="24"/>
            <w:szCs w:val="24"/>
            <w:lang w:val="pt-BR"/>
          </w:rPr>
          <w:t>Faceted search Phim lẻ</w:t>
        </w:r>
        <w:r w:rsidRPr="002021E0">
          <w:rPr>
            <w:rFonts w:asciiTheme="minorHAnsi" w:hAnsiTheme="minorHAnsi" w:cstheme="minorHAnsi"/>
            <w:sz w:val="24"/>
            <w:szCs w:val="24"/>
            <w:lang w:val="pt-BR"/>
          </w:rPr>
          <w:fldChar w:fldCharType="end"/>
        </w:r>
      </w:ins>
    </w:p>
    <w:p w14:paraId="326DC100" w14:textId="655E811C" w:rsidR="006C315A" w:rsidRPr="006C26E1" w:rsidDel="00F67A37" w:rsidRDefault="006C315A" w:rsidP="006C315A">
      <w:pPr>
        <w:keepNext/>
        <w:rPr>
          <w:del w:id="4022" w:author="Windows User" w:date="2019-04-05T18:35:00Z"/>
          <w:rFonts w:asciiTheme="minorHAnsi" w:hAnsiTheme="minorHAnsi" w:cstheme="minorHAnsi"/>
          <w:sz w:val="24"/>
          <w:szCs w:val="24"/>
        </w:rPr>
      </w:pPr>
      <w:del w:id="4023" w:author="Windows User" w:date="2019-04-05T18:35:00Z">
        <w:r w:rsidRPr="00CC35EC" w:rsidDel="00F67A37">
          <w:rPr>
            <w:rFonts w:asciiTheme="minorHAnsi" w:hAnsiTheme="minorHAnsi" w:cstheme="minorHAnsi"/>
            <w:noProof/>
            <w:sz w:val="24"/>
            <w:szCs w:val="24"/>
          </w:rPr>
          <w:lastRenderedPageBreak/>
          <w:drawing>
            <wp:inline distT="0" distB="0" distL="0" distR="0" wp14:anchorId="2C9EEA64" wp14:editId="6792C821">
              <wp:extent cx="5257800" cy="504041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ub-TV-Show-Loc.png"/>
                      <pic:cNvPicPr/>
                    </pic:nvPicPr>
                    <pic:blipFill>
                      <a:blip r:embed="rId151">
                        <a:extLst>
                          <a:ext uri="{28A0092B-C50C-407E-A947-70E740481C1C}">
                            <a14:useLocalDpi xmlns:a14="http://schemas.microsoft.com/office/drawing/2010/main" val="0"/>
                          </a:ext>
                        </a:extLst>
                      </a:blip>
                      <a:stretch>
                        <a:fillRect/>
                      </a:stretch>
                    </pic:blipFill>
                    <pic:spPr>
                      <a:xfrm>
                        <a:off x="0" y="0"/>
                        <a:ext cx="5263830" cy="5046190"/>
                      </a:xfrm>
                      <a:prstGeom prst="rect">
                        <a:avLst/>
                      </a:prstGeom>
                    </pic:spPr>
                  </pic:pic>
                </a:graphicData>
              </a:graphic>
            </wp:inline>
          </w:drawing>
        </w:r>
        <w:bookmarkStart w:id="4024" w:name="_Toc5382273"/>
        <w:bookmarkEnd w:id="4024"/>
      </w:del>
    </w:p>
    <w:p w14:paraId="5F31C8F9" w14:textId="4CFA7968" w:rsidR="006C315A" w:rsidRPr="006C26E1" w:rsidDel="00F67A37" w:rsidRDefault="006C315A" w:rsidP="006C315A">
      <w:pPr>
        <w:pStyle w:val="Caption"/>
        <w:rPr>
          <w:del w:id="4025" w:author="Windows User" w:date="2019-04-05T18:35:00Z"/>
          <w:rFonts w:asciiTheme="minorHAnsi" w:hAnsiTheme="minorHAnsi" w:cstheme="minorHAnsi"/>
          <w:sz w:val="24"/>
          <w:szCs w:val="24"/>
          <w:lang w:val="pt-BR"/>
        </w:rPr>
      </w:pPr>
      <w:del w:id="4026" w:author="Windows User" w:date="2019-04-05T18:35:00Z">
        <w:r w:rsidRPr="006C26E1" w:rsidDel="00F67A37">
          <w:rPr>
            <w:rFonts w:asciiTheme="minorHAnsi" w:hAnsiTheme="minorHAnsi" w:cstheme="minorHAnsi"/>
            <w:sz w:val="24"/>
            <w:szCs w:val="24"/>
          </w:rPr>
          <w:delText xml:space="preserve">                                                               Figure </w:delText>
        </w:r>
        <w:r w:rsidR="007324E2" w:rsidRPr="00CC35EC" w:rsidDel="00F67A37">
          <w:rPr>
            <w:rFonts w:asciiTheme="minorHAnsi" w:hAnsiTheme="minorHAnsi" w:cstheme="minorHAnsi"/>
            <w:sz w:val="24"/>
            <w:szCs w:val="24"/>
          </w:rPr>
          <w:fldChar w:fldCharType="begin"/>
        </w:r>
        <w:r w:rsidR="007324E2" w:rsidRPr="006C26E1" w:rsidDel="00F67A37">
          <w:rPr>
            <w:rFonts w:asciiTheme="minorHAnsi" w:hAnsiTheme="minorHAnsi" w:cstheme="minorHAnsi"/>
            <w:sz w:val="24"/>
            <w:szCs w:val="24"/>
          </w:rPr>
          <w:delInstrText xml:space="preserve"> SEQ Figure \* ARABIC </w:delInstrText>
        </w:r>
        <w:r w:rsidR="007324E2" w:rsidRPr="00CC35EC" w:rsidDel="00F67A37">
          <w:rPr>
            <w:rFonts w:asciiTheme="minorHAnsi" w:hAnsiTheme="minorHAnsi" w:cstheme="minorHAnsi"/>
            <w:sz w:val="24"/>
            <w:szCs w:val="24"/>
          </w:rPr>
          <w:fldChar w:fldCharType="separate"/>
        </w:r>
        <w:r w:rsidR="00772E1D" w:rsidRPr="006C26E1" w:rsidDel="00F67A37">
          <w:rPr>
            <w:rFonts w:asciiTheme="minorHAnsi" w:hAnsiTheme="minorHAnsi" w:cstheme="minorHAnsi"/>
            <w:noProof/>
            <w:sz w:val="24"/>
            <w:szCs w:val="24"/>
          </w:rPr>
          <w:delText>31</w:delText>
        </w:r>
        <w:r w:rsidR="007324E2" w:rsidRPr="00CC35EC" w:rsidDel="00F67A37">
          <w:rPr>
            <w:rFonts w:asciiTheme="minorHAnsi" w:hAnsiTheme="minorHAnsi" w:cstheme="minorHAnsi"/>
            <w:noProof/>
            <w:sz w:val="24"/>
            <w:szCs w:val="24"/>
          </w:rPr>
          <w:fldChar w:fldCharType="end"/>
        </w:r>
        <w:r w:rsidRPr="006C26E1" w:rsidDel="00F67A37">
          <w:rPr>
            <w:rFonts w:asciiTheme="minorHAnsi" w:hAnsiTheme="minorHAnsi" w:cstheme="minorHAnsi"/>
            <w:sz w:val="24"/>
            <w:szCs w:val="24"/>
          </w:rPr>
          <w:delText xml:space="preserve"> - Trang TV show</w:delText>
        </w:r>
        <w:bookmarkStart w:id="4027" w:name="_Toc5382274"/>
        <w:bookmarkEnd w:id="4027"/>
      </w:del>
    </w:p>
    <w:p w14:paraId="4448BF9E" w14:textId="25B0DC33" w:rsidR="006C315A" w:rsidRPr="006C26E1" w:rsidDel="00F67A37" w:rsidRDefault="006C315A" w:rsidP="006C315A">
      <w:pPr>
        <w:pStyle w:val="ListParagraph"/>
        <w:numPr>
          <w:ilvl w:val="0"/>
          <w:numId w:val="29"/>
        </w:numPr>
        <w:ind w:left="720"/>
        <w:rPr>
          <w:del w:id="4028" w:author="Windows User" w:date="2019-04-05T18:35:00Z"/>
          <w:rFonts w:asciiTheme="minorHAnsi" w:hAnsiTheme="minorHAnsi" w:cstheme="minorHAnsi"/>
          <w:sz w:val="24"/>
          <w:szCs w:val="24"/>
          <w:lang w:val="pt-BR"/>
        </w:rPr>
      </w:pPr>
      <w:del w:id="4029" w:author="Windows User" w:date="2019-04-05T18:35:00Z">
        <w:r w:rsidRPr="006C26E1" w:rsidDel="00F67A37">
          <w:rPr>
            <w:rFonts w:asciiTheme="minorHAnsi" w:hAnsiTheme="minorHAnsi" w:cstheme="minorHAnsi"/>
            <w:sz w:val="24"/>
            <w:szCs w:val="24"/>
            <w:lang w:val="pt-BR"/>
          </w:rPr>
          <w:delText>Danh sách TV show hiển thị dạng grid, col = 3, row default = 5.</w:delText>
        </w:r>
        <w:bookmarkStart w:id="4030" w:name="_Toc5382275"/>
        <w:bookmarkEnd w:id="4030"/>
      </w:del>
    </w:p>
    <w:p w14:paraId="6A76C76E" w14:textId="5B3DCB18" w:rsidR="006C315A" w:rsidRPr="006C26E1" w:rsidDel="00F67A37" w:rsidRDefault="006C315A" w:rsidP="006C315A">
      <w:pPr>
        <w:pStyle w:val="ListParagraph"/>
        <w:numPr>
          <w:ilvl w:val="0"/>
          <w:numId w:val="27"/>
        </w:numPr>
        <w:rPr>
          <w:del w:id="4031" w:author="Windows User" w:date="2019-04-05T18:35:00Z"/>
          <w:rFonts w:asciiTheme="minorHAnsi" w:hAnsiTheme="minorHAnsi" w:cstheme="minorHAnsi"/>
          <w:sz w:val="24"/>
          <w:szCs w:val="24"/>
          <w:lang w:val="pt-BR"/>
        </w:rPr>
      </w:pPr>
      <w:del w:id="4032" w:author="Windows User" w:date="2019-04-05T18:35:00Z">
        <w:r w:rsidRPr="006C26E1" w:rsidDel="00F67A37">
          <w:rPr>
            <w:rFonts w:asciiTheme="minorHAnsi" w:hAnsiTheme="minorHAnsi" w:cstheme="minorHAnsi"/>
            <w:sz w:val="24"/>
            <w:szCs w:val="24"/>
            <w:lang w:val="pt-BR"/>
          </w:rPr>
          <w:delText>Ở tab phân loại theo quốc gia (1), người dùng có thể vuốt sang trái để xem thêm</w:delText>
        </w:r>
        <w:bookmarkStart w:id="4033" w:name="_Toc5382276"/>
        <w:bookmarkEnd w:id="4033"/>
      </w:del>
    </w:p>
    <w:p w14:paraId="2F7C82FE" w14:textId="6DECE445" w:rsidR="006C315A" w:rsidRPr="006C26E1" w:rsidDel="00F67A37" w:rsidRDefault="006C315A" w:rsidP="006C315A">
      <w:pPr>
        <w:pStyle w:val="ListParagraph"/>
        <w:numPr>
          <w:ilvl w:val="0"/>
          <w:numId w:val="27"/>
        </w:numPr>
        <w:rPr>
          <w:del w:id="4034" w:author="Windows User" w:date="2019-04-05T18:35:00Z"/>
          <w:rFonts w:asciiTheme="minorHAnsi" w:hAnsiTheme="minorHAnsi" w:cstheme="minorHAnsi"/>
          <w:sz w:val="24"/>
          <w:szCs w:val="24"/>
          <w:lang w:val="pt-BR"/>
        </w:rPr>
      </w:pPr>
      <w:del w:id="4035" w:author="Windows User" w:date="2019-04-05T18:35:00Z">
        <w:r w:rsidRPr="006C26E1" w:rsidDel="00F67A37">
          <w:rPr>
            <w:rFonts w:asciiTheme="minorHAnsi" w:hAnsiTheme="minorHAnsi" w:cstheme="minorHAnsi"/>
            <w:sz w:val="24"/>
            <w:szCs w:val="24"/>
            <w:lang w:val="pt-BR"/>
          </w:rPr>
          <w:delText>Nhấn Chọn lọc (2) &gt; Thanh filter thể loại (3), năm (4) sẽ hiển thị.</w:delText>
        </w:r>
        <w:bookmarkStart w:id="4036" w:name="_Toc5382277"/>
        <w:bookmarkEnd w:id="4036"/>
      </w:del>
    </w:p>
    <w:p w14:paraId="18C87105" w14:textId="56DD28EE" w:rsidR="006C315A" w:rsidRPr="00A84EF4" w:rsidDel="00F67A37" w:rsidRDefault="006C315A" w:rsidP="006C315A">
      <w:pPr>
        <w:pStyle w:val="ListParagraph"/>
        <w:numPr>
          <w:ilvl w:val="0"/>
          <w:numId w:val="27"/>
        </w:numPr>
        <w:rPr>
          <w:del w:id="4037" w:author="Windows User" w:date="2019-04-05T18:35:00Z"/>
          <w:rStyle w:val="Hyperlink"/>
          <w:rFonts w:asciiTheme="minorHAnsi" w:hAnsiTheme="minorHAnsi" w:cstheme="minorHAnsi"/>
          <w:color w:val="auto"/>
          <w:sz w:val="24"/>
          <w:szCs w:val="24"/>
          <w:u w:val="none"/>
          <w:lang w:val="pt-BR"/>
        </w:rPr>
      </w:pPr>
      <w:del w:id="4038" w:author="Windows User" w:date="2019-04-05T18:35:00Z">
        <w:r w:rsidRPr="006C26E1" w:rsidDel="00F67A37">
          <w:rPr>
            <w:rFonts w:asciiTheme="minorHAnsi" w:hAnsiTheme="minorHAnsi" w:cstheme="minorHAnsi"/>
            <w:sz w:val="24"/>
            <w:szCs w:val="24"/>
            <w:lang w:val="pt-BR"/>
          </w:rPr>
          <w:delText xml:space="preserve">Mô tả thiết kế tương tự </w:delText>
        </w:r>
        <w:r w:rsidR="00636493" w:rsidDel="00F67A37">
          <w:fldChar w:fldCharType="begin"/>
        </w:r>
        <w:r w:rsidR="00636493" w:rsidDel="00F67A37">
          <w:delInstrText xml:space="preserve"> HYPERLINK \l "_Mới_nhất" </w:delInstrText>
        </w:r>
        <w:r w:rsidR="00636493" w:rsidDel="00F67A37">
          <w:fldChar w:fldCharType="separate"/>
        </w:r>
        <w:r w:rsidRPr="006C26E1" w:rsidDel="00F67A37">
          <w:rPr>
            <w:rStyle w:val="Hyperlink"/>
            <w:rFonts w:asciiTheme="minorHAnsi" w:hAnsiTheme="minorHAnsi" w:cstheme="minorHAnsi"/>
            <w:sz w:val="24"/>
            <w:szCs w:val="24"/>
            <w:lang w:val="pt-BR"/>
          </w:rPr>
          <w:delText>Mới nhất</w:delText>
        </w:r>
        <w:r w:rsidR="00636493" w:rsidDel="00F67A37">
          <w:rPr>
            <w:rStyle w:val="Hyperlink"/>
            <w:rFonts w:asciiTheme="minorHAnsi" w:hAnsiTheme="minorHAnsi" w:cstheme="minorHAnsi"/>
            <w:sz w:val="24"/>
            <w:szCs w:val="24"/>
            <w:lang w:val="pt-BR"/>
          </w:rPr>
          <w:fldChar w:fldCharType="end"/>
        </w:r>
        <w:bookmarkStart w:id="4039" w:name="_Toc5382278"/>
        <w:bookmarkEnd w:id="4039"/>
      </w:del>
    </w:p>
    <w:p w14:paraId="49A1BF97" w14:textId="7FAB3EB1" w:rsidR="00AE0FF7" w:rsidRPr="00AC6E22" w:rsidDel="00F67A37" w:rsidRDefault="00AE0FF7" w:rsidP="00AE0FF7">
      <w:pPr>
        <w:pStyle w:val="ListParagraph"/>
        <w:numPr>
          <w:ilvl w:val="0"/>
          <w:numId w:val="27"/>
        </w:numPr>
        <w:rPr>
          <w:del w:id="4040" w:author="Windows User" w:date="2019-04-05T18:35:00Z"/>
          <w:rFonts w:asciiTheme="minorHAnsi" w:hAnsiTheme="minorHAnsi" w:cstheme="minorHAnsi"/>
          <w:sz w:val="24"/>
          <w:szCs w:val="24"/>
          <w:lang w:val="pt-BR"/>
        </w:rPr>
      </w:pPr>
      <w:del w:id="4041" w:author="Windows User" w:date="2019-04-05T18:35:00Z">
        <w:r w:rsidDel="00F67A37">
          <w:rPr>
            <w:rFonts w:asciiTheme="minorHAnsi" w:hAnsiTheme="minorHAnsi" w:cstheme="minorHAnsi"/>
            <w:sz w:val="24"/>
            <w:szCs w:val="24"/>
            <w:lang w:val="pt-BR"/>
          </w:rPr>
          <w:delText xml:space="preserve">Search xem thêm tại mục </w:delText>
        </w:r>
        <w:r w:rsidR="00636493" w:rsidDel="00F67A37">
          <w:fldChar w:fldCharType="begin"/>
        </w:r>
        <w:r w:rsidR="00636493" w:rsidDel="00F67A37">
          <w:delInstrText xml:space="preserve"> HYPERLINK \l "_SUB_SEARCH" </w:delInstrText>
        </w:r>
        <w:r w:rsidR="00636493" w:rsidDel="00F67A37">
          <w:fldChar w:fldCharType="separate"/>
        </w:r>
        <w:r w:rsidRPr="0013151C" w:rsidDel="00F67A37">
          <w:rPr>
            <w:rStyle w:val="Hyperlink"/>
            <w:rFonts w:asciiTheme="minorHAnsi" w:hAnsiTheme="minorHAnsi" w:cstheme="minorHAnsi"/>
            <w:sz w:val="24"/>
            <w:szCs w:val="24"/>
            <w:lang w:val="pt-BR"/>
          </w:rPr>
          <w:delText>SUB SEARCH</w:delText>
        </w:r>
        <w:r w:rsidR="00636493" w:rsidDel="00F67A37">
          <w:rPr>
            <w:rStyle w:val="Hyperlink"/>
            <w:rFonts w:asciiTheme="minorHAnsi" w:hAnsiTheme="minorHAnsi" w:cstheme="minorHAnsi"/>
            <w:sz w:val="24"/>
            <w:szCs w:val="24"/>
            <w:lang w:val="pt-BR"/>
          </w:rPr>
          <w:fldChar w:fldCharType="end"/>
        </w:r>
        <w:bookmarkStart w:id="4042" w:name="_Toc5382279"/>
        <w:bookmarkEnd w:id="4042"/>
      </w:del>
    </w:p>
    <w:p w14:paraId="361D385F" w14:textId="77777777" w:rsidR="006C315A" w:rsidRPr="006C26E1" w:rsidRDefault="006C315A" w:rsidP="006C315A">
      <w:pPr>
        <w:pStyle w:val="Heading3"/>
        <w:rPr>
          <w:rFonts w:asciiTheme="minorHAnsi" w:hAnsiTheme="minorHAnsi" w:cstheme="minorHAnsi"/>
          <w:sz w:val="24"/>
          <w:lang w:val="pt-BR"/>
        </w:rPr>
      </w:pPr>
      <w:bookmarkStart w:id="4043" w:name="_Toc3989540"/>
      <w:bookmarkStart w:id="4044" w:name="_Toc4169113"/>
      <w:bookmarkStart w:id="4045" w:name="_Sân_khấu"/>
      <w:bookmarkStart w:id="4046" w:name="_Toc5382280"/>
      <w:bookmarkEnd w:id="4043"/>
      <w:bookmarkEnd w:id="4044"/>
      <w:bookmarkEnd w:id="4045"/>
      <w:r w:rsidRPr="006C26E1">
        <w:rPr>
          <w:rFonts w:asciiTheme="minorHAnsi" w:hAnsiTheme="minorHAnsi" w:cstheme="minorHAnsi"/>
          <w:sz w:val="24"/>
          <w:lang w:val="pt-BR"/>
        </w:rPr>
        <w:t>Sân khấu</w:t>
      </w:r>
      <w:bookmarkEnd w:id="4046"/>
    </w:p>
    <w:p w14:paraId="06D834A0" w14:textId="77777777" w:rsidR="00F67A37" w:rsidRPr="006C26E1" w:rsidRDefault="00F67A37" w:rsidP="00F67A37">
      <w:pPr>
        <w:keepNext/>
        <w:rPr>
          <w:ins w:id="4047" w:author="Windows User" w:date="2019-04-05T18:36:00Z"/>
          <w:rFonts w:asciiTheme="minorHAnsi" w:hAnsiTheme="minorHAnsi" w:cstheme="minorHAnsi"/>
          <w:sz w:val="24"/>
          <w:szCs w:val="24"/>
        </w:rPr>
      </w:pPr>
      <w:ins w:id="4048" w:author="Windows User" w:date="2019-04-05T18:36:00Z">
        <w:r w:rsidRPr="00CC35EC">
          <w:rPr>
            <w:rFonts w:asciiTheme="minorHAnsi" w:hAnsiTheme="minorHAnsi" w:cstheme="minorHAnsi"/>
            <w:noProof/>
            <w:sz w:val="24"/>
            <w:szCs w:val="24"/>
          </w:rPr>
          <w:drawing>
            <wp:inline distT="0" distB="0" distL="0" distR="0" wp14:anchorId="79639E44" wp14:editId="7DBB9E52">
              <wp:extent cx="5734050" cy="5146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ub-san-khau-Loc.png"/>
                      <pic:cNvPicPr/>
                    </pic:nvPicPr>
                    <pic:blipFill>
                      <a:blip r:embed="rId152">
                        <a:extLst>
                          <a:ext uri="{28A0092B-C50C-407E-A947-70E740481C1C}">
                            <a14:useLocalDpi xmlns:a14="http://schemas.microsoft.com/office/drawing/2010/main" val="0"/>
                          </a:ext>
                        </a:extLst>
                      </a:blip>
                      <a:stretch>
                        <a:fillRect/>
                      </a:stretch>
                    </pic:blipFill>
                    <pic:spPr>
                      <a:xfrm>
                        <a:off x="0" y="0"/>
                        <a:ext cx="5738332" cy="5150093"/>
                      </a:xfrm>
                      <a:prstGeom prst="rect">
                        <a:avLst/>
                      </a:prstGeom>
                    </pic:spPr>
                  </pic:pic>
                </a:graphicData>
              </a:graphic>
            </wp:inline>
          </w:drawing>
        </w:r>
      </w:ins>
    </w:p>
    <w:p w14:paraId="2F678FA7" w14:textId="77777777" w:rsidR="00F67A37" w:rsidRPr="006C26E1" w:rsidRDefault="00F67A37" w:rsidP="00F67A37">
      <w:pPr>
        <w:pStyle w:val="Caption"/>
        <w:rPr>
          <w:ins w:id="4049" w:author="Windows User" w:date="2019-04-05T18:36:00Z"/>
          <w:rFonts w:asciiTheme="minorHAnsi" w:hAnsiTheme="minorHAnsi" w:cstheme="minorHAnsi"/>
          <w:sz w:val="24"/>
          <w:szCs w:val="24"/>
          <w:lang w:val="pt-BR"/>
        </w:rPr>
      </w:pPr>
      <w:ins w:id="4050" w:author="Windows User" w:date="2019-04-05T18:36:00Z">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Pr>
            <w:rFonts w:asciiTheme="minorHAnsi" w:hAnsiTheme="minorHAnsi" w:cstheme="minorHAnsi"/>
            <w:noProof/>
            <w:sz w:val="24"/>
            <w:szCs w:val="24"/>
          </w:rPr>
          <w:t>34</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Sân khấu</w:t>
        </w:r>
      </w:ins>
    </w:p>
    <w:p w14:paraId="32FED5FB" w14:textId="77777777" w:rsidR="00F67A37" w:rsidRPr="006C26E1" w:rsidRDefault="00F67A37" w:rsidP="00F67A37">
      <w:pPr>
        <w:pStyle w:val="ListParagraph"/>
        <w:numPr>
          <w:ilvl w:val="0"/>
          <w:numId w:val="29"/>
        </w:numPr>
        <w:ind w:left="720"/>
        <w:rPr>
          <w:ins w:id="4051" w:author="Windows User" w:date="2019-04-05T18:36:00Z"/>
          <w:rFonts w:asciiTheme="minorHAnsi" w:hAnsiTheme="minorHAnsi" w:cstheme="minorHAnsi"/>
          <w:sz w:val="24"/>
          <w:szCs w:val="24"/>
          <w:lang w:val="pt-BR"/>
        </w:rPr>
      </w:pPr>
      <w:ins w:id="4052" w:author="Windows User" w:date="2019-04-05T18:36:00Z">
        <w:r w:rsidRPr="006C26E1">
          <w:rPr>
            <w:rFonts w:asciiTheme="minorHAnsi" w:hAnsiTheme="minorHAnsi" w:cstheme="minorHAnsi"/>
            <w:sz w:val="24"/>
            <w:szCs w:val="24"/>
            <w:lang w:val="pt-BR"/>
          </w:rPr>
          <w:t>Danh sách TV show hiển thị dạng grid, col = 3, row default = 5.</w:t>
        </w:r>
      </w:ins>
    </w:p>
    <w:p w14:paraId="7563CFA1" w14:textId="77777777" w:rsidR="00F67A37" w:rsidRPr="006C26E1" w:rsidRDefault="00F67A37" w:rsidP="00F67A37">
      <w:pPr>
        <w:pStyle w:val="ListParagraph"/>
        <w:numPr>
          <w:ilvl w:val="0"/>
          <w:numId w:val="27"/>
        </w:numPr>
        <w:rPr>
          <w:ins w:id="4053" w:author="Windows User" w:date="2019-04-05T18:36:00Z"/>
          <w:rFonts w:asciiTheme="minorHAnsi" w:hAnsiTheme="minorHAnsi" w:cstheme="minorHAnsi"/>
          <w:sz w:val="24"/>
          <w:szCs w:val="24"/>
          <w:lang w:val="pt-BR"/>
        </w:rPr>
      </w:pPr>
      <w:ins w:id="4054" w:author="Windows User" w:date="2019-04-05T18:36:00Z">
        <w:r w:rsidRPr="006C26E1">
          <w:rPr>
            <w:rFonts w:asciiTheme="minorHAnsi" w:hAnsiTheme="minorHAnsi" w:cstheme="minorHAnsi"/>
            <w:sz w:val="24"/>
            <w:szCs w:val="24"/>
            <w:lang w:val="pt-BR"/>
          </w:rPr>
          <w:t>Ở tab phân loại theo thể loại (</w:t>
        </w:r>
        <w:r>
          <w:rPr>
            <w:rFonts w:asciiTheme="minorHAnsi" w:hAnsiTheme="minorHAnsi" w:cstheme="minorHAnsi"/>
            <w:sz w:val="24"/>
            <w:szCs w:val="24"/>
            <w:lang w:val="pt-BR"/>
          </w:rPr>
          <w:t>2</w:t>
        </w:r>
        <w:r w:rsidRPr="006C26E1">
          <w:rPr>
            <w:rFonts w:asciiTheme="minorHAnsi" w:hAnsiTheme="minorHAnsi" w:cstheme="minorHAnsi"/>
            <w:sz w:val="24"/>
            <w:szCs w:val="24"/>
            <w:lang w:val="pt-BR"/>
          </w:rPr>
          <w:t>), người dùng có thể vuốt sang trái để xem thêm</w:t>
        </w:r>
      </w:ins>
    </w:p>
    <w:p w14:paraId="11213E57" w14:textId="77777777" w:rsidR="00F67A37" w:rsidRPr="006C26E1" w:rsidRDefault="00F67A37" w:rsidP="00F67A37">
      <w:pPr>
        <w:pStyle w:val="ListParagraph"/>
        <w:numPr>
          <w:ilvl w:val="0"/>
          <w:numId w:val="27"/>
        </w:numPr>
        <w:rPr>
          <w:ins w:id="4055" w:author="Windows User" w:date="2019-04-05T18:36:00Z"/>
          <w:rFonts w:asciiTheme="minorHAnsi" w:hAnsiTheme="minorHAnsi" w:cstheme="minorHAnsi"/>
          <w:sz w:val="24"/>
          <w:szCs w:val="24"/>
          <w:lang w:val="pt-BR"/>
        </w:rPr>
      </w:pPr>
      <w:ins w:id="4056" w:author="Windows User" w:date="2019-04-05T18:36:00Z">
        <w:r w:rsidRPr="006C26E1">
          <w:rPr>
            <w:rFonts w:asciiTheme="minorHAnsi" w:hAnsiTheme="minorHAnsi" w:cstheme="minorHAnsi"/>
            <w:sz w:val="24"/>
            <w:szCs w:val="24"/>
            <w:lang w:val="pt-BR"/>
          </w:rPr>
          <w:t>Nhấn Chọn lọc (</w:t>
        </w:r>
        <w:r>
          <w:rPr>
            <w:rFonts w:asciiTheme="minorHAnsi" w:hAnsiTheme="minorHAnsi" w:cstheme="minorHAnsi"/>
            <w:sz w:val="24"/>
            <w:szCs w:val="24"/>
            <w:lang w:val="pt-BR"/>
          </w:rPr>
          <w:t>1</w:t>
        </w:r>
        <w:r w:rsidRPr="006C26E1">
          <w:rPr>
            <w:rFonts w:asciiTheme="minorHAnsi" w:hAnsiTheme="minorHAnsi" w:cstheme="minorHAnsi"/>
            <w:sz w:val="24"/>
            <w:szCs w:val="24"/>
            <w:lang w:val="pt-BR"/>
          </w:rPr>
          <w:t>)&gt; Thanh filter năm (3)</w:t>
        </w:r>
        <w:r>
          <w:rPr>
            <w:rFonts w:asciiTheme="minorHAnsi" w:hAnsiTheme="minorHAnsi" w:cstheme="minorHAnsi"/>
            <w:sz w:val="24"/>
            <w:szCs w:val="24"/>
            <w:lang w:val="pt-BR"/>
          </w:rPr>
          <w:t>, nghệ sĩ (4)</w:t>
        </w:r>
        <w:r w:rsidRPr="006C26E1">
          <w:rPr>
            <w:rFonts w:asciiTheme="minorHAnsi" w:hAnsiTheme="minorHAnsi" w:cstheme="minorHAnsi"/>
            <w:sz w:val="24"/>
            <w:szCs w:val="24"/>
            <w:lang w:val="pt-BR"/>
          </w:rPr>
          <w:t xml:space="preserve"> sẽ hiển thị.</w:t>
        </w:r>
      </w:ins>
    </w:p>
    <w:p w14:paraId="436143FB" w14:textId="77777777" w:rsidR="00F67A37" w:rsidRPr="006C26E1" w:rsidRDefault="00F67A37" w:rsidP="00F67A37">
      <w:pPr>
        <w:pStyle w:val="ListParagraph"/>
        <w:numPr>
          <w:ilvl w:val="0"/>
          <w:numId w:val="27"/>
        </w:numPr>
        <w:rPr>
          <w:ins w:id="4057" w:author="Windows User" w:date="2019-04-05T18:36:00Z"/>
          <w:rFonts w:asciiTheme="minorHAnsi" w:hAnsiTheme="minorHAnsi" w:cstheme="minorHAnsi"/>
          <w:sz w:val="24"/>
          <w:szCs w:val="24"/>
          <w:lang w:val="pt-BR"/>
        </w:rPr>
      </w:pPr>
      <w:ins w:id="4058" w:author="Windows User" w:date="2019-04-05T18:36:00Z">
        <w:r w:rsidRPr="006C26E1">
          <w:rPr>
            <w:rFonts w:asciiTheme="minorHAnsi" w:hAnsiTheme="minorHAnsi" w:cstheme="minorHAnsi"/>
            <w:sz w:val="24"/>
            <w:szCs w:val="24"/>
            <w:lang w:val="pt-BR"/>
          </w:rPr>
          <w:t xml:space="preserve">Khi nhấn chọn 1 </w:t>
        </w:r>
        <w:r>
          <w:rPr>
            <w:rFonts w:asciiTheme="minorHAnsi" w:hAnsiTheme="minorHAnsi" w:cstheme="minorHAnsi"/>
            <w:sz w:val="24"/>
            <w:szCs w:val="24"/>
            <w:lang w:val="pt-BR"/>
          </w:rPr>
          <w:t>thể loại</w:t>
        </w:r>
        <w:r w:rsidRPr="006C26E1">
          <w:rPr>
            <w:rFonts w:asciiTheme="minorHAnsi" w:hAnsiTheme="minorHAnsi" w:cstheme="minorHAnsi"/>
            <w:sz w:val="24"/>
            <w:szCs w:val="24"/>
            <w:lang w:val="pt-BR"/>
          </w:rPr>
          <w:t xml:space="preserve">, top các </w:t>
        </w:r>
        <w:r>
          <w:rPr>
            <w:rFonts w:asciiTheme="minorHAnsi" w:hAnsiTheme="minorHAnsi" w:cstheme="minorHAnsi"/>
            <w:sz w:val="24"/>
            <w:szCs w:val="24"/>
            <w:lang w:val="pt-BR"/>
          </w:rPr>
          <w:t>nghệ sĩ (4)</w:t>
        </w:r>
        <w:r w:rsidRPr="006C26E1">
          <w:rPr>
            <w:rFonts w:asciiTheme="minorHAnsi" w:hAnsiTheme="minorHAnsi" w:cstheme="minorHAnsi"/>
            <w:sz w:val="24"/>
            <w:szCs w:val="24"/>
            <w:lang w:val="pt-BR"/>
          </w:rPr>
          <w:t xml:space="preserve"> được đề xuất theo </w:t>
        </w:r>
        <w:r>
          <w:rPr>
            <w:rFonts w:asciiTheme="minorHAnsi" w:hAnsiTheme="minorHAnsi" w:cstheme="minorHAnsi"/>
            <w:sz w:val="24"/>
            <w:szCs w:val="24"/>
            <w:lang w:val="pt-BR"/>
          </w:rPr>
          <w:t>thể loại</w:t>
        </w:r>
        <w:r w:rsidRPr="006C26E1">
          <w:rPr>
            <w:rFonts w:asciiTheme="minorHAnsi" w:hAnsiTheme="minorHAnsi" w:cstheme="minorHAnsi"/>
            <w:sz w:val="24"/>
            <w:szCs w:val="24"/>
            <w:lang w:val="pt-BR"/>
          </w:rPr>
          <w:t xml:space="preserve"> đó sẽ được </w:t>
        </w:r>
        <w:r>
          <w:rPr>
            <w:rFonts w:asciiTheme="minorHAnsi" w:hAnsiTheme="minorHAnsi" w:cstheme="minorHAnsi"/>
            <w:sz w:val="24"/>
            <w:szCs w:val="24"/>
            <w:lang w:val="pt-BR"/>
          </w:rPr>
          <w:t>cập nhật</w:t>
        </w:r>
        <w:r w:rsidRPr="006C26E1">
          <w:rPr>
            <w:rFonts w:asciiTheme="minorHAnsi" w:hAnsiTheme="minorHAnsi" w:cstheme="minorHAnsi"/>
            <w:sz w:val="24"/>
            <w:szCs w:val="24"/>
            <w:lang w:val="pt-BR"/>
          </w:rPr>
          <w:t>.</w:t>
        </w:r>
      </w:ins>
    </w:p>
    <w:p w14:paraId="0579CCC1" w14:textId="77777777" w:rsidR="00F67A37" w:rsidRPr="00436F38" w:rsidRDefault="00F67A37" w:rsidP="00F67A37">
      <w:pPr>
        <w:pStyle w:val="ListParagraph"/>
        <w:numPr>
          <w:ilvl w:val="0"/>
          <w:numId w:val="27"/>
        </w:numPr>
        <w:rPr>
          <w:ins w:id="4059" w:author="Windows User" w:date="2019-04-05T18:36:00Z"/>
          <w:rStyle w:val="Hyperlink"/>
          <w:rFonts w:asciiTheme="minorHAnsi" w:hAnsiTheme="minorHAnsi" w:cstheme="minorHAnsi"/>
          <w:color w:val="auto"/>
          <w:sz w:val="24"/>
          <w:szCs w:val="24"/>
          <w:u w:val="none"/>
          <w:lang w:val="pt-BR"/>
        </w:rPr>
      </w:pPr>
      <w:ins w:id="4060" w:author="Windows User" w:date="2019-04-05T18:36:00Z">
        <w:r w:rsidRPr="006C26E1">
          <w:rPr>
            <w:rFonts w:asciiTheme="minorHAnsi" w:hAnsiTheme="minorHAnsi" w:cstheme="minorHAnsi"/>
            <w:sz w:val="24"/>
            <w:szCs w:val="24"/>
            <w:lang w:val="pt-BR"/>
          </w:rPr>
          <w:t xml:space="preserve">Mô tả thiết kế </w:t>
        </w:r>
        <w:r>
          <w:rPr>
            <w:rFonts w:asciiTheme="minorHAnsi" w:hAnsiTheme="minorHAnsi" w:cstheme="minorHAnsi"/>
            <w:sz w:val="24"/>
            <w:szCs w:val="24"/>
            <w:lang w:val="pt-BR"/>
          </w:rPr>
          <w:t xml:space="preserve">Sân khấu </w:t>
        </w:r>
        <w:r w:rsidRPr="006C26E1">
          <w:rPr>
            <w:rFonts w:asciiTheme="minorHAnsi" w:hAnsiTheme="minorHAnsi" w:cstheme="minorHAnsi"/>
            <w:sz w:val="24"/>
            <w:szCs w:val="24"/>
            <w:lang w:val="pt-BR"/>
          </w:rPr>
          <w:t xml:space="preserve">tương tự </w:t>
        </w:r>
        <w:r>
          <w:fldChar w:fldCharType="begin"/>
        </w:r>
        <w:r>
          <w:instrText xml:space="preserve"> HYPERLINK \l "_Mới_nhất" </w:instrText>
        </w:r>
        <w:r>
          <w:fldChar w:fldCharType="separate"/>
        </w:r>
        <w:r w:rsidRPr="006C26E1">
          <w:rPr>
            <w:rStyle w:val="Hyperlink"/>
            <w:rFonts w:asciiTheme="minorHAnsi" w:hAnsiTheme="minorHAnsi" w:cstheme="minorHAnsi"/>
            <w:sz w:val="24"/>
            <w:szCs w:val="24"/>
            <w:lang w:val="pt-BR"/>
          </w:rPr>
          <w:t>Mới nhất</w:t>
        </w:r>
        <w:r>
          <w:rPr>
            <w:rStyle w:val="Hyperlink"/>
            <w:rFonts w:asciiTheme="minorHAnsi" w:hAnsiTheme="minorHAnsi" w:cstheme="minorHAnsi"/>
            <w:sz w:val="24"/>
            <w:szCs w:val="24"/>
            <w:lang w:val="pt-BR"/>
          </w:rPr>
          <w:fldChar w:fldCharType="end"/>
        </w:r>
      </w:ins>
    </w:p>
    <w:p w14:paraId="2CB0B00D" w14:textId="77777777" w:rsidR="00F67A37" w:rsidRPr="002021E0" w:rsidRDefault="00F67A37" w:rsidP="00F67A37">
      <w:pPr>
        <w:pStyle w:val="ListParagraph"/>
        <w:numPr>
          <w:ilvl w:val="0"/>
          <w:numId w:val="27"/>
        </w:numPr>
        <w:rPr>
          <w:ins w:id="4061" w:author="Windows User" w:date="2019-04-05T18:36:00Z"/>
          <w:rStyle w:val="Hyperlink"/>
          <w:rFonts w:asciiTheme="minorHAnsi" w:hAnsiTheme="minorHAnsi" w:cstheme="minorHAnsi"/>
          <w:color w:val="auto"/>
          <w:sz w:val="24"/>
          <w:szCs w:val="24"/>
          <w:u w:val="none"/>
          <w:lang w:val="pt-BR"/>
        </w:rPr>
      </w:pPr>
      <w:ins w:id="4062" w:author="Windows User" w:date="2019-04-05T18:36:00Z">
        <w:r>
          <w:rPr>
            <w:rFonts w:asciiTheme="minorHAnsi" w:hAnsiTheme="minorHAnsi" w:cstheme="minorHAnsi"/>
            <w:sz w:val="24"/>
            <w:szCs w:val="24"/>
            <w:lang w:val="pt-BR"/>
          </w:rPr>
          <w:t xml:space="preserve">Search xem thêm tại mục </w:t>
        </w:r>
        <w:r>
          <w:fldChar w:fldCharType="begin"/>
        </w:r>
        <w:r>
          <w:instrText xml:space="preserve"> HYPERLINK \l "_SUB_SEARCH" </w:instrText>
        </w:r>
        <w:r>
          <w:fldChar w:fldCharType="separate"/>
        </w:r>
        <w:r w:rsidRPr="0013151C">
          <w:rPr>
            <w:rStyle w:val="Hyperlink"/>
            <w:rFonts w:asciiTheme="minorHAnsi" w:hAnsiTheme="minorHAnsi" w:cstheme="minorHAnsi"/>
            <w:sz w:val="24"/>
            <w:szCs w:val="24"/>
            <w:lang w:val="pt-BR"/>
          </w:rPr>
          <w:t>SUB SEARCH</w:t>
        </w:r>
        <w:r>
          <w:rPr>
            <w:rStyle w:val="Hyperlink"/>
            <w:rFonts w:asciiTheme="minorHAnsi" w:hAnsiTheme="minorHAnsi" w:cstheme="minorHAnsi"/>
            <w:sz w:val="24"/>
            <w:szCs w:val="24"/>
            <w:lang w:val="pt-BR"/>
          </w:rPr>
          <w:fldChar w:fldCharType="end"/>
        </w:r>
      </w:ins>
    </w:p>
    <w:p w14:paraId="115EB572" w14:textId="77777777" w:rsidR="00F67A37" w:rsidRPr="009C4E6A" w:rsidRDefault="00F67A37" w:rsidP="00F67A37">
      <w:pPr>
        <w:pStyle w:val="ListParagraph"/>
        <w:numPr>
          <w:ilvl w:val="0"/>
          <w:numId w:val="27"/>
        </w:numPr>
        <w:rPr>
          <w:ins w:id="4063" w:author="Windows User" w:date="2019-04-05T18:36:00Z"/>
          <w:rFonts w:asciiTheme="minorHAnsi" w:hAnsiTheme="minorHAnsi" w:cstheme="minorHAnsi"/>
          <w:sz w:val="24"/>
          <w:szCs w:val="24"/>
          <w:lang w:val="pt-BR"/>
        </w:rPr>
      </w:pPr>
      <w:ins w:id="4064" w:author="Windows User" w:date="2019-04-05T18:36:00Z">
        <w:r w:rsidRPr="009C4E6A">
          <w:rPr>
            <w:rFonts w:asciiTheme="minorHAnsi" w:hAnsiTheme="minorHAnsi" w:cstheme="minorHAnsi"/>
            <w:sz w:val="24"/>
            <w:szCs w:val="24"/>
            <w:lang w:val="pt-BR"/>
          </w:rPr>
          <w:t xml:space="preserve">Mô tả thiết kế của faceted search </w:t>
        </w:r>
        <w:r>
          <w:rPr>
            <w:rFonts w:asciiTheme="minorHAnsi" w:hAnsiTheme="minorHAnsi" w:cstheme="minorHAnsi"/>
            <w:sz w:val="24"/>
            <w:szCs w:val="24"/>
            <w:lang w:val="pt-BR"/>
          </w:rPr>
          <w:t>Sân khấu</w:t>
        </w:r>
        <w:r w:rsidRPr="009C4E6A">
          <w:rPr>
            <w:rFonts w:asciiTheme="minorHAnsi" w:hAnsiTheme="minorHAnsi" w:cstheme="minorHAnsi"/>
            <w:sz w:val="24"/>
            <w:szCs w:val="24"/>
            <w:lang w:val="pt-BR"/>
          </w:rPr>
          <w:t xml:space="preserve"> tương tự </w:t>
        </w:r>
        <w:r w:rsidRPr="009C4E6A">
          <w:rPr>
            <w:rFonts w:asciiTheme="minorHAnsi" w:hAnsiTheme="minorHAnsi" w:cstheme="minorHAnsi"/>
            <w:sz w:val="24"/>
            <w:szCs w:val="24"/>
            <w:lang w:val="pt-BR"/>
          </w:rPr>
          <w:fldChar w:fldCharType="begin"/>
        </w:r>
        <w:r w:rsidRPr="009C4E6A">
          <w:rPr>
            <w:rFonts w:asciiTheme="minorHAnsi" w:hAnsiTheme="minorHAnsi" w:cstheme="minorHAnsi"/>
            <w:sz w:val="24"/>
            <w:szCs w:val="24"/>
            <w:lang w:val="pt-BR"/>
          </w:rPr>
          <w:instrText xml:space="preserve"> HYPERLINK  \l "_Faceted_search_Phim_1" </w:instrText>
        </w:r>
        <w:r w:rsidRPr="009C4E6A">
          <w:rPr>
            <w:rFonts w:asciiTheme="minorHAnsi" w:hAnsiTheme="minorHAnsi" w:cstheme="minorHAnsi"/>
            <w:sz w:val="24"/>
            <w:szCs w:val="24"/>
            <w:lang w:val="pt-BR"/>
          </w:rPr>
          <w:fldChar w:fldCharType="separate"/>
        </w:r>
        <w:r w:rsidRPr="009C4E6A">
          <w:rPr>
            <w:rStyle w:val="Hyperlink"/>
            <w:rFonts w:asciiTheme="minorHAnsi" w:hAnsiTheme="minorHAnsi" w:cstheme="minorHAnsi"/>
            <w:sz w:val="24"/>
            <w:szCs w:val="24"/>
            <w:lang w:val="pt-BR"/>
          </w:rPr>
          <w:t>Faceted search Phim lẻ</w:t>
        </w:r>
        <w:r w:rsidRPr="009C4E6A">
          <w:rPr>
            <w:rFonts w:asciiTheme="minorHAnsi" w:hAnsiTheme="minorHAnsi" w:cstheme="minorHAnsi"/>
            <w:sz w:val="24"/>
            <w:szCs w:val="24"/>
            <w:lang w:val="pt-BR"/>
          </w:rPr>
          <w:fldChar w:fldCharType="end"/>
        </w:r>
      </w:ins>
    </w:p>
    <w:p w14:paraId="0A821549" w14:textId="0B461CE4" w:rsidR="006C315A" w:rsidRPr="006C26E1" w:rsidDel="00F67A37" w:rsidRDefault="006C315A" w:rsidP="006C315A">
      <w:pPr>
        <w:keepNext/>
        <w:rPr>
          <w:del w:id="4065" w:author="Windows User" w:date="2019-04-05T18:36:00Z"/>
          <w:rFonts w:asciiTheme="minorHAnsi" w:hAnsiTheme="minorHAnsi" w:cstheme="minorHAnsi"/>
          <w:sz w:val="24"/>
          <w:szCs w:val="24"/>
        </w:rPr>
      </w:pPr>
      <w:del w:id="4066" w:author="Windows User" w:date="2019-04-05T18:36:00Z">
        <w:r w:rsidRPr="00CC35EC" w:rsidDel="00F67A37">
          <w:rPr>
            <w:rFonts w:asciiTheme="minorHAnsi" w:hAnsiTheme="minorHAnsi" w:cstheme="minorHAnsi"/>
            <w:noProof/>
            <w:sz w:val="24"/>
            <w:szCs w:val="24"/>
          </w:rPr>
          <w:lastRenderedPageBreak/>
          <w:drawing>
            <wp:inline distT="0" distB="0" distL="0" distR="0" wp14:anchorId="051496F9" wp14:editId="01F0810A">
              <wp:extent cx="5019570" cy="48120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ub-san-khau-Loc.png"/>
                      <pic:cNvPicPr/>
                    </pic:nvPicPr>
                    <pic:blipFill>
                      <a:blip r:embed="rId153">
                        <a:extLst>
                          <a:ext uri="{28A0092B-C50C-407E-A947-70E740481C1C}">
                            <a14:useLocalDpi xmlns:a14="http://schemas.microsoft.com/office/drawing/2010/main" val="0"/>
                          </a:ext>
                        </a:extLst>
                      </a:blip>
                      <a:stretch>
                        <a:fillRect/>
                      </a:stretch>
                    </pic:blipFill>
                    <pic:spPr>
                      <a:xfrm>
                        <a:off x="0" y="0"/>
                        <a:ext cx="5021399" cy="4813784"/>
                      </a:xfrm>
                      <a:prstGeom prst="rect">
                        <a:avLst/>
                      </a:prstGeom>
                    </pic:spPr>
                  </pic:pic>
                </a:graphicData>
              </a:graphic>
            </wp:inline>
          </w:drawing>
        </w:r>
        <w:bookmarkStart w:id="4067" w:name="_Toc5382281"/>
        <w:bookmarkEnd w:id="4067"/>
      </w:del>
    </w:p>
    <w:p w14:paraId="7A6C7B49" w14:textId="05C6A5B6" w:rsidR="006C315A" w:rsidRPr="006C26E1" w:rsidDel="00F67A37" w:rsidRDefault="006C315A" w:rsidP="006C315A">
      <w:pPr>
        <w:pStyle w:val="Caption"/>
        <w:rPr>
          <w:del w:id="4068" w:author="Windows User" w:date="2019-04-05T18:36:00Z"/>
          <w:rFonts w:asciiTheme="minorHAnsi" w:hAnsiTheme="minorHAnsi" w:cstheme="minorHAnsi"/>
          <w:sz w:val="24"/>
          <w:szCs w:val="24"/>
          <w:lang w:val="pt-BR"/>
        </w:rPr>
      </w:pPr>
      <w:del w:id="4069" w:author="Windows User" w:date="2019-04-05T18:36:00Z">
        <w:r w:rsidRPr="006C26E1" w:rsidDel="00F67A37">
          <w:rPr>
            <w:rFonts w:asciiTheme="minorHAnsi" w:hAnsiTheme="minorHAnsi" w:cstheme="minorHAnsi"/>
            <w:sz w:val="24"/>
            <w:szCs w:val="24"/>
          </w:rPr>
          <w:delText xml:space="preserve">                                                         Figure </w:delText>
        </w:r>
        <w:r w:rsidR="007324E2" w:rsidRPr="00CC35EC" w:rsidDel="00F67A37">
          <w:rPr>
            <w:rFonts w:asciiTheme="minorHAnsi" w:hAnsiTheme="minorHAnsi" w:cstheme="minorHAnsi"/>
            <w:sz w:val="24"/>
            <w:szCs w:val="24"/>
          </w:rPr>
          <w:fldChar w:fldCharType="begin"/>
        </w:r>
        <w:r w:rsidR="007324E2" w:rsidRPr="006C26E1" w:rsidDel="00F67A37">
          <w:rPr>
            <w:rFonts w:asciiTheme="minorHAnsi" w:hAnsiTheme="minorHAnsi" w:cstheme="minorHAnsi"/>
            <w:sz w:val="24"/>
            <w:szCs w:val="24"/>
          </w:rPr>
          <w:delInstrText xml:space="preserve"> SEQ Figure \* ARABIC </w:delInstrText>
        </w:r>
        <w:r w:rsidR="007324E2" w:rsidRPr="00CC35EC" w:rsidDel="00F67A37">
          <w:rPr>
            <w:rFonts w:asciiTheme="minorHAnsi" w:hAnsiTheme="minorHAnsi" w:cstheme="minorHAnsi"/>
            <w:sz w:val="24"/>
            <w:szCs w:val="24"/>
          </w:rPr>
          <w:fldChar w:fldCharType="separate"/>
        </w:r>
        <w:r w:rsidR="00772E1D" w:rsidRPr="006C26E1" w:rsidDel="00F67A37">
          <w:rPr>
            <w:rFonts w:asciiTheme="minorHAnsi" w:hAnsiTheme="minorHAnsi" w:cstheme="minorHAnsi"/>
            <w:noProof/>
            <w:sz w:val="24"/>
            <w:szCs w:val="24"/>
          </w:rPr>
          <w:delText>32</w:delText>
        </w:r>
        <w:r w:rsidR="007324E2" w:rsidRPr="00CC35EC" w:rsidDel="00F67A37">
          <w:rPr>
            <w:rFonts w:asciiTheme="minorHAnsi" w:hAnsiTheme="minorHAnsi" w:cstheme="minorHAnsi"/>
            <w:noProof/>
            <w:sz w:val="24"/>
            <w:szCs w:val="24"/>
          </w:rPr>
          <w:fldChar w:fldCharType="end"/>
        </w:r>
        <w:r w:rsidRPr="006C26E1" w:rsidDel="00F67A37">
          <w:rPr>
            <w:rFonts w:asciiTheme="minorHAnsi" w:hAnsiTheme="minorHAnsi" w:cstheme="minorHAnsi"/>
            <w:sz w:val="24"/>
            <w:szCs w:val="24"/>
          </w:rPr>
          <w:delText xml:space="preserve"> - Trang Sân khấu</w:delText>
        </w:r>
        <w:bookmarkStart w:id="4070" w:name="_Toc5382282"/>
        <w:bookmarkEnd w:id="4070"/>
      </w:del>
    </w:p>
    <w:p w14:paraId="1F024526" w14:textId="68CA54AB" w:rsidR="006C315A" w:rsidRPr="006C26E1" w:rsidDel="00F67A37" w:rsidRDefault="006C315A" w:rsidP="006C315A">
      <w:pPr>
        <w:pStyle w:val="ListParagraph"/>
        <w:numPr>
          <w:ilvl w:val="0"/>
          <w:numId w:val="29"/>
        </w:numPr>
        <w:ind w:left="720"/>
        <w:rPr>
          <w:del w:id="4071" w:author="Windows User" w:date="2019-04-05T18:36:00Z"/>
          <w:rFonts w:asciiTheme="minorHAnsi" w:hAnsiTheme="minorHAnsi" w:cstheme="minorHAnsi"/>
          <w:sz w:val="24"/>
          <w:szCs w:val="24"/>
          <w:lang w:val="pt-BR"/>
        </w:rPr>
      </w:pPr>
      <w:del w:id="4072" w:author="Windows User" w:date="2019-04-05T18:36:00Z">
        <w:r w:rsidRPr="006C26E1" w:rsidDel="00F67A37">
          <w:rPr>
            <w:rFonts w:asciiTheme="minorHAnsi" w:hAnsiTheme="minorHAnsi" w:cstheme="minorHAnsi"/>
            <w:sz w:val="24"/>
            <w:szCs w:val="24"/>
            <w:lang w:val="pt-BR"/>
          </w:rPr>
          <w:delText>Danh sách TV show hiển thị dạng grid, col = 3, row default = 5.</w:delText>
        </w:r>
        <w:bookmarkStart w:id="4073" w:name="_Toc5382283"/>
        <w:bookmarkEnd w:id="4073"/>
      </w:del>
    </w:p>
    <w:p w14:paraId="01DFB16C" w14:textId="3C7D5EEF" w:rsidR="006C315A" w:rsidRPr="006C26E1" w:rsidDel="00F67A37" w:rsidRDefault="006C315A" w:rsidP="006C315A">
      <w:pPr>
        <w:pStyle w:val="ListParagraph"/>
        <w:numPr>
          <w:ilvl w:val="0"/>
          <w:numId w:val="27"/>
        </w:numPr>
        <w:rPr>
          <w:del w:id="4074" w:author="Windows User" w:date="2019-04-05T18:36:00Z"/>
          <w:rFonts w:asciiTheme="minorHAnsi" w:hAnsiTheme="minorHAnsi" w:cstheme="minorHAnsi"/>
          <w:sz w:val="24"/>
          <w:szCs w:val="24"/>
          <w:lang w:val="pt-BR"/>
        </w:rPr>
      </w:pPr>
      <w:del w:id="4075" w:author="Windows User" w:date="2019-04-05T18:36:00Z">
        <w:r w:rsidRPr="006C26E1" w:rsidDel="00F67A37">
          <w:rPr>
            <w:rFonts w:asciiTheme="minorHAnsi" w:hAnsiTheme="minorHAnsi" w:cstheme="minorHAnsi"/>
            <w:sz w:val="24"/>
            <w:szCs w:val="24"/>
            <w:lang w:val="pt-BR"/>
          </w:rPr>
          <w:delText>Ở tab phân loại theo thể loại (1), người dùng có thể vuốt sang trái để xem thêm</w:delText>
        </w:r>
        <w:bookmarkStart w:id="4076" w:name="_Toc5382284"/>
        <w:bookmarkEnd w:id="4076"/>
      </w:del>
    </w:p>
    <w:p w14:paraId="7430CDD5" w14:textId="5480D810" w:rsidR="006C315A" w:rsidRPr="006C26E1" w:rsidDel="00F67A37" w:rsidRDefault="006C315A" w:rsidP="006C315A">
      <w:pPr>
        <w:pStyle w:val="ListParagraph"/>
        <w:numPr>
          <w:ilvl w:val="0"/>
          <w:numId w:val="27"/>
        </w:numPr>
        <w:rPr>
          <w:del w:id="4077" w:author="Windows User" w:date="2019-04-05T18:36:00Z"/>
          <w:rFonts w:asciiTheme="minorHAnsi" w:hAnsiTheme="minorHAnsi" w:cstheme="minorHAnsi"/>
          <w:sz w:val="24"/>
          <w:szCs w:val="24"/>
          <w:lang w:val="pt-BR"/>
        </w:rPr>
      </w:pPr>
      <w:del w:id="4078" w:author="Windows User" w:date="2019-04-05T18:36:00Z">
        <w:r w:rsidRPr="006C26E1" w:rsidDel="00F67A37">
          <w:rPr>
            <w:rFonts w:asciiTheme="minorHAnsi" w:hAnsiTheme="minorHAnsi" w:cstheme="minorHAnsi"/>
            <w:sz w:val="24"/>
            <w:szCs w:val="24"/>
            <w:lang w:val="pt-BR"/>
          </w:rPr>
          <w:delText>Nhấn Chọn lọc (2)&gt; Thanh filter năm (3) sẽ hiển thị.</w:delText>
        </w:r>
        <w:bookmarkStart w:id="4079" w:name="_Toc5382285"/>
        <w:bookmarkEnd w:id="4079"/>
      </w:del>
    </w:p>
    <w:p w14:paraId="68FB7502" w14:textId="1C276BD3" w:rsidR="006C315A" w:rsidRPr="006C26E1" w:rsidDel="00F67A37" w:rsidRDefault="006C315A" w:rsidP="006C315A">
      <w:pPr>
        <w:pStyle w:val="ListParagraph"/>
        <w:numPr>
          <w:ilvl w:val="0"/>
          <w:numId w:val="27"/>
        </w:numPr>
        <w:rPr>
          <w:del w:id="4080" w:author="Windows User" w:date="2019-04-05T18:36:00Z"/>
          <w:rFonts w:asciiTheme="minorHAnsi" w:hAnsiTheme="minorHAnsi" w:cstheme="minorHAnsi"/>
          <w:sz w:val="24"/>
          <w:szCs w:val="24"/>
          <w:lang w:val="pt-BR"/>
        </w:rPr>
      </w:pPr>
      <w:del w:id="4081" w:author="Windows User" w:date="2019-04-05T18:36:00Z">
        <w:r w:rsidRPr="006C26E1" w:rsidDel="00F67A37">
          <w:rPr>
            <w:rFonts w:asciiTheme="minorHAnsi" w:hAnsiTheme="minorHAnsi" w:cstheme="minorHAnsi"/>
            <w:sz w:val="24"/>
            <w:szCs w:val="24"/>
            <w:lang w:val="pt-BR"/>
          </w:rPr>
          <w:delText>Khi người dùng chọn filter thể loại bất kỳ, thanh filter nghệ sĩ tương ứng sẽ hiển thị</w:delText>
        </w:r>
        <w:bookmarkStart w:id="4082" w:name="_Toc5382286"/>
        <w:bookmarkEnd w:id="4082"/>
      </w:del>
    </w:p>
    <w:p w14:paraId="7AD77DEE" w14:textId="097E19B6" w:rsidR="00AE0FF7" w:rsidRPr="00436F38" w:rsidDel="00F67A37" w:rsidRDefault="00AE0FF7" w:rsidP="00AE0FF7">
      <w:pPr>
        <w:pStyle w:val="ListParagraph"/>
        <w:numPr>
          <w:ilvl w:val="0"/>
          <w:numId w:val="27"/>
        </w:numPr>
        <w:rPr>
          <w:del w:id="4083" w:author="Windows User" w:date="2019-04-05T18:36:00Z"/>
          <w:rStyle w:val="Hyperlink"/>
          <w:rFonts w:asciiTheme="minorHAnsi" w:hAnsiTheme="minorHAnsi" w:cstheme="minorHAnsi"/>
          <w:color w:val="auto"/>
          <w:sz w:val="24"/>
          <w:szCs w:val="24"/>
          <w:u w:val="none"/>
          <w:lang w:val="pt-BR"/>
        </w:rPr>
      </w:pPr>
      <w:del w:id="4084" w:author="Windows User" w:date="2019-04-05T18:36:00Z">
        <w:r w:rsidRPr="006C26E1" w:rsidDel="00F67A37">
          <w:rPr>
            <w:rFonts w:asciiTheme="minorHAnsi" w:hAnsiTheme="minorHAnsi" w:cstheme="minorHAnsi"/>
            <w:sz w:val="24"/>
            <w:szCs w:val="24"/>
            <w:lang w:val="pt-BR"/>
          </w:rPr>
          <w:delText xml:space="preserve">Mô tả thiết kế tương tự </w:delText>
        </w:r>
        <w:r w:rsidR="00636493" w:rsidDel="00F67A37">
          <w:fldChar w:fldCharType="begin"/>
        </w:r>
        <w:r w:rsidR="00636493" w:rsidDel="00F67A37">
          <w:delInstrText xml:space="preserve"> HYPERLINK \l "_Mới_nhất" </w:delInstrText>
        </w:r>
        <w:r w:rsidR="00636493" w:rsidDel="00F67A37">
          <w:fldChar w:fldCharType="separate"/>
        </w:r>
        <w:r w:rsidRPr="006C26E1" w:rsidDel="00F67A37">
          <w:rPr>
            <w:rStyle w:val="Hyperlink"/>
            <w:rFonts w:asciiTheme="minorHAnsi" w:hAnsiTheme="minorHAnsi" w:cstheme="minorHAnsi"/>
            <w:sz w:val="24"/>
            <w:szCs w:val="24"/>
            <w:lang w:val="pt-BR"/>
          </w:rPr>
          <w:delText>Mới nhất</w:delText>
        </w:r>
        <w:r w:rsidR="00636493" w:rsidDel="00F67A37">
          <w:rPr>
            <w:rStyle w:val="Hyperlink"/>
            <w:rFonts w:asciiTheme="minorHAnsi" w:hAnsiTheme="minorHAnsi" w:cstheme="minorHAnsi"/>
            <w:sz w:val="24"/>
            <w:szCs w:val="24"/>
            <w:lang w:val="pt-BR"/>
          </w:rPr>
          <w:fldChar w:fldCharType="end"/>
        </w:r>
        <w:bookmarkStart w:id="4085" w:name="_Toc5382287"/>
        <w:bookmarkEnd w:id="4085"/>
      </w:del>
    </w:p>
    <w:p w14:paraId="38071BAE" w14:textId="3F5DA6E3" w:rsidR="00AE0FF7" w:rsidRPr="00AC6E22" w:rsidDel="00F67A37" w:rsidRDefault="00AE0FF7" w:rsidP="00AE0FF7">
      <w:pPr>
        <w:pStyle w:val="ListParagraph"/>
        <w:numPr>
          <w:ilvl w:val="0"/>
          <w:numId w:val="27"/>
        </w:numPr>
        <w:rPr>
          <w:del w:id="4086" w:author="Windows User" w:date="2019-04-05T18:36:00Z"/>
          <w:rFonts w:asciiTheme="minorHAnsi" w:hAnsiTheme="minorHAnsi" w:cstheme="minorHAnsi"/>
          <w:sz w:val="24"/>
          <w:szCs w:val="24"/>
          <w:lang w:val="pt-BR"/>
        </w:rPr>
      </w:pPr>
      <w:del w:id="4087" w:author="Windows User" w:date="2019-04-05T18:36:00Z">
        <w:r w:rsidDel="00F67A37">
          <w:rPr>
            <w:rFonts w:asciiTheme="minorHAnsi" w:hAnsiTheme="minorHAnsi" w:cstheme="minorHAnsi"/>
            <w:sz w:val="24"/>
            <w:szCs w:val="24"/>
            <w:lang w:val="pt-BR"/>
          </w:rPr>
          <w:delText xml:space="preserve">Search xem thêm tại mục </w:delText>
        </w:r>
        <w:r w:rsidR="00636493" w:rsidDel="00F67A37">
          <w:fldChar w:fldCharType="begin"/>
        </w:r>
        <w:r w:rsidR="00636493" w:rsidDel="00F67A37">
          <w:delInstrText xml:space="preserve"> HYPERLINK \l "_SUB_SEARCH" </w:delInstrText>
        </w:r>
        <w:r w:rsidR="00636493" w:rsidDel="00F67A37">
          <w:fldChar w:fldCharType="separate"/>
        </w:r>
        <w:r w:rsidRPr="0013151C" w:rsidDel="00F67A37">
          <w:rPr>
            <w:rStyle w:val="Hyperlink"/>
            <w:rFonts w:asciiTheme="minorHAnsi" w:hAnsiTheme="minorHAnsi" w:cstheme="minorHAnsi"/>
            <w:sz w:val="24"/>
            <w:szCs w:val="24"/>
            <w:lang w:val="pt-BR"/>
          </w:rPr>
          <w:delText>SUB SEARCH</w:delText>
        </w:r>
        <w:r w:rsidR="00636493" w:rsidDel="00F67A37">
          <w:rPr>
            <w:rStyle w:val="Hyperlink"/>
            <w:rFonts w:asciiTheme="minorHAnsi" w:hAnsiTheme="minorHAnsi" w:cstheme="minorHAnsi"/>
            <w:sz w:val="24"/>
            <w:szCs w:val="24"/>
            <w:lang w:val="pt-BR"/>
          </w:rPr>
          <w:fldChar w:fldCharType="end"/>
        </w:r>
        <w:bookmarkStart w:id="4088" w:name="_Toc5382288"/>
        <w:bookmarkEnd w:id="4088"/>
      </w:del>
    </w:p>
    <w:p w14:paraId="59F32664" w14:textId="77777777" w:rsidR="006C315A" w:rsidRPr="006C26E1" w:rsidRDefault="006C315A" w:rsidP="006C315A">
      <w:pPr>
        <w:pStyle w:val="Heading3"/>
        <w:rPr>
          <w:rFonts w:asciiTheme="minorHAnsi" w:hAnsiTheme="minorHAnsi" w:cstheme="minorHAnsi"/>
          <w:sz w:val="24"/>
          <w:lang w:val="pt-BR"/>
        </w:rPr>
      </w:pPr>
      <w:bookmarkStart w:id="4089" w:name="_Toc3989542"/>
      <w:bookmarkStart w:id="4090" w:name="_Toc4169115"/>
      <w:bookmarkStart w:id="4091" w:name="_Toc5382289"/>
      <w:bookmarkEnd w:id="4089"/>
      <w:bookmarkEnd w:id="4090"/>
      <w:r w:rsidRPr="006C26E1">
        <w:rPr>
          <w:rFonts w:asciiTheme="minorHAnsi" w:hAnsiTheme="minorHAnsi" w:cstheme="minorHAnsi"/>
          <w:sz w:val="24"/>
          <w:lang w:val="pt-BR"/>
        </w:rPr>
        <w:t>Hài kịch</w:t>
      </w:r>
      <w:bookmarkEnd w:id="4091"/>
    </w:p>
    <w:p w14:paraId="66FDCF4E"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0293010D" wp14:editId="5C9C0DD7">
            <wp:extent cx="5126876" cy="4914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ub-hai-Loc.png"/>
                    <pic:cNvPicPr/>
                  </pic:nvPicPr>
                  <pic:blipFill>
                    <a:blip r:embed="rId154">
                      <a:extLst>
                        <a:ext uri="{28A0092B-C50C-407E-A947-70E740481C1C}">
                          <a14:useLocalDpi xmlns:a14="http://schemas.microsoft.com/office/drawing/2010/main" val="0"/>
                        </a:ext>
                      </a:extLst>
                    </a:blip>
                    <a:stretch>
                      <a:fillRect/>
                    </a:stretch>
                  </pic:blipFill>
                  <pic:spPr>
                    <a:xfrm>
                      <a:off x="0" y="0"/>
                      <a:ext cx="5134244" cy="4921963"/>
                    </a:xfrm>
                    <a:prstGeom prst="rect">
                      <a:avLst/>
                    </a:prstGeom>
                  </pic:spPr>
                </pic:pic>
              </a:graphicData>
            </a:graphic>
          </wp:inline>
        </w:drawing>
      </w:r>
    </w:p>
    <w:p w14:paraId="59D7CB70" w14:textId="038959FC"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33</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Hài kịch</w:t>
      </w:r>
    </w:p>
    <w:p w14:paraId="75C34AA6" w14:textId="77777777"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Mô tả thiết kế tương tự </w:t>
      </w:r>
      <w:hyperlink w:anchor="_Sân_khấu" w:history="1">
        <w:r w:rsidRPr="006C26E1">
          <w:rPr>
            <w:rStyle w:val="Hyperlink"/>
            <w:rFonts w:asciiTheme="minorHAnsi" w:hAnsiTheme="minorHAnsi" w:cstheme="minorHAnsi"/>
            <w:sz w:val="24"/>
            <w:szCs w:val="24"/>
            <w:lang w:val="pt-BR"/>
          </w:rPr>
          <w:t>Sân khấu</w:t>
        </w:r>
      </w:hyperlink>
    </w:p>
    <w:p w14:paraId="3BEE236D" w14:textId="77777777" w:rsidR="006C315A" w:rsidRPr="006C26E1" w:rsidRDefault="006C315A" w:rsidP="006C315A">
      <w:pPr>
        <w:rPr>
          <w:rFonts w:asciiTheme="minorHAnsi" w:hAnsiTheme="minorHAnsi" w:cstheme="minorHAnsi"/>
          <w:sz w:val="24"/>
          <w:szCs w:val="24"/>
          <w:lang w:val="pt-BR"/>
        </w:rPr>
      </w:pPr>
    </w:p>
    <w:p w14:paraId="3E678269" w14:textId="77777777" w:rsidR="006C315A" w:rsidRPr="006C26E1" w:rsidRDefault="00CB013E">
      <w:pPr>
        <w:pStyle w:val="Heading2"/>
      </w:pPr>
      <w:bookmarkStart w:id="4092" w:name="_Toc5382290"/>
      <w:r w:rsidRPr="006C26E1">
        <w:t>THIẾU NHI</w:t>
      </w:r>
      <w:bookmarkEnd w:id="4092"/>
    </w:p>
    <w:p w14:paraId="1985554E" w14:textId="77777777" w:rsidR="006C315A" w:rsidRPr="006C26E1" w:rsidRDefault="006C315A" w:rsidP="006C315A">
      <w:pPr>
        <w:pStyle w:val="Heading3"/>
        <w:rPr>
          <w:rFonts w:asciiTheme="minorHAnsi" w:hAnsiTheme="minorHAnsi" w:cstheme="minorHAnsi"/>
          <w:i w:val="0"/>
          <w:sz w:val="24"/>
          <w:lang w:val="pt-BR"/>
        </w:rPr>
      </w:pPr>
      <w:bookmarkStart w:id="4093" w:name="_Toc5382291"/>
      <w:r w:rsidRPr="006C26E1">
        <w:rPr>
          <w:rFonts w:asciiTheme="minorHAnsi" w:hAnsiTheme="minorHAnsi" w:cstheme="minorHAnsi"/>
          <w:sz w:val="24"/>
          <w:lang w:val="pt-BR"/>
        </w:rPr>
        <w:t>Mainpage</w:t>
      </w:r>
      <w:bookmarkEnd w:id="4093"/>
    </w:p>
    <w:p w14:paraId="466E642F" w14:textId="77777777"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Trang chính của Thiếu nhi bao gồm: </w:t>
      </w:r>
    </w:p>
    <w:p w14:paraId="0CCC0888" w14:textId="77777777" w:rsidR="006C315A" w:rsidRPr="006C26E1" w:rsidRDefault="006C315A" w:rsidP="006C315A">
      <w:pPr>
        <w:rPr>
          <w:rFonts w:asciiTheme="minorHAnsi" w:hAnsiTheme="minorHAnsi" w:cstheme="minorHAnsi"/>
          <w:sz w:val="24"/>
          <w:szCs w:val="24"/>
          <w:lang w:val="pt-BR"/>
        </w:rPr>
      </w:pPr>
    </w:p>
    <w:p w14:paraId="4A990D24"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69CBD1D5" wp14:editId="4B3DBDAE">
            <wp:extent cx="2817416" cy="43624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hieu-Nhi-home.png"/>
                    <pic:cNvPicPr/>
                  </pic:nvPicPr>
                  <pic:blipFill>
                    <a:blip r:embed="rId155">
                      <a:extLst>
                        <a:ext uri="{28A0092B-C50C-407E-A947-70E740481C1C}">
                          <a14:useLocalDpi xmlns:a14="http://schemas.microsoft.com/office/drawing/2010/main" val="0"/>
                        </a:ext>
                      </a:extLst>
                    </a:blip>
                    <a:stretch>
                      <a:fillRect/>
                    </a:stretch>
                  </pic:blipFill>
                  <pic:spPr>
                    <a:xfrm>
                      <a:off x="0" y="0"/>
                      <a:ext cx="2823881" cy="4372461"/>
                    </a:xfrm>
                    <a:prstGeom prst="rect">
                      <a:avLst/>
                    </a:prstGeom>
                  </pic:spPr>
                </pic:pic>
              </a:graphicData>
            </a:graphic>
          </wp:inline>
        </w:drawing>
      </w:r>
    </w:p>
    <w:p w14:paraId="35F8366F" w14:textId="474DBD09" w:rsidR="006C315A" w:rsidRPr="006C26E1" w:rsidRDefault="006C315A" w:rsidP="006C315A">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34</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chính của Thiếu nhi</w:t>
      </w:r>
    </w:p>
    <w:p w14:paraId="603CC4DB" w14:textId="77777777" w:rsidR="006C315A" w:rsidRPr="006C26E1" w:rsidRDefault="006C315A" w:rsidP="006C315A">
      <w:pPr>
        <w:rPr>
          <w:rFonts w:asciiTheme="minorHAnsi" w:hAnsiTheme="minorHAnsi" w:cstheme="minorHAnsi"/>
          <w:sz w:val="24"/>
          <w:szCs w:val="24"/>
        </w:rPr>
      </w:pPr>
    </w:p>
    <w:p w14:paraId="78847FEE" w14:textId="77777777"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Search bar: xem chi tiết tại mục </w:t>
      </w:r>
      <w:hyperlink w:anchor="_GLOBAL_SEARCH" w:history="1">
        <w:r w:rsidR="00465E42" w:rsidRPr="006C26E1">
          <w:rPr>
            <w:rStyle w:val="Hyperlink"/>
            <w:rFonts w:asciiTheme="minorHAnsi" w:hAnsiTheme="minorHAnsi" w:cstheme="minorHAnsi"/>
            <w:sz w:val="24"/>
            <w:szCs w:val="24"/>
            <w:lang w:val="pt-BR"/>
          </w:rPr>
          <w:t>Tìm kiếm toàn bộ</w:t>
        </w:r>
        <w:r w:rsidRPr="006C26E1">
          <w:rPr>
            <w:rStyle w:val="Hyperlink"/>
            <w:rFonts w:asciiTheme="minorHAnsi" w:hAnsiTheme="minorHAnsi" w:cstheme="minorHAnsi"/>
            <w:sz w:val="24"/>
            <w:szCs w:val="24"/>
            <w:lang w:val="pt-BR"/>
          </w:rPr>
          <w:t xml:space="preserve"> </w:t>
        </w:r>
      </w:hyperlink>
      <w:r w:rsidRPr="006C26E1">
        <w:rPr>
          <w:rFonts w:asciiTheme="minorHAnsi" w:hAnsiTheme="minorHAnsi" w:cstheme="minorHAnsi"/>
          <w:sz w:val="24"/>
          <w:szCs w:val="24"/>
          <w:lang w:val="pt-BR"/>
        </w:rPr>
        <w:br/>
        <w:t xml:space="preserve">(2) Chọn lọc: xem chi tiết tại mục </w:t>
      </w:r>
      <w:hyperlink w:anchor="_Facted_search" w:history="1">
        <w:r w:rsidRPr="006C26E1">
          <w:rPr>
            <w:rStyle w:val="Hyperlink"/>
            <w:rFonts w:asciiTheme="minorHAnsi" w:hAnsiTheme="minorHAnsi" w:cstheme="minorHAnsi"/>
            <w:sz w:val="24"/>
            <w:szCs w:val="24"/>
            <w:lang w:val="pt-BR"/>
          </w:rPr>
          <w:t>Faceted search</w:t>
        </w:r>
      </w:hyperlink>
    </w:p>
    <w:p w14:paraId="41CD3DEA" w14:textId="6C83FFC6"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w:t>
      </w:r>
      <w:r w:rsidR="000D3A97" w:rsidRPr="006C26E1">
        <w:rPr>
          <w:rFonts w:asciiTheme="minorHAnsi" w:hAnsiTheme="minorHAnsi" w:cstheme="minorHAnsi"/>
          <w:sz w:val="24"/>
          <w:szCs w:val="24"/>
          <w:lang w:val="pt-BR"/>
        </w:rPr>
        <w:t xml:space="preserve">Header image slider </w:t>
      </w:r>
      <w:r w:rsidR="000D3A97">
        <w:rPr>
          <w:rFonts w:asciiTheme="minorHAnsi" w:hAnsiTheme="minorHAnsi" w:cstheme="minorHAnsi"/>
          <w:sz w:val="24"/>
          <w:szCs w:val="24"/>
          <w:lang w:val="pt-BR"/>
        </w:rPr>
        <w:t>bao gồm</w:t>
      </w:r>
      <w:r w:rsidR="000D3A97" w:rsidRPr="006C26E1">
        <w:rPr>
          <w:rFonts w:asciiTheme="minorHAnsi" w:hAnsiTheme="minorHAnsi" w:cstheme="minorHAnsi"/>
          <w:sz w:val="24"/>
          <w:szCs w:val="24"/>
          <w:lang w:val="pt-BR"/>
        </w:rPr>
        <w:t xml:space="preserve"> những nội dung được chọn lọc manually</w:t>
      </w:r>
      <w:r w:rsidR="000D3A97">
        <w:rPr>
          <w:rFonts w:asciiTheme="minorHAnsi" w:hAnsiTheme="minorHAnsi" w:cstheme="minorHAnsi"/>
          <w:sz w:val="24"/>
          <w:szCs w:val="24"/>
          <w:lang w:val="pt-BR"/>
        </w:rPr>
        <w:t xml:space="preserve"> từ mục T (Mô tả </w:t>
      </w:r>
      <w:r w:rsidR="000D3A97" w:rsidRPr="006C26E1">
        <w:rPr>
          <w:rFonts w:asciiTheme="minorHAnsi" w:hAnsiTheme="minorHAnsi" w:cstheme="minorHAnsi"/>
          <w:sz w:val="24"/>
          <w:szCs w:val="24"/>
          <w:lang w:val="pt-BR"/>
        </w:rPr>
        <w:t xml:space="preserve">tương tự như </w:t>
      </w:r>
      <w:hyperlink w:anchor="_Header_image_slider" w:history="1">
        <w:r w:rsidR="000D3A97" w:rsidRPr="001C4980">
          <w:rPr>
            <w:rStyle w:val="Hyperlink"/>
            <w:rFonts w:asciiTheme="minorHAnsi" w:hAnsiTheme="minorHAnsi" w:cstheme="minorHAnsi"/>
            <w:sz w:val="24"/>
            <w:szCs w:val="24"/>
            <w:lang w:val="pt-BR"/>
          </w:rPr>
          <w:t>2.5.2</w:t>
        </w:r>
      </w:hyperlink>
      <w:r w:rsidR="000D3A97">
        <w:rPr>
          <w:rFonts w:asciiTheme="minorHAnsi" w:hAnsiTheme="minorHAnsi" w:cstheme="minorHAnsi"/>
          <w:sz w:val="24"/>
          <w:szCs w:val="24"/>
          <w:lang w:val="pt-BR"/>
        </w:rPr>
        <w:t>)</w:t>
      </w:r>
    </w:p>
    <w:p w14:paraId="7A405630" w14:textId="77777777"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(4) Nhấn vào mỗi icon sẽ vào từng trang con tương ứng: Phim, Ca nhạc, Kể chuyện, Tiếng anh, Học điều hay. Người dùng có thể vuốt sang trái để xem thêm.</w:t>
      </w:r>
    </w:p>
    <w:p w14:paraId="548015DE" w14:textId="36624010" w:rsidR="006C315A" w:rsidRPr="00A84EF4" w:rsidRDefault="00A379E0" w:rsidP="00657676">
      <w:pPr>
        <w:pStyle w:val="ListParagraph"/>
        <w:numPr>
          <w:ilvl w:val="0"/>
          <w:numId w:val="49"/>
        </w:numPr>
        <w:rPr>
          <w:rFonts w:asciiTheme="minorHAnsi" w:hAnsiTheme="minorHAnsi" w:cstheme="minorHAnsi"/>
          <w:b/>
          <w:sz w:val="24"/>
          <w:szCs w:val="24"/>
          <w:lang w:val="pt-BR"/>
        </w:rPr>
      </w:pPr>
      <w:r w:rsidRPr="00A84EF4">
        <w:rPr>
          <w:rFonts w:asciiTheme="minorHAnsi" w:hAnsiTheme="minorHAnsi" w:cstheme="minorHAnsi"/>
          <w:b/>
          <w:sz w:val="24"/>
          <w:szCs w:val="24"/>
          <w:lang w:val="pt-BR"/>
        </w:rPr>
        <w:t>Mới nhất</w:t>
      </w:r>
    </w:p>
    <w:p w14:paraId="5DB293EE" w14:textId="50B34AE7" w:rsidR="00A379E0" w:rsidRDefault="00A379E0" w:rsidP="00A84EF4">
      <w:pPr>
        <w:pStyle w:val="ListParagraph"/>
        <w:rPr>
          <w:rFonts w:asciiTheme="minorHAnsi" w:hAnsiTheme="minorHAnsi" w:cstheme="minorHAnsi"/>
          <w:sz w:val="24"/>
          <w:szCs w:val="24"/>
          <w:lang w:val="pt-BR"/>
        </w:rPr>
      </w:pPr>
      <w:r>
        <w:rPr>
          <w:rFonts w:asciiTheme="minorHAnsi" w:hAnsiTheme="minorHAnsi" w:cstheme="minorHAnsi"/>
          <w:sz w:val="24"/>
          <w:szCs w:val="24"/>
          <w:lang w:val="pt-BR"/>
        </w:rPr>
        <w:t>Mục này thể hiện những nội dung và thứ tự hiển thị do back-end trả về (mới đưa lên hệ thống)</w:t>
      </w:r>
    </w:p>
    <w:p w14:paraId="5BAD3425" w14:textId="77777777" w:rsidR="006C315A" w:rsidRPr="006C26E1" w:rsidRDefault="006C315A" w:rsidP="006C315A">
      <w:pPr>
        <w:pStyle w:val="ListParagraph"/>
        <w:rPr>
          <w:rFonts w:asciiTheme="minorHAnsi" w:hAnsiTheme="minorHAnsi" w:cstheme="minorHAnsi"/>
          <w:sz w:val="24"/>
          <w:szCs w:val="24"/>
          <w:lang w:val="pt-BR"/>
        </w:rPr>
      </w:pPr>
    </w:p>
    <w:p w14:paraId="0C7D08AC"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1AA2AC3B" wp14:editId="6DB61C1D">
            <wp:extent cx="3086100" cy="3706630"/>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oinhat-Thieu-Nhi.png"/>
                    <pic:cNvPicPr/>
                  </pic:nvPicPr>
                  <pic:blipFill>
                    <a:blip r:embed="rId156">
                      <a:extLst>
                        <a:ext uri="{28A0092B-C50C-407E-A947-70E740481C1C}">
                          <a14:useLocalDpi xmlns:a14="http://schemas.microsoft.com/office/drawing/2010/main" val="0"/>
                        </a:ext>
                      </a:extLst>
                    </a:blip>
                    <a:stretch>
                      <a:fillRect/>
                    </a:stretch>
                  </pic:blipFill>
                  <pic:spPr>
                    <a:xfrm>
                      <a:off x="0" y="0"/>
                      <a:ext cx="3106380" cy="3730988"/>
                    </a:xfrm>
                    <a:prstGeom prst="rect">
                      <a:avLst/>
                    </a:prstGeom>
                  </pic:spPr>
                </pic:pic>
              </a:graphicData>
            </a:graphic>
          </wp:inline>
        </w:drawing>
      </w:r>
    </w:p>
    <w:p w14:paraId="196728B2" w14:textId="724068DF"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35</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Mới nhất của Thiếu nhi</w:t>
      </w:r>
    </w:p>
    <w:p w14:paraId="7288B562" w14:textId="35B25362" w:rsidR="00744820" w:rsidRPr="006C26E1" w:rsidRDefault="006C315A" w:rsidP="00AB4F66">
      <w:pPr>
        <w:pStyle w:val="ListParagraph"/>
        <w:numPr>
          <w:ilvl w:val="0"/>
          <w:numId w:val="51"/>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Kích thước poster </w:t>
      </w:r>
      <w:r w:rsidR="00FA2762">
        <w:rPr>
          <w:rFonts w:asciiTheme="minorHAnsi" w:hAnsiTheme="minorHAnsi" w:cstheme="minorHAnsi"/>
          <w:sz w:val="24"/>
          <w:szCs w:val="24"/>
          <w:lang w:val="pt-BR"/>
        </w:rPr>
        <w:t>nội dung</w:t>
      </w:r>
      <w:r w:rsidRPr="006C26E1">
        <w:rPr>
          <w:rFonts w:asciiTheme="minorHAnsi" w:hAnsiTheme="minorHAnsi" w:cstheme="minorHAnsi"/>
          <w:sz w:val="24"/>
          <w:szCs w:val="24"/>
          <w:lang w:val="pt-BR"/>
        </w:rPr>
        <w:t>: poster dọc, tỉ lệ 1.45</w:t>
      </w:r>
    </w:p>
    <w:p w14:paraId="0CBCEEA7" w14:textId="37580D59" w:rsidR="00B57ABF" w:rsidRPr="00A41DF4" w:rsidRDefault="006C315A">
      <w:pPr>
        <w:pStyle w:val="ListParagraph"/>
        <w:numPr>
          <w:ilvl w:val="0"/>
          <w:numId w:val="51"/>
        </w:numPr>
        <w:ind w:left="1440"/>
        <w:rPr>
          <w:rFonts w:asciiTheme="minorHAnsi" w:hAnsiTheme="minorHAnsi" w:cstheme="minorHAnsi"/>
          <w:sz w:val="24"/>
          <w:szCs w:val="24"/>
          <w:lang w:val="pt-BR"/>
        </w:rPr>
      </w:pPr>
      <w:r w:rsidRPr="00A84EF4">
        <w:rPr>
          <w:rFonts w:asciiTheme="minorHAnsi" w:hAnsiTheme="minorHAnsi" w:cstheme="minorHAnsi"/>
          <w:sz w:val="24"/>
          <w:szCs w:val="24"/>
          <w:lang w:val="pt-BR"/>
        </w:rPr>
        <w:t xml:space="preserve">Title: tên </w:t>
      </w:r>
      <w:r w:rsidR="00FA2762">
        <w:rPr>
          <w:rFonts w:asciiTheme="minorHAnsi" w:hAnsiTheme="minorHAnsi" w:cstheme="minorHAnsi"/>
          <w:sz w:val="24"/>
          <w:szCs w:val="24"/>
          <w:lang w:val="pt-BR"/>
        </w:rPr>
        <w:t>nội dung</w:t>
      </w:r>
      <w:r w:rsidRPr="00A84EF4">
        <w:rPr>
          <w:rFonts w:asciiTheme="minorHAnsi" w:hAnsiTheme="minorHAnsi" w:cstheme="minorHAnsi"/>
          <w:sz w:val="24"/>
          <w:szCs w:val="24"/>
          <w:lang w:val="pt-BR"/>
        </w:rPr>
        <w:t xml:space="preserve">. </w:t>
      </w:r>
      <w:r w:rsidR="00744820" w:rsidRPr="00A84EF4">
        <w:rPr>
          <w:rFonts w:asciiTheme="minorHAnsi" w:hAnsiTheme="minorHAnsi" w:cstheme="minorHAnsi"/>
          <w:sz w:val="24"/>
          <w:szCs w:val="24"/>
          <w:lang w:val="pt-BR"/>
        </w:rPr>
        <w:t>Sub title: tùy thuộc vào nội dung đó thuộc thể loại nào</w:t>
      </w:r>
      <w:r w:rsidR="00B57ABF">
        <w:rPr>
          <w:rFonts w:asciiTheme="minorHAnsi" w:hAnsiTheme="minorHAnsi" w:cstheme="minorHAnsi"/>
          <w:sz w:val="24"/>
          <w:szCs w:val="24"/>
          <w:lang w:val="pt-BR"/>
        </w:rPr>
        <w:t xml:space="preserve"> </w:t>
      </w:r>
      <w:r w:rsidR="00B57ABF" w:rsidRPr="00A41DF4">
        <w:rPr>
          <w:rFonts w:asciiTheme="minorHAnsi" w:hAnsiTheme="minorHAnsi" w:cstheme="minorHAnsi"/>
          <w:sz w:val="24"/>
          <w:szCs w:val="24"/>
          <w:lang w:val="pt-BR"/>
        </w:rPr>
        <w:t xml:space="preserve">(xem thêm phần liên quan </w:t>
      </w:r>
      <w:hyperlink w:anchor="_Mục_tuyển_chọn" w:history="1">
        <w:r w:rsidR="00B57ABF" w:rsidRPr="00B57ABF">
          <w:rPr>
            <w:rStyle w:val="Hyperlink"/>
            <w:rFonts w:asciiTheme="minorHAnsi" w:hAnsiTheme="minorHAnsi" w:cstheme="minorHAnsi"/>
            <w:sz w:val="24"/>
            <w:szCs w:val="24"/>
            <w:lang w:val="pt-BR"/>
          </w:rPr>
          <w:t>mục Tuyển chọn</w:t>
        </w:r>
      </w:hyperlink>
      <w:r w:rsidR="00B57ABF" w:rsidRPr="00A41DF4">
        <w:rPr>
          <w:rFonts w:asciiTheme="minorHAnsi" w:hAnsiTheme="minorHAnsi" w:cstheme="minorHAnsi"/>
          <w:sz w:val="24"/>
          <w:szCs w:val="24"/>
          <w:lang w:val="pt-BR"/>
        </w:rPr>
        <w:t>)</w:t>
      </w:r>
    </w:p>
    <w:p w14:paraId="4E9DB2B2" w14:textId="77777777" w:rsidR="006C315A" w:rsidRPr="00744820" w:rsidRDefault="006C315A">
      <w:pPr>
        <w:pStyle w:val="ListParagraph"/>
        <w:numPr>
          <w:ilvl w:val="0"/>
          <w:numId w:val="51"/>
        </w:numPr>
        <w:ind w:left="1440"/>
        <w:rPr>
          <w:rFonts w:asciiTheme="minorHAnsi" w:hAnsiTheme="minorHAnsi" w:cstheme="minorHAnsi"/>
          <w:sz w:val="24"/>
          <w:szCs w:val="24"/>
          <w:lang w:val="pt-BR"/>
        </w:rPr>
      </w:pPr>
      <w:r w:rsidRPr="00744820">
        <w:rPr>
          <w:rFonts w:asciiTheme="minorHAnsi" w:hAnsiTheme="minorHAnsi" w:cstheme="minorHAnsi"/>
          <w:sz w:val="24"/>
          <w:szCs w:val="24"/>
          <w:lang w:val="pt-BR"/>
        </w:rPr>
        <w:t>Poster hiển thị dạng grid, col = 3, row default = 2</w:t>
      </w:r>
    </w:p>
    <w:p w14:paraId="62F897AC" w14:textId="77777777" w:rsidR="006C315A" w:rsidRPr="006C26E1" w:rsidRDefault="006C315A">
      <w:pPr>
        <w:pStyle w:val="ListParagraph"/>
        <w:numPr>
          <w:ilvl w:val="0"/>
          <w:numId w:val="51"/>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7E6165B7" wp14:editId="79880DF2">
            <wp:extent cx="190500" cy="190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Mới nhất</w:t>
      </w:r>
    </w:p>
    <w:p w14:paraId="69392684" w14:textId="120E1E33" w:rsidR="00CA35AB" w:rsidRPr="006C26E1" w:rsidRDefault="006C315A" w:rsidP="00657676">
      <w:pPr>
        <w:pStyle w:val="ListParagraph"/>
        <w:numPr>
          <w:ilvl w:val="0"/>
          <w:numId w:val="51"/>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mỗi poster hoặc title sẽ vào trang chi tiết của </w:t>
      </w:r>
      <w:r w:rsidR="00FA2762">
        <w:rPr>
          <w:rFonts w:asciiTheme="minorHAnsi" w:hAnsiTheme="minorHAnsi" w:cstheme="minorHAnsi"/>
          <w:sz w:val="24"/>
          <w:szCs w:val="24"/>
          <w:lang w:val="pt-BR"/>
        </w:rPr>
        <w:t>nội dung</w:t>
      </w:r>
      <w:r w:rsidRPr="006C26E1">
        <w:rPr>
          <w:rFonts w:asciiTheme="minorHAnsi" w:hAnsiTheme="minorHAnsi" w:cstheme="minorHAnsi"/>
          <w:sz w:val="24"/>
          <w:szCs w:val="24"/>
          <w:lang w:val="pt-BR"/>
        </w:rPr>
        <w:t xml:space="preserve"> đó.</w:t>
      </w:r>
    </w:p>
    <w:p w14:paraId="6F9FC8CC" w14:textId="77777777" w:rsidR="00CA35AB" w:rsidRPr="00A84EF4" w:rsidRDefault="00CA35AB" w:rsidP="00A84EF4">
      <w:pPr>
        <w:pStyle w:val="ListParagraph"/>
        <w:numPr>
          <w:ilvl w:val="0"/>
          <w:numId w:val="51"/>
        </w:numPr>
        <w:ind w:left="1440"/>
        <w:rPr>
          <w:rFonts w:asciiTheme="minorHAnsi" w:hAnsiTheme="minorHAnsi" w:cstheme="minorHAnsi"/>
          <w:sz w:val="24"/>
          <w:szCs w:val="24"/>
          <w:lang w:val="pt-BR"/>
        </w:rPr>
      </w:pPr>
      <w:r w:rsidRPr="00A84EF4">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CA35AB">
          <w:rPr>
            <w:rStyle w:val="Hyperlink"/>
            <w:rFonts w:asciiTheme="minorHAnsi" w:hAnsiTheme="minorHAnsi" w:cstheme="minorHAnsi"/>
            <w:sz w:val="24"/>
            <w:szCs w:val="24"/>
            <w:lang w:val="pt-BR"/>
          </w:rPr>
          <w:t>mục Tuyển chọn</w:t>
        </w:r>
      </w:hyperlink>
      <w:r w:rsidRPr="00A84EF4">
        <w:rPr>
          <w:rFonts w:asciiTheme="minorHAnsi" w:hAnsiTheme="minorHAnsi" w:cstheme="minorHAnsi"/>
          <w:sz w:val="24"/>
          <w:szCs w:val="24"/>
          <w:lang w:val="pt-BR"/>
        </w:rPr>
        <w:t>)</w:t>
      </w:r>
    </w:p>
    <w:p w14:paraId="79798899" w14:textId="77777777" w:rsidR="006C315A" w:rsidRPr="006C26E1" w:rsidRDefault="006C315A" w:rsidP="00657676">
      <w:pPr>
        <w:pStyle w:val="ListParagraph"/>
        <w:numPr>
          <w:ilvl w:val="0"/>
          <w:numId w:val="49"/>
        </w:numPr>
        <w:rPr>
          <w:rFonts w:asciiTheme="minorHAnsi" w:hAnsiTheme="minorHAnsi" w:cstheme="minorHAnsi"/>
          <w:sz w:val="24"/>
          <w:szCs w:val="24"/>
          <w:lang w:val="pt-BR"/>
        </w:rPr>
      </w:pPr>
      <w:r w:rsidRPr="006C26E1">
        <w:rPr>
          <w:rFonts w:asciiTheme="minorHAnsi" w:hAnsiTheme="minorHAnsi" w:cstheme="minorHAnsi"/>
          <w:sz w:val="24"/>
          <w:szCs w:val="24"/>
          <w:lang w:val="pt-BR"/>
        </w:rPr>
        <w:t>Phim: là mục thể hiện những phim hoạt hình</w:t>
      </w:r>
    </w:p>
    <w:p w14:paraId="37A31054"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738BEF7A" wp14:editId="5A6F112E">
            <wp:extent cx="2667000" cy="43472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im-Thieu-Nhi-Home.png"/>
                    <pic:cNvPicPr/>
                  </pic:nvPicPr>
                  <pic:blipFill>
                    <a:blip r:embed="rId157">
                      <a:extLst>
                        <a:ext uri="{28A0092B-C50C-407E-A947-70E740481C1C}">
                          <a14:useLocalDpi xmlns:a14="http://schemas.microsoft.com/office/drawing/2010/main" val="0"/>
                        </a:ext>
                      </a:extLst>
                    </a:blip>
                    <a:stretch>
                      <a:fillRect/>
                    </a:stretch>
                  </pic:blipFill>
                  <pic:spPr>
                    <a:xfrm>
                      <a:off x="0" y="0"/>
                      <a:ext cx="2683737" cy="4374563"/>
                    </a:xfrm>
                    <a:prstGeom prst="rect">
                      <a:avLst/>
                    </a:prstGeom>
                  </pic:spPr>
                </pic:pic>
              </a:graphicData>
            </a:graphic>
          </wp:inline>
        </w:drawing>
      </w:r>
    </w:p>
    <w:p w14:paraId="7FD5267F" w14:textId="0A6F5210"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36</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Phim của Thiếu nhi</w:t>
      </w:r>
    </w:p>
    <w:p w14:paraId="77E4F827" w14:textId="3C91C9A7" w:rsidR="002C4046" w:rsidRPr="00AC6E22" w:rsidRDefault="00744820" w:rsidP="002C4046">
      <w:pPr>
        <w:pStyle w:val="ListParagraph"/>
        <w:numPr>
          <w:ilvl w:val="0"/>
          <w:numId w:val="16"/>
        </w:numPr>
        <w:tabs>
          <w:tab w:val="left" w:pos="0"/>
          <w:tab w:val="left" w:pos="1170"/>
          <w:tab w:val="left" w:pos="1350"/>
        </w:tabs>
        <w:ind w:left="1440"/>
        <w:rPr>
          <w:rFonts w:asciiTheme="minorHAnsi" w:hAnsiTheme="minorHAnsi" w:cstheme="minorHAnsi"/>
          <w:sz w:val="24"/>
          <w:szCs w:val="24"/>
          <w:lang w:val="pt-BR"/>
        </w:rPr>
      </w:pPr>
      <w:r>
        <w:rPr>
          <w:rFonts w:asciiTheme="minorHAnsi" w:hAnsiTheme="minorHAnsi" w:cstheme="minorHAnsi"/>
          <w:sz w:val="24"/>
          <w:szCs w:val="24"/>
          <w:lang w:val="pt-BR"/>
        </w:rPr>
        <w:t>Header image</w:t>
      </w:r>
      <w:r w:rsidR="002C4046" w:rsidRPr="00AC6E22">
        <w:rPr>
          <w:rFonts w:asciiTheme="minorHAnsi" w:hAnsiTheme="minorHAnsi" w:cstheme="minorHAnsi"/>
          <w:sz w:val="24"/>
          <w:szCs w:val="24"/>
          <w:lang w:val="pt-BR"/>
        </w:rPr>
        <w:t xml:space="preserve"> slider là khu vực để những hình ảnh phim hoạt hình nổi bật, tỷ lệ 16:9, thời gian cập nhật tùy thuộc vào team Nội dung</w:t>
      </w:r>
      <w:r w:rsidR="002C4046">
        <w:rPr>
          <w:rFonts w:asciiTheme="minorHAnsi" w:hAnsiTheme="minorHAnsi" w:cstheme="minorHAnsi"/>
          <w:sz w:val="24"/>
          <w:szCs w:val="24"/>
          <w:lang w:val="pt-BR"/>
        </w:rPr>
        <w:t xml:space="preserve"> ( Xem thêm mục 2.5.2)</w:t>
      </w:r>
    </w:p>
    <w:p w14:paraId="2610F95D" w14:textId="77777777" w:rsidR="002C4046" w:rsidRPr="00AC6E22" w:rsidRDefault="002C4046" w:rsidP="002C4046">
      <w:pPr>
        <w:pStyle w:val="ListParagraph"/>
        <w:numPr>
          <w:ilvl w:val="0"/>
          <w:numId w:val="50"/>
        </w:numPr>
        <w:tabs>
          <w:tab w:val="left" w:pos="1350"/>
        </w:tabs>
        <w:ind w:left="1530"/>
        <w:rPr>
          <w:rFonts w:asciiTheme="minorHAnsi" w:hAnsiTheme="minorHAnsi" w:cstheme="minorHAnsi"/>
          <w:sz w:val="24"/>
          <w:szCs w:val="24"/>
          <w:lang w:val="pt-BR"/>
        </w:rPr>
      </w:pPr>
      <w:r w:rsidRPr="00AC6E22">
        <w:rPr>
          <w:rFonts w:asciiTheme="minorHAnsi" w:hAnsiTheme="minorHAnsi" w:cstheme="minorHAnsi"/>
          <w:sz w:val="24"/>
          <w:szCs w:val="24"/>
          <w:lang w:val="pt-BR"/>
        </w:rPr>
        <w:t>Kích thước poster phim: poster dọc, tỉ lệ 1.45</w:t>
      </w:r>
    </w:p>
    <w:p w14:paraId="743B2EBD" w14:textId="77777777" w:rsidR="002C4046" w:rsidRPr="00AC6E22" w:rsidRDefault="002C4046" w:rsidP="002C4046">
      <w:pPr>
        <w:pStyle w:val="ListParagraph"/>
        <w:numPr>
          <w:ilvl w:val="0"/>
          <w:numId w:val="50"/>
        </w:numPr>
        <w:tabs>
          <w:tab w:val="left" w:pos="1350"/>
        </w:tabs>
        <w:ind w:left="1530"/>
        <w:rPr>
          <w:rFonts w:asciiTheme="minorHAnsi" w:hAnsiTheme="minorHAnsi" w:cstheme="minorHAnsi"/>
          <w:sz w:val="24"/>
          <w:szCs w:val="24"/>
          <w:lang w:val="pt-BR"/>
        </w:rPr>
      </w:pPr>
      <w:r w:rsidRPr="00AC6E22">
        <w:rPr>
          <w:rFonts w:asciiTheme="minorHAnsi" w:hAnsiTheme="minorHAnsi" w:cstheme="minorHAnsi"/>
          <w:sz w:val="24"/>
          <w:szCs w:val="24"/>
          <w:lang w:val="pt-BR"/>
        </w:rPr>
        <w:t>Title: tên phim. Sub title: thể loại, năm</w:t>
      </w:r>
    </w:p>
    <w:p w14:paraId="1D7CED37" w14:textId="77777777" w:rsidR="002C4046" w:rsidRPr="00AC6E22" w:rsidRDefault="002C4046" w:rsidP="002C4046">
      <w:pPr>
        <w:pStyle w:val="ListParagraph"/>
        <w:numPr>
          <w:ilvl w:val="0"/>
          <w:numId w:val="50"/>
        </w:numPr>
        <w:tabs>
          <w:tab w:val="left" w:pos="1350"/>
        </w:tabs>
        <w:ind w:left="1530"/>
        <w:rPr>
          <w:rFonts w:asciiTheme="minorHAnsi" w:hAnsiTheme="minorHAnsi" w:cstheme="minorHAnsi"/>
          <w:sz w:val="24"/>
          <w:szCs w:val="24"/>
          <w:lang w:val="pt-BR"/>
        </w:rPr>
      </w:pPr>
      <w:r w:rsidRPr="00AC6E22">
        <w:rPr>
          <w:rFonts w:asciiTheme="minorHAnsi" w:hAnsiTheme="minorHAnsi" w:cstheme="minorHAnsi"/>
          <w:sz w:val="24"/>
          <w:szCs w:val="24"/>
          <w:lang w:val="pt-BR"/>
        </w:rPr>
        <w:t>Poster hiển thị dạng grid, col = 3, row default = 2</w:t>
      </w:r>
    </w:p>
    <w:p w14:paraId="5CA527D4" w14:textId="77777777" w:rsidR="002C4046" w:rsidRPr="00AC6E22" w:rsidRDefault="002C4046" w:rsidP="002C4046">
      <w:pPr>
        <w:pStyle w:val="ListParagraph"/>
        <w:numPr>
          <w:ilvl w:val="0"/>
          <w:numId w:val="50"/>
        </w:numPr>
        <w:tabs>
          <w:tab w:val="left" w:pos="1350"/>
        </w:tabs>
        <w:ind w:left="1530"/>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Nhấn </w:t>
      </w:r>
      <w:r w:rsidRPr="006F37E1">
        <w:rPr>
          <w:rFonts w:asciiTheme="minorHAnsi" w:hAnsiTheme="minorHAnsi" w:cstheme="minorHAnsi"/>
          <w:noProof/>
          <w:sz w:val="24"/>
          <w:szCs w:val="24"/>
        </w:rPr>
        <w:drawing>
          <wp:inline distT="0" distB="0" distL="0" distR="0" wp14:anchorId="5E3F48E0" wp14:editId="3CDBA75F">
            <wp:extent cx="190500" cy="190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AC6E22">
        <w:rPr>
          <w:rFonts w:asciiTheme="minorHAnsi" w:hAnsiTheme="minorHAnsi" w:cstheme="minorHAnsi"/>
          <w:sz w:val="24"/>
          <w:szCs w:val="24"/>
          <w:lang w:val="pt-BR"/>
        </w:rPr>
        <w:t xml:space="preserve"> để vào trang Phim hoạt hình</w:t>
      </w:r>
    </w:p>
    <w:p w14:paraId="46F5C97B" w14:textId="6C535196" w:rsidR="002C4046" w:rsidRPr="00AC6E22" w:rsidRDefault="002C4046" w:rsidP="002C4046">
      <w:pPr>
        <w:pStyle w:val="ListParagraph"/>
        <w:numPr>
          <w:ilvl w:val="0"/>
          <w:numId w:val="50"/>
        </w:numPr>
        <w:tabs>
          <w:tab w:val="left" w:pos="1350"/>
        </w:tabs>
        <w:ind w:left="1530"/>
        <w:rPr>
          <w:rFonts w:asciiTheme="minorHAnsi" w:hAnsiTheme="minorHAnsi" w:cstheme="minorHAnsi"/>
          <w:sz w:val="24"/>
          <w:szCs w:val="24"/>
          <w:lang w:val="pt-BR"/>
        </w:rPr>
      </w:pPr>
      <w:r w:rsidRPr="00AC6E22">
        <w:rPr>
          <w:rFonts w:asciiTheme="minorHAnsi" w:hAnsiTheme="minorHAnsi" w:cstheme="minorHAnsi"/>
          <w:sz w:val="24"/>
          <w:szCs w:val="24"/>
          <w:lang w:val="pt-BR"/>
        </w:rPr>
        <w:t>Nhấn vào mỗi poster hoặc title sẽ vào trang chi tiết củ</w:t>
      </w:r>
      <w:r w:rsidR="00FA2762">
        <w:rPr>
          <w:rFonts w:asciiTheme="minorHAnsi" w:hAnsiTheme="minorHAnsi" w:cstheme="minorHAnsi"/>
          <w:sz w:val="24"/>
          <w:szCs w:val="24"/>
          <w:lang w:val="pt-BR"/>
        </w:rPr>
        <w:t>a nội dung</w:t>
      </w:r>
      <w:r w:rsidRPr="00AC6E22">
        <w:rPr>
          <w:rFonts w:asciiTheme="minorHAnsi" w:hAnsiTheme="minorHAnsi" w:cstheme="minorHAnsi"/>
          <w:sz w:val="24"/>
          <w:szCs w:val="24"/>
          <w:lang w:val="pt-BR"/>
        </w:rPr>
        <w:t xml:space="preserve"> đó.</w:t>
      </w:r>
    </w:p>
    <w:p w14:paraId="12510D67" w14:textId="4BA9CACE" w:rsidR="00020993" w:rsidRDefault="00020993" w:rsidP="002C4046">
      <w:pPr>
        <w:pStyle w:val="ListParagraph"/>
        <w:numPr>
          <w:ilvl w:val="0"/>
          <w:numId w:val="51"/>
        </w:numPr>
        <w:tabs>
          <w:tab w:val="left" w:pos="1350"/>
        </w:tabs>
        <w:ind w:left="1440"/>
        <w:rPr>
          <w:rFonts w:asciiTheme="minorHAnsi" w:hAnsiTheme="minorHAnsi" w:cstheme="minorHAnsi"/>
          <w:sz w:val="24"/>
          <w:szCs w:val="24"/>
          <w:lang w:val="pt-BR"/>
        </w:rPr>
      </w:pPr>
      <w:r w:rsidRPr="00436F38">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436F38">
          <w:rPr>
            <w:rStyle w:val="Hyperlink"/>
            <w:rFonts w:asciiTheme="minorHAnsi" w:hAnsiTheme="minorHAnsi" w:cstheme="minorHAnsi"/>
            <w:sz w:val="24"/>
            <w:szCs w:val="24"/>
            <w:lang w:val="pt-BR"/>
          </w:rPr>
          <w:t>mục Tuyển chọn</w:t>
        </w:r>
      </w:hyperlink>
      <w:r w:rsidRPr="00436F38">
        <w:rPr>
          <w:rFonts w:asciiTheme="minorHAnsi" w:hAnsiTheme="minorHAnsi" w:cstheme="minorHAnsi"/>
          <w:sz w:val="24"/>
          <w:szCs w:val="24"/>
          <w:lang w:val="pt-BR"/>
        </w:rPr>
        <w:t>)</w:t>
      </w:r>
    </w:p>
    <w:p w14:paraId="4BD62C5C" w14:textId="77777777" w:rsidR="002C4046" w:rsidRPr="00436F38" w:rsidRDefault="002C4046" w:rsidP="00A84EF4">
      <w:pPr>
        <w:pStyle w:val="ListParagraph"/>
        <w:tabs>
          <w:tab w:val="left" w:pos="1350"/>
        </w:tabs>
        <w:ind w:left="1440"/>
        <w:rPr>
          <w:rFonts w:asciiTheme="minorHAnsi" w:hAnsiTheme="minorHAnsi" w:cstheme="minorHAnsi"/>
          <w:sz w:val="24"/>
          <w:szCs w:val="24"/>
          <w:lang w:val="pt-BR"/>
        </w:rPr>
      </w:pPr>
    </w:p>
    <w:p w14:paraId="6893DE28" w14:textId="77777777" w:rsidR="006C315A" w:rsidRPr="006C26E1" w:rsidRDefault="006C315A" w:rsidP="00657676">
      <w:pPr>
        <w:pStyle w:val="ListParagraph"/>
        <w:numPr>
          <w:ilvl w:val="0"/>
          <w:numId w:val="49"/>
        </w:numPr>
        <w:rPr>
          <w:rFonts w:asciiTheme="minorHAnsi" w:hAnsiTheme="minorHAnsi" w:cstheme="minorHAnsi"/>
          <w:sz w:val="24"/>
          <w:szCs w:val="24"/>
          <w:lang w:val="pt-BR"/>
        </w:rPr>
      </w:pPr>
      <w:r w:rsidRPr="006C26E1">
        <w:rPr>
          <w:rFonts w:asciiTheme="minorHAnsi" w:hAnsiTheme="minorHAnsi" w:cstheme="minorHAnsi"/>
          <w:sz w:val="24"/>
          <w:szCs w:val="24"/>
          <w:lang w:val="pt-BR"/>
        </w:rPr>
        <w:t>Ca nhạc:</w:t>
      </w:r>
    </w:p>
    <w:p w14:paraId="7DC8C081" w14:textId="77777777" w:rsidR="006C315A" w:rsidRPr="006C26E1" w:rsidRDefault="006C315A" w:rsidP="006C315A">
      <w:pPr>
        <w:pStyle w:val="ListParagraph"/>
        <w:rPr>
          <w:rFonts w:asciiTheme="minorHAnsi" w:hAnsiTheme="minorHAnsi" w:cstheme="minorHAnsi"/>
          <w:sz w:val="24"/>
          <w:szCs w:val="24"/>
          <w:lang w:val="pt-BR"/>
        </w:rPr>
      </w:pPr>
    </w:p>
    <w:p w14:paraId="0477E574"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066EA321" wp14:editId="5D74E860">
            <wp:extent cx="2828925" cy="4626392"/>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nhac-Thieu-Nhi-Home.png"/>
                    <pic:cNvPicPr/>
                  </pic:nvPicPr>
                  <pic:blipFill>
                    <a:blip r:embed="rId158">
                      <a:extLst>
                        <a:ext uri="{28A0092B-C50C-407E-A947-70E740481C1C}">
                          <a14:useLocalDpi xmlns:a14="http://schemas.microsoft.com/office/drawing/2010/main" val="0"/>
                        </a:ext>
                      </a:extLst>
                    </a:blip>
                    <a:stretch>
                      <a:fillRect/>
                    </a:stretch>
                  </pic:blipFill>
                  <pic:spPr>
                    <a:xfrm>
                      <a:off x="0" y="0"/>
                      <a:ext cx="2842206" cy="4648111"/>
                    </a:xfrm>
                    <a:prstGeom prst="rect">
                      <a:avLst/>
                    </a:prstGeom>
                  </pic:spPr>
                </pic:pic>
              </a:graphicData>
            </a:graphic>
          </wp:inline>
        </w:drawing>
      </w:r>
    </w:p>
    <w:p w14:paraId="680F631F" w14:textId="66752A93"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37</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Ca nhạc của Thiếu nhi</w:t>
      </w:r>
    </w:p>
    <w:p w14:paraId="3165DD66" w14:textId="7E0BBABE" w:rsidR="00FA2762" w:rsidRPr="00AC6E22" w:rsidRDefault="00FA2762" w:rsidP="00A84EF4">
      <w:pPr>
        <w:pStyle w:val="ListParagraph"/>
        <w:numPr>
          <w:ilvl w:val="0"/>
          <w:numId w:val="16"/>
        </w:numPr>
        <w:tabs>
          <w:tab w:val="left" w:pos="0"/>
          <w:tab w:val="left" w:pos="1170"/>
          <w:tab w:val="left" w:pos="1350"/>
          <w:tab w:val="left" w:pos="1440"/>
        </w:tabs>
        <w:ind w:left="1440"/>
        <w:rPr>
          <w:rFonts w:asciiTheme="minorHAnsi" w:hAnsiTheme="minorHAnsi" w:cstheme="minorHAnsi"/>
          <w:sz w:val="24"/>
          <w:szCs w:val="24"/>
          <w:lang w:val="pt-BR"/>
        </w:rPr>
      </w:pPr>
      <w:r>
        <w:rPr>
          <w:rFonts w:asciiTheme="minorHAnsi" w:hAnsiTheme="minorHAnsi" w:cstheme="minorHAnsi"/>
          <w:sz w:val="24"/>
          <w:szCs w:val="24"/>
          <w:lang w:val="pt-BR"/>
        </w:rPr>
        <w:t xml:space="preserve">  Header image</w:t>
      </w:r>
      <w:r w:rsidRPr="00AC6E22">
        <w:rPr>
          <w:rFonts w:asciiTheme="minorHAnsi" w:hAnsiTheme="minorHAnsi" w:cstheme="minorHAnsi"/>
          <w:sz w:val="24"/>
          <w:szCs w:val="24"/>
          <w:lang w:val="pt-BR"/>
        </w:rPr>
        <w:t xml:space="preserve"> slider là khu vực để những hình </w:t>
      </w:r>
      <w:r>
        <w:rPr>
          <w:rFonts w:asciiTheme="minorHAnsi" w:hAnsiTheme="minorHAnsi" w:cstheme="minorHAnsi"/>
          <w:sz w:val="24"/>
          <w:szCs w:val="24"/>
          <w:lang w:val="pt-BR"/>
        </w:rPr>
        <w:t>thuộc chuyên mục ca nhạc nổi bật</w:t>
      </w:r>
      <w:r w:rsidRPr="00AC6E22">
        <w:rPr>
          <w:rFonts w:asciiTheme="minorHAnsi" w:hAnsiTheme="minorHAnsi" w:cstheme="minorHAnsi"/>
          <w:sz w:val="24"/>
          <w:szCs w:val="24"/>
          <w:lang w:val="pt-BR"/>
        </w:rPr>
        <w:t>, tỷ lệ 16:9, thời gian cập nhật tùy thuộc vào team Nội dung</w:t>
      </w:r>
      <w:r>
        <w:rPr>
          <w:rFonts w:asciiTheme="minorHAnsi" w:hAnsiTheme="minorHAnsi" w:cstheme="minorHAnsi"/>
          <w:sz w:val="24"/>
          <w:szCs w:val="24"/>
          <w:lang w:val="pt-BR"/>
        </w:rPr>
        <w:t xml:space="preserve"> ( Xem thêm mục 2.5.2)</w:t>
      </w:r>
    </w:p>
    <w:p w14:paraId="7D793F5F" w14:textId="77777777" w:rsidR="006C315A" w:rsidRPr="006C26E1" w:rsidRDefault="006C315A" w:rsidP="006C315A">
      <w:pPr>
        <w:pStyle w:val="ListParagraph"/>
        <w:numPr>
          <w:ilvl w:val="0"/>
          <w:numId w:val="16"/>
        </w:numPr>
        <w:tabs>
          <w:tab w:val="left" w:pos="0"/>
          <w:tab w:val="left" w:pos="1170"/>
          <w:tab w:val="left" w:pos="1440"/>
        </w:tabs>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Poster ca nhạc hiển thị dạng grid, col = 3, row default = 2.</w:t>
      </w:r>
    </w:p>
    <w:p w14:paraId="71508545" w14:textId="77777777" w:rsidR="006C315A" w:rsidRPr="006C26E1" w:rsidRDefault="006C315A" w:rsidP="006C315A">
      <w:pPr>
        <w:pStyle w:val="ListParagraph"/>
        <w:numPr>
          <w:ilvl w:val="0"/>
          <w:numId w:val="19"/>
        </w:numPr>
        <w:tabs>
          <w:tab w:val="left" w:pos="1080"/>
          <w:tab w:val="left" w:pos="1440"/>
        </w:tabs>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sử dụng poster dọc, tỉ lệ 1.45.</w:t>
      </w:r>
    </w:p>
    <w:p w14:paraId="2901511F" w14:textId="6C6CD017" w:rsidR="006C315A" w:rsidRPr="006C26E1" w:rsidRDefault="006C315A" w:rsidP="006C315A">
      <w:pPr>
        <w:pStyle w:val="ListParagraph"/>
        <w:numPr>
          <w:ilvl w:val="0"/>
          <w:numId w:val="19"/>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w:t>
      </w:r>
      <w:r w:rsidR="00FA2762">
        <w:rPr>
          <w:rFonts w:asciiTheme="minorHAnsi" w:hAnsiTheme="minorHAnsi" w:cstheme="minorHAnsi"/>
          <w:sz w:val="24"/>
          <w:szCs w:val="24"/>
          <w:lang w:val="pt-BR"/>
        </w:rPr>
        <w:t>nội dung</w:t>
      </w:r>
      <w:r w:rsidRPr="006C26E1">
        <w:rPr>
          <w:rFonts w:asciiTheme="minorHAnsi" w:hAnsiTheme="minorHAnsi" w:cstheme="minorHAnsi"/>
          <w:sz w:val="24"/>
          <w:szCs w:val="24"/>
          <w:lang w:val="pt-BR"/>
        </w:rPr>
        <w:t xml:space="preserve">. Sub title: </w:t>
      </w:r>
      <w:r w:rsidR="007038ED" w:rsidRPr="006C26E1">
        <w:rPr>
          <w:rFonts w:asciiTheme="minorHAnsi" w:hAnsiTheme="minorHAnsi" w:cstheme="minorHAnsi"/>
          <w:sz w:val="24"/>
          <w:szCs w:val="24"/>
          <w:lang w:val="pt-BR"/>
        </w:rPr>
        <w:t>quốc gia</w:t>
      </w:r>
      <w:r w:rsidRPr="006C26E1">
        <w:rPr>
          <w:rFonts w:asciiTheme="minorHAnsi" w:hAnsiTheme="minorHAnsi" w:cstheme="minorHAnsi"/>
          <w:sz w:val="24"/>
          <w:szCs w:val="24"/>
          <w:lang w:val="pt-BR"/>
        </w:rPr>
        <w:t>, năm</w:t>
      </w:r>
    </w:p>
    <w:p w14:paraId="24F73F74" w14:textId="77777777" w:rsidR="006C315A" w:rsidRPr="006C26E1" w:rsidRDefault="006C315A">
      <w:pPr>
        <w:pStyle w:val="ListParagraph"/>
        <w:numPr>
          <w:ilvl w:val="0"/>
          <w:numId w:val="19"/>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69039E56" wp14:editId="4ADE45EC">
            <wp:extent cx="190500" cy="190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Ca nhạc. </w:t>
      </w:r>
    </w:p>
    <w:p w14:paraId="118119E4" w14:textId="04A2E0C2" w:rsidR="00020993" w:rsidRDefault="006C315A" w:rsidP="00A84EF4">
      <w:pPr>
        <w:pStyle w:val="ListParagraph"/>
        <w:numPr>
          <w:ilvl w:val="0"/>
          <w:numId w:val="20"/>
        </w:numPr>
        <w:tabs>
          <w:tab w:val="left" w:pos="1170"/>
        </w:tabs>
        <w:ind w:firstLine="9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mỗi video hoặc title sẽ vào trang chi tiết của </w:t>
      </w:r>
      <w:r w:rsidR="00FA2762">
        <w:rPr>
          <w:rFonts w:asciiTheme="minorHAnsi" w:hAnsiTheme="minorHAnsi" w:cstheme="minorHAnsi"/>
          <w:sz w:val="24"/>
          <w:szCs w:val="24"/>
          <w:lang w:val="pt-BR"/>
        </w:rPr>
        <w:t>nội dung</w:t>
      </w:r>
      <w:r w:rsidRPr="006C26E1">
        <w:rPr>
          <w:rFonts w:asciiTheme="minorHAnsi" w:hAnsiTheme="minorHAnsi" w:cstheme="minorHAnsi"/>
          <w:sz w:val="24"/>
          <w:szCs w:val="24"/>
          <w:lang w:val="pt-BR"/>
        </w:rPr>
        <w:t xml:space="preserve"> đó.</w:t>
      </w:r>
    </w:p>
    <w:p w14:paraId="2FAB7177" w14:textId="279DCC6F" w:rsidR="006C315A" w:rsidRDefault="00020993" w:rsidP="00A84EF4">
      <w:pPr>
        <w:pStyle w:val="ListParagraph"/>
        <w:numPr>
          <w:ilvl w:val="0"/>
          <w:numId w:val="20"/>
        </w:numPr>
        <w:tabs>
          <w:tab w:val="left" w:pos="1170"/>
          <w:tab w:val="left" w:pos="1440"/>
        </w:tabs>
        <w:ind w:left="1440"/>
        <w:rPr>
          <w:rFonts w:asciiTheme="minorHAnsi" w:hAnsiTheme="minorHAnsi" w:cstheme="minorHAnsi"/>
          <w:sz w:val="24"/>
          <w:szCs w:val="24"/>
          <w:lang w:val="pt-BR"/>
        </w:rPr>
      </w:pPr>
      <w:r w:rsidRPr="00A84EF4">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A84EF4">
          <w:rPr>
            <w:rStyle w:val="Hyperlink"/>
            <w:rFonts w:asciiTheme="minorHAnsi" w:hAnsiTheme="minorHAnsi" w:cstheme="minorHAnsi"/>
            <w:sz w:val="24"/>
            <w:szCs w:val="24"/>
          </w:rPr>
          <w:t>mục Tuyển chọn</w:t>
        </w:r>
      </w:hyperlink>
      <w:r w:rsidRPr="00A84EF4">
        <w:rPr>
          <w:rFonts w:asciiTheme="minorHAnsi" w:hAnsiTheme="minorHAnsi" w:cstheme="minorHAnsi"/>
          <w:sz w:val="24"/>
          <w:szCs w:val="24"/>
          <w:lang w:val="pt-BR"/>
        </w:rPr>
        <w:t>)</w:t>
      </w:r>
      <w:r w:rsidR="006C315A" w:rsidRPr="00A84EF4">
        <w:rPr>
          <w:rFonts w:asciiTheme="minorHAnsi" w:hAnsiTheme="minorHAnsi" w:cstheme="minorHAnsi"/>
          <w:sz w:val="24"/>
          <w:szCs w:val="24"/>
          <w:lang w:val="pt-BR"/>
        </w:rPr>
        <w:t>.</w:t>
      </w:r>
    </w:p>
    <w:p w14:paraId="4171B1D9" w14:textId="77777777" w:rsidR="00FA2762" w:rsidRPr="00A84EF4" w:rsidRDefault="00FA2762" w:rsidP="00A84EF4">
      <w:pPr>
        <w:pStyle w:val="ListParagraph"/>
        <w:tabs>
          <w:tab w:val="left" w:pos="1170"/>
          <w:tab w:val="left" w:pos="1440"/>
        </w:tabs>
        <w:ind w:left="1440"/>
        <w:rPr>
          <w:rFonts w:asciiTheme="minorHAnsi" w:hAnsiTheme="minorHAnsi" w:cstheme="minorHAnsi"/>
          <w:sz w:val="24"/>
          <w:szCs w:val="24"/>
          <w:lang w:val="pt-BR"/>
        </w:rPr>
      </w:pPr>
    </w:p>
    <w:p w14:paraId="3FD9042A" w14:textId="51F2264D" w:rsidR="006C315A" w:rsidRPr="006C26E1" w:rsidRDefault="006C315A" w:rsidP="00A84EF4">
      <w:pPr>
        <w:pStyle w:val="ListParagraph"/>
        <w:numPr>
          <w:ilvl w:val="0"/>
          <w:numId w:val="49"/>
        </w:numPr>
        <w:rPr>
          <w:rFonts w:asciiTheme="minorHAnsi" w:hAnsiTheme="minorHAnsi" w:cstheme="minorHAnsi"/>
          <w:sz w:val="24"/>
          <w:szCs w:val="24"/>
          <w:lang w:val="pt-BR"/>
        </w:rPr>
      </w:pPr>
      <w:r w:rsidRPr="00FA2762">
        <w:rPr>
          <w:rFonts w:asciiTheme="minorHAnsi" w:hAnsiTheme="minorHAnsi" w:cstheme="minorHAnsi"/>
          <w:sz w:val="24"/>
          <w:szCs w:val="24"/>
          <w:lang w:val="pt-BR"/>
        </w:rPr>
        <w:t xml:space="preserve">Kể chuyện: </w:t>
      </w:r>
      <w:r w:rsidR="00FA2762" w:rsidRPr="00FA2762">
        <w:rPr>
          <w:rFonts w:asciiTheme="minorHAnsi" w:hAnsiTheme="minorHAnsi" w:cstheme="minorHAnsi"/>
          <w:sz w:val="24"/>
          <w:szCs w:val="24"/>
          <w:lang w:val="pt-BR"/>
        </w:rPr>
        <w:t xml:space="preserve">mục này thể hiện những nội dung và thứ tự hiển thị do back-end trả về </w:t>
      </w:r>
    </w:p>
    <w:p w14:paraId="052D4810"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4C2D522A" wp14:editId="01B5F086">
            <wp:extent cx="3305175" cy="3943171"/>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kechuyen-Thieu-Nhi-Home.png"/>
                    <pic:cNvPicPr/>
                  </pic:nvPicPr>
                  <pic:blipFill>
                    <a:blip r:embed="rId159">
                      <a:extLst>
                        <a:ext uri="{28A0092B-C50C-407E-A947-70E740481C1C}">
                          <a14:useLocalDpi xmlns:a14="http://schemas.microsoft.com/office/drawing/2010/main" val="0"/>
                        </a:ext>
                      </a:extLst>
                    </a:blip>
                    <a:stretch>
                      <a:fillRect/>
                    </a:stretch>
                  </pic:blipFill>
                  <pic:spPr>
                    <a:xfrm>
                      <a:off x="0" y="0"/>
                      <a:ext cx="3308708" cy="3947386"/>
                    </a:xfrm>
                    <a:prstGeom prst="rect">
                      <a:avLst/>
                    </a:prstGeom>
                  </pic:spPr>
                </pic:pic>
              </a:graphicData>
            </a:graphic>
          </wp:inline>
        </w:drawing>
      </w:r>
    </w:p>
    <w:p w14:paraId="6AD38938" w14:textId="51B42F43"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38</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Kể chuyện của Thiếu nhi</w:t>
      </w:r>
    </w:p>
    <w:p w14:paraId="0AD7BB3F" w14:textId="77777777" w:rsidR="006C315A" w:rsidRPr="006C26E1" w:rsidRDefault="006C315A" w:rsidP="00657676">
      <w:pPr>
        <w:pStyle w:val="ListParagraph"/>
        <w:numPr>
          <w:ilvl w:val="0"/>
          <w:numId w:val="52"/>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phim: poster dọc, tỉ lệ 1.45</w:t>
      </w:r>
    </w:p>
    <w:p w14:paraId="0016998C" w14:textId="216901BD" w:rsidR="006C315A" w:rsidRPr="006C26E1" w:rsidRDefault="006C315A" w:rsidP="00657676">
      <w:pPr>
        <w:pStyle w:val="ListParagraph"/>
        <w:numPr>
          <w:ilvl w:val="0"/>
          <w:numId w:val="52"/>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phim. Sub title: </w:t>
      </w:r>
      <w:r w:rsidR="0069501F" w:rsidRPr="006C26E1">
        <w:rPr>
          <w:rFonts w:asciiTheme="minorHAnsi" w:hAnsiTheme="minorHAnsi" w:cstheme="minorHAnsi"/>
          <w:sz w:val="24"/>
          <w:szCs w:val="24"/>
          <w:lang w:val="pt-BR"/>
        </w:rPr>
        <w:t>quốc gia</w:t>
      </w:r>
      <w:r w:rsidRPr="006C26E1">
        <w:rPr>
          <w:rFonts w:asciiTheme="minorHAnsi" w:hAnsiTheme="minorHAnsi" w:cstheme="minorHAnsi"/>
          <w:sz w:val="24"/>
          <w:szCs w:val="24"/>
          <w:lang w:val="pt-BR"/>
        </w:rPr>
        <w:t>, năm</w:t>
      </w:r>
    </w:p>
    <w:p w14:paraId="5FFC6522" w14:textId="77777777" w:rsidR="006C315A" w:rsidRPr="006C26E1" w:rsidRDefault="006C315A" w:rsidP="00657676">
      <w:pPr>
        <w:pStyle w:val="ListParagraph"/>
        <w:numPr>
          <w:ilvl w:val="0"/>
          <w:numId w:val="52"/>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Poster kể chuyện hiển thị dạng grid, col = 3, row default = 2</w:t>
      </w:r>
    </w:p>
    <w:p w14:paraId="559FBF5D" w14:textId="77777777" w:rsidR="006C315A" w:rsidRPr="006C26E1" w:rsidRDefault="006C315A">
      <w:pPr>
        <w:pStyle w:val="ListParagraph"/>
        <w:numPr>
          <w:ilvl w:val="0"/>
          <w:numId w:val="52"/>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3BD9014C" wp14:editId="0F13986E">
            <wp:extent cx="190500" cy="19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Phim hoạt hình</w:t>
      </w:r>
    </w:p>
    <w:p w14:paraId="7F739AB5" w14:textId="77777777" w:rsidR="006C315A" w:rsidRPr="006C26E1" w:rsidRDefault="006C315A" w:rsidP="00657676">
      <w:pPr>
        <w:pStyle w:val="ListParagraph"/>
        <w:numPr>
          <w:ilvl w:val="0"/>
          <w:numId w:val="52"/>
        </w:numPr>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6A421E7D" w14:textId="3C77AFA3" w:rsidR="003213B6" w:rsidRDefault="003213B6" w:rsidP="003213B6">
      <w:pPr>
        <w:pStyle w:val="ListParagraph"/>
        <w:numPr>
          <w:ilvl w:val="0"/>
          <w:numId w:val="51"/>
        </w:numPr>
        <w:ind w:left="1440"/>
        <w:rPr>
          <w:rFonts w:asciiTheme="minorHAnsi" w:hAnsiTheme="minorHAnsi" w:cstheme="minorHAnsi"/>
          <w:sz w:val="24"/>
          <w:szCs w:val="24"/>
          <w:lang w:val="pt-BR"/>
        </w:rPr>
      </w:pPr>
      <w:r w:rsidRPr="00436F38">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436F38">
          <w:rPr>
            <w:rStyle w:val="Hyperlink"/>
            <w:rFonts w:asciiTheme="minorHAnsi" w:hAnsiTheme="minorHAnsi" w:cstheme="minorHAnsi"/>
            <w:sz w:val="24"/>
            <w:szCs w:val="24"/>
            <w:lang w:val="pt-BR"/>
          </w:rPr>
          <w:t>mục Tuyển chọn</w:t>
        </w:r>
      </w:hyperlink>
      <w:r w:rsidRPr="00436F38">
        <w:rPr>
          <w:rFonts w:asciiTheme="minorHAnsi" w:hAnsiTheme="minorHAnsi" w:cstheme="minorHAnsi"/>
          <w:sz w:val="24"/>
          <w:szCs w:val="24"/>
          <w:lang w:val="pt-BR"/>
        </w:rPr>
        <w:t>)</w:t>
      </w:r>
    </w:p>
    <w:p w14:paraId="5699DCD3" w14:textId="77777777" w:rsidR="00FA2762" w:rsidRPr="00436F38" w:rsidRDefault="00FA2762" w:rsidP="00A84EF4">
      <w:pPr>
        <w:pStyle w:val="ListParagraph"/>
        <w:ind w:left="1440"/>
        <w:rPr>
          <w:rFonts w:asciiTheme="minorHAnsi" w:hAnsiTheme="minorHAnsi" w:cstheme="minorHAnsi"/>
          <w:sz w:val="24"/>
          <w:szCs w:val="24"/>
          <w:lang w:val="pt-BR"/>
        </w:rPr>
      </w:pPr>
    </w:p>
    <w:p w14:paraId="7485A103" w14:textId="7E07CCA7" w:rsidR="006C315A" w:rsidRPr="006C26E1" w:rsidRDefault="006C315A" w:rsidP="00FA2762">
      <w:pPr>
        <w:pStyle w:val="ListParagraph"/>
        <w:numPr>
          <w:ilvl w:val="0"/>
          <w:numId w:val="49"/>
        </w:numPr>
        <w:rPr>
          <w:rFonts w:asciiTheme="minorHAnsi" w:hAnsiTheme="minorHAnsi" w:cstheme="minorHAnsi"/>
          <w:sz w:val="24"/>
          <w:szCs w:val="24"/>
          <w:lang w:val="pt-BR"/>
        </w:rPr>
      </w:pPr>
      <w:r w:rsidRPr="006C26E1">
        <w:rPr>
          <w:rFonts w:asciiTheme="minorHAnsi" w:hAnsiTheme="minorHAnsi" w:cstheme="minorHAnsi"/>
          <w:sz w:val="24"/>
          <w:szCs w:val="24"/>
          <w:lang w:val="pt-BR"/>
        </w:rPr>
        <w:t>Tiếng Anh:</w:t>
      </w:r>
      <w:r w:rsidR="00FA2762">
        <w:rPr>
          <w:rFonts w:asciiTheme="minorHAnsi" w:hAnsiTheme="minorHAnsi" w:cstheme="minorHAnsi"/>
          <w:sz w:val="24"/>
          <w:szCs w:val="24"/>
          <w:lang w:val="pt-BR"/>
        </w:rPr>
        <w:t xml:space="preserve"> </w:t>
      </w:r>
      <w:r w:rsidR="00FA2762" w:rsidRPr="00900692">
        <w:rPr>
          <w:rFonts w:asciiTheme="minorHAnsi" w:hAnsiTheme="minorHAnsi" w:cstheme="minorHAnsi"/>
          <w:sz w:val="24"/>
          <w:szCs w:val="24"/>
          <w:lang w:val="pt-BR"/>
        </w:rPr>
        <w:t>mục này thể hiện những nội dung và thứ tự hiển thị do back-end trả về</w:t>
      </w:r>
    </w:p>
    <w:p w14:paraId="62D3F89E"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7DCB79F1" wp14:editId="0212056C">
            <wp:extent cx="2736084" cy="446722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ienganh-Thieu-Nhi-Home.png"/>
                    <pic:cNvPicPr/>
                  </pic:nvPicPr>
                  <pic:blipFill>
                    <a:blip r:embed="rId160">
                      <a:extLst>
                        <a:ext uri="{28A0092B-C50C-407E-A947-70E740481C1C}">
                          <a14:useLocalDpi xmlns:a14="http://schemas.microsoft.com/office/drawing/2010/main" val="0"/>
                        </a:ext>
                      </a:extLst>
                    </a:blip>
                    <a:stretch>
                      <a:fillRect/>
                    </a:stretch>
                  </pic:blipFill>
                  <pic:spPr>
                    <a:xfrm>
                      <a:off x="0" y="0"/>
                      <a:ext cx="2743375" cy="4479130"/>
                    </a:xfrm>
                    <a:prstGeom prst="rect">
                      <a:avLst/>
                    </a:prstGeom>
                  </pic:spPr>
                </pic:pic>
              </a:graphicData>
            </a:graphic>
          </wp:inline>
        </w:drawing>
      </w:r>
    </w:p>
    <w:p w14:paraId="0049EA16" w14:textId="493B2B76"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39</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Tiếng Anh của Thiếu nhi</w:t>
      </w:r>
    </w:p>
    <w:p w14:paraId="3C1336E5" w14:textId="77777777" w:rsidR="00FA2762" w:rsidRDefault="00FA2762" w:rsidP="006C315A">
      <w:pPr>
        <w:pStyle w:val="ListParagraph"/>
        <w:numPr>
          <w:ilvl w:val="0"/>
          <w:numId w:val="16"/>
        </w:numPr>
        <w:tabs>
          <w:tab w:val="left" w:pos="0"/>
          <w:tab w:val="left" w:pos="1170"/>
          <w:tab w:val="left" w:pos="1440"/>
        </w:tabs>
        <w:ind w:left="1440"/>
        <w:rPr>
          <w:rFonts w:asciiTheme="minorHAnsi" w:hAnsiTheme="minorHAnsi" w:cstheme="minorHAnsi"/>
          <w:sz w:val="24"/>
          <w:szCs w:val="24"/>
          <w:lang w:val="pt-BR"/>
        </w:rPr>
      </w:pPr>
      <w:r>
        <w:rPr>
          <w:rFonts w:asciiTheme="minorHAnsi" w:hAnsiTheme="minorHAnsi" w:cstheme="minorHAnsi"/>
          <w:sz w:val="24"/>
          <w:szCs w:val="24"/>
          <w:lang w:val="pt-BR"/>
        </w:rPr>
        <w:t>Header image</w:t>
      </w:r>
      <w:r w:rsidRPr="00AC6E22">
        <w:rPr>
          <w:rFonts w:asciiTheme="minorHAnsi" w:hAnsiTheme="minorHAnsi" w:cstheme="minorHAnsi"/>
          <w:sz w:val="24"/>
          <w:szCs w:val="24"/>
          <w:lang w:val="pt-BR"/>
        </w:rPr>
        <w:t xml:space="preserve"> slider là khu vực để những hình </w:t>
      </w:r>
      <w:r>
        <w:rPr>
          <w:rFonts w:asciiTheme="minorHAnsi" w:hAnsiTheme="minorHAnsi" w:cstheme="minorHAnsi"/>
          <w:sz w:val="24"/>
          <w:szCs w:val="24"/>
          <w:lang w:val="pt-BR"/>
        </w:rPr>
        <w:t>thuộc chuyên mục tiếng Anh nổi bật</w:t>
      </w:r>
      <w:r w:rsidRPr="00AC6E22">
        <w:rPr>
          <w:rFonts w:asciiTheme="minorHAnsi" w:hAnsiTheme="minorHAnsi" w:cstheme="minorHAnsi"/>
          <w:sz w:val="24"/>
          <w:szCs w:val="24"/>
          <w:lang w:val="pt-BR"/>
        </w:rPr>
        <w:t>, tỷ lệ 16:9, thời gian cập nhật tùy thuộc vào team Nội dung</w:t>
      </w:r>
      <w:r>
        <w:rPr>
          <w:rFonts w:asciiTheme="minorHAnsi" w:hAnsiTheme="minorHAnsi" w:cstheme="minorHAnsi"/>
          <w:sz w:val="24"/>
          <w:szCs w:val="24"/>
          <w:lang w:val="pt-BR"/>
        </w:rPr>
        <w:t xml:space="preserve"> ( Xem thêm mục 2.5.2) </w:t>
      </w:r>
    </w:p>
    <w:p w14:paraId="62E2E679" w14:textId="260BA09E" w:rsidR="006C315A" w:rsidRPr="006C26E1" w:rsidRDefault="006C315A" w:rsidP="006C315A">
      <w:pPr>
        <w:pStyle w:val="ListParagraph"/>
        <w:numPr>
          <w:ilvl w:val="0"/>
          <w:numId w:val="16"/>
        </w:numPr>
        <w:tabs>
          <w:tab w:val="left" w:pos="0"/>
          <w:tab w:val="left" w:pos="1170"/>
          <w:tab w:val="left" w:pos="1440"/>
        </w:tabs>
        <w:ind w:left="144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Poster </w:t>
      </w:r>
      <w:r w:rsidR="00FA2762">
        <w:rPr>
          <w:rFonts w:asciiTheme="minorHAnsi" w:hAnsiTheme="minorHAnsi" w:cstheme="minorHAnsi"/>
          <w:sz w:val="24"/>
          <w:szCs w:val="24"/>
          <w:lang w:val="pt-BR"/>
        </w:rPr>
        <w:t>tiếng Anh</w:t>
      </w:r>
      <w:r w:rsidRPr="006C26E1">
        <w:rPr>
          <w:rFonts w:asciiTheme="minorHAnsi" w:hAnsiTheme="minorHAnsi" w:cstheme="minorHAnsi"/>
          <w:sz w:val="24"/>
          <w:szCs w:val="24"/>
          <w:lang w:val="pt-BR"/>
        </w:rPr>
        <w:t xml:space="preserve"> hiển thị dạng grid, col = 3, row default = 2.</w:t>
      </w:r>
    </w:p>
    <w:p w14:paraId="04E152FA" w14:textId="1958D66E" w:rsidR="006C315A" w:rsidRPr="006C26E1" w:rsidRDefault="006C315A" w:rsidP="006C315A">
      <w:pPr>
        <w:pStyle w:val="ListParagraph"/>
        <w:numPr>
          <w:ilvl w:val="0"/>
          <w:numId w:val="19"/>
        </w:numPr>
        <w:tabs>
          <w:tab w:val="left" w:pos="1080"/>
          <w:tab w:val="left" w:pos="1440"/>
        </w:tabs>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w:t>
      </w:r>
      <w:r w:rsidR="00FA2762">
        <w:rPr>
          <w:rFonts w:asciiTheme="minorHAnsi" w:hAnsiTheme="minorHAnsi" w:cstheme="minorHAnsi"/>
          <w:sz w:val="24"/>
          <w:szCs w:val="24"/>
          <w:lang w:val="pt-BR"/>
        </w:rPr>
        <w:t xml:space="preserve"> </w:t>
      </w:r>
      <w:r w:rsidRPr="006C26E1">
        <w:rPr>
          <w:rFonts w:asciiTheme="minorHAnsi" w:hAnsiTheme="minorHAnsi" w:cstheme="minorHAnsi"/>
          <w:sz w:val="24"/>
          <w:szCs w:val="24"/>
          <w:lang w:val="pt-BR"/>
        </w:rPr>
        <w:t>poster dọc, tỉ lệ 1.45.</w:t>
      </w:r>
    </w:p>
    <w:p w14:paraId="7C09D482" w14:textId="5043C5AE" w:rsidR="006C315A" w:rsidRPr="006C26E1" w:rsidRDefault="006C315A" w:rsidP="006C315A">
      <w:pPr>
        <w:pStyle w:val="ListParagraph"/>
        <w:numPr>
          <w:ilvl w:val="0"/>
          <w:numId w:val="19"/>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vod. Sub title: </w:t>
      </w:r>
      <w:r w:rsidR="00607A41" w:rsidRPr="006C26E1">
        <w:rPr>
          <w:rFonts w:asciiTheme="minorHAnsi" w:hAnsiTheme="minorHAnsi" w:cstheme="minorHAnsi"/>
          <w:sz w:val="24"/>
          <w:szCs w:val="24"/>
          <w:lang w:val="pt-BR"/>
        </w:rPr>
        <w:t>quốc gia</w:t>
      </w:r>
      <w:r w:rsidRPr="006C26E1">
        <w:rPr>
          <w:rFonts w:asciiTheme="minorHAnsi" w:hAnsiTheme="minorHAnsi" w:cstheme="minorHAnsi"/>
          <w:sz w:val="24"/>
          <w:szCs w:val="24"/>
          <w:lang w:val="pt-BR"/>
        </w:rPr>
        <w:t>, năm</w:t>
      </w:r>
    </w:p>
    <w:p w14:paraId="6CA3C2C6" w14:textId="039915F1" w:rsidR="006C315A" w:rsidRPr="006C26E1" w:rsidRDefault="006C315A">
      <w:pPr>
        <w:pStyle w:val="ListParagraph"/>
        <w:numPr>
          <w:ilvl w:val="0"/>
          <w:numId w:val="19"/>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08669EE2" wp14:editId="63EA02BE">
            <wp:extent cx="190500" cy="190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w:t>
      </w:r>
      <w:r w:rsidR="00B31FB2">
        <w:rPr>
          <w:rFonts w:asciiTheme="minorHAnsi" w:hAnsiTheme="minorHAnsi" w:cstheme="minorHAnsi"/>
          <w:sz w:val="24"/>
          <w:szCs w:val="24"/>
          <w:lang w:val="pt-BR"/>
        </w:rPr>
        <w:t>tiếng Anh</w:t>
      </w:r>
      <w:r w:rsidRPr="006C26E1">
        <w:rPr>
          <w:rFonts w:asciiTheme="minorHAnsi" w:hAnsiTheme="minorHAnsi" w:cstheme="minorHAnsi"/>
          <w:sz w:val="24"/>
          <w:szCs w:val="24"/>
          <w:lang w:val="pt-BR"/>
        </w:rPr>
        <w:t xml:space="preserve">. </w:t>
      </w:r>
    </w:p>
    <w:p w14:paraId="67C90861" w14:textId="22EB6AD6" w:rsidR="006C315A" w:rsidRPr="006C26E1" w:rsidRDefault="006C315A" w:rsidP="006C315A">
      <w:pPr>
        <w:pStyle w:val="ListParagraph"/>
        <w:numPr>
          <w:ilvl w:val="0"/>
          <w:numId w:val="20"/>
        </w:numPr>
        <w:tabs>
          <w:tab w:val="left" w:pos="1170"/>
        </w:tabs>
        <w:ind w:firstLine="9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mỗi video hoặc title sẽ vào trang chi tiết của </w:t>
      </w:r>
      <w:r w:rsidR="00B31FB2">
        <w:rPr>
          <w:rFonts w:asciiTheme="minorHAnsi" w:hAnsiTheme="minorHAnsi" w:cstheme="minorHAnsi"/>
          <w:sz w:val="24"/>
          <w:szCs w:val="24"/>
          <w:lang w:val="pt-BR"/>
        </w:rPr>
        <w:t>nội dung</w:t>
      </w:r>
      <w:r w:rsidRPr="006C26E1">
        <w:rPr>
          <w:rFonts w:asciiTheme="minorHAnsi" w:hAnsiTheme="minorHAnsi" w:cstheme="minorHAnsi"/>
          <w:sz w:val="24"/>
          <w:szCs w:val="24"/>
          <w:lang w:val="pt-BR"/>
        </w:rPr>
        <w:t xml:space="preserve"> đó.</w:t>
      </w:r>
    </w:p>
    <w:p w14:paraId="3CED6DAF" w14:textId="23B264C8" w:rsidR="006C315A" w:rsidRPr="00A84EF4" w:rsidRDefault="003213B6">
      <w:pPr>
        <w:pStyle w:val="ListParagraph"/>
        <w:numPr>
          <w:ilvl w:val="0"/>
          <w:numId w:val="20"/>
        </w:numPr>
        <w:ind w:left="1440"/>
        <w:rPr>
          <w:rFonts w:asciiTheme="minorHAnsi" w:hAnsiTheme="minorHAnsi" w:cstheme="minorHAnsi"/>
          <w:sz w:val="24"/>
          <w:szCs w:val="24"/>
          <w:lang w:val="pt-BR"/>
        </w:rPr>
      </w:pPr>
      <w:r w:rsidRPr="00436F38">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436F38">
          <w:rPr>
            <w:rStyle w:val="Hyperlink"/>
            <w:rFonts w:asciiTheme="minorHAnsi" w:hAnsiTheme="minorHAnsi" w:cstheme="minorHAnsi"/>
            <w:sz w:val="24"/>
            <w:szCs w:val="24"/>
            <w:lang w:val="pt-BR"/>
          </w:rPr>
          <w:t>mục Tuyển chọn</w:t>
        </w:r>
      </w:hyperlink>
      <w:r w:rsidRPr="00436F38">
        <w:rPr>
          <w:rFonts w:asciiTheme="minorHAnsi" w:hAnsiTheme="minorHAnsi" w:cstheme="minorHAnsi"/>
          <w:sz w:val="24"/>
          <w:szCs w:val="24"/>
          <w:lang w:val="pt-BR"/>
        </w:rPr>
        <w:t>)</w:t>
      </w:r>
      <w:r w:rsidR="006C315A" w:rsidRPr="00A84EF4">
        <w:rPr>
          <w:rFonts w:asciiTheme="minorHAnsi" w:hAnsiTheme="minorHAnsi" w:cstheme="minorHAnsi"/>
          <w:sz w:val="24"/>
          <w:szCs w:val="24"/>
          <w:lang w:val="pt-BR"/>
        </w:rPr>
        <w:t>.</w:t>
      </w:r>
    </w:p>
    <w:p w14:paraId="6BAD6074" w14:textId="22C0B2CA" w:rsidR="006C315A" w:rsidRPr="006C26E1" w:rsidRDefault="006C315A" w:rsidP="00657676">
      <w:pPr>
        <w:pStyle w:val="ListParagraph"/>
        <w:numPr>
          <w:ilvl w:val="0"/>
          <w:numId w:val="49"/>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Học điều hay: </w:t>
      </w:r>
      <w:r w:rsidR="00B31FB2" w:rsidRPr="00900692">
        <w:rPr>
          <w:rFonts w:asciiTheme="minorHAnsi" w:hAnsiTheme="minorHAnsi" w:cstheme="minorHAnsi"/>
          <w:sz w:val="24"/>
          <w:szCs w:val="24"/>
          <w:lang w:val="pt-BR"/>
        </w:rPr>
        <w:t>mục này thể hiện những nội dung và thứ tự hiển thị do back-end trả về</w:t>
      </w:r>
    </w:p>
    <w:p w14:paraId="2780AF0D" w14:textId="77777777" w:rsidR="006C315A" w:rsidRPr="006C26E1" w:rsidRDefault="006C315A" w:rsidP="006C315A">
      <w:pPr>
        <w:pStyle w:val="ListParagraph"/>
        <w:keepNext/>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23781E2A" wp14:editId="5229F212">
            <wp:extent cx="2724150" cy="44404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ocdieuhay-Thieu-Nhi-Home.png"/>
                    <pic:cNvPicPr/>
                  </pic:nvPicPr>
                  <pic:blipFill>
                    <a:blip r:embed="rId161">
                      <a:extLst>
                        <a:ext uri="{28A0092B-C50C-407E-A947-70E740481C1C}">
                          <a14:useLocalDpi xmlns:a14="http://schemas.microsoft.com/office/drawing/2010/main" val="0"/>
                        </a:ext>
                      </a:extLst>
                    </a:blip>
                    <a:stretch>
                      <a:fillRect/>
                    </a:stretch>
                  </pic:blipFill>
                  <pic:spPr>
                    <a:xfrm>
                      <a:off x="0" y="0"/>
                      <a:ext cx="2729675" cy="4449443"/>
                    </a:xfrm>
                    <a:prstGeom prst="rect">
                      <a:avLst/>
                    </a:prstGeom>
                  </pic:spPr>
                </pic:pic>
              </a:graphicData>
            </a:graphic>
          </wp:inline>
        </w:drawing>
      </w:r>
    </w:p>
    <w:p w14:paraId="20B8B754" w14:textId="0DD12107"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40</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Mục Học điều hay của Thiếu nhi</w:t>
      </w:r>
    </w:p>
    <w:p w14:paraId="7DF1BBD8" w14:textId="3253EBCD" w:rsidR="00B31FB2" w:rsidRDefault="00B31FB2" w:rsidP="00A84EF4">
      <w:pPr>
        <w:pStyle w:val="ListParagraph"/>
        <w:numPr>
          <w:ilvl w:val="1"/>
          <w:numId w:val="17"/>
        </w:numPr>
        <w:tabs>
          <w:tab w:val="left" w:pos="0"/>
          <w:tab w:val="left" w:pos="1170"/>
          <w:tab w:val="left" w:pos="1440"/>
        </w:tabs>
        <w:rPr>
          <w:rFonts w:asciiTheme="minorHAnsi" w:hAnsiTheme="minorHAnsi" w:cstheme="minorHAnsi"/>
          <w:sz w:val="24"/>
          <w:szCs w:val="24"/>
          <w:lang w:val="pt-BR"/>
        </w:rPr>
      </w:pPr>
      <w:r>
        <w:rPr>
          <w:rFonts w:asciiTheme="minorHAnsi" w:hAnsiTheme="minorHAnsi" w:cstheme="minorHAnsi"/>
          <w:sz w:val="24"/>
          <w:szCs w:val="24"/>
          <w:lang w:val="pt-BR"/>
        </w:rPr>
        <w:t>Header image</w:t>
      </w:r>
      <w:r w:rsidRPr="00AC6E22">
        <w:rPr>
          <w:rFonts w:asciiTheme="minorHAnsi" w:hAnsiTheme="minorHAnsi" w:cstheme="minorHAnsi"/>
          <w:sz w:val="24"/>
          <w:szCs w:val="24"/>
          <w:lang w:val="pt-BR"/>
        </w:rPr>
        <w:t xml:space="preserve"> slider là khu vực để những hình </w:t>
      </w:r>
      <w:r>
        <w:rPr>
          <w:rFonts w:asciiTheme="minorHAnsi" w:hAnsiTheme="minorHAnsi" w:cstheme="minorHAnsi"/>
          <w:sz w:val="24"/>
          <w:szCs w:val="24"/>
          <w:lang w:val="pt-BR"/>
        </w:rPr>
        <w:t>thuộc chuyên mục học điều hay nổi bật</w:t>
      </w:r>
      <w:r w:rsidRPr="00AC6E22">
        <w:rPr>
          <w:rFonts w:asciiTheme="minorHAnsi" w:hAnsiTheme="minorHAnsi" w:cstheme="minorHAnsi"/>
          <w:sz w:val="24"/>
          <w:szCs w:val="24"/>
          <w:lang w:val="pt-BR"/>
        </w:rPr>
        <w:t>, tỷ lệ 16:9, thời gian cập nhật tùy thuộc vào team Nội dung</w:t>
      </w:r>
      <w:r>
        <w:rPr>
          <w:rFonts w:asciiTheme="minorHAnsi" w:hAnsiTheme="minorHAnsi" w:cstheme="minorHAnsi"/>
          <w:sz w:val="24"/>
          <w:szCs w:val="24"/>
          <w:lang w:val="pt-BR"/>
        </w:rPr>
        <w:t xml:space="preserve"> ( Xem thêm mục 2.5.2) </w:t>
      </w:r>
    </w:p>
    <w:p w14:paraId="46BC8055" w14:textId="5A245792" w:rsidR="006C315A" w:rsidRPr="006C26E1" w:rsidRDefault="006C315A" w:rsidP="006C315A">
      <w:pPr>
        <w:pStyle w:val="ListParagraph"/>
        <w:numPr>
          <w:ilvl w:val="0"/>
          <w:numId w:val="17"/>
        </w:numPr>
        <w:ind w:left="153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dọc, tỉ lệ 1.45</w:t>
      </w:r>
    </w:p>
    <w:p w14:paraId="6541818D" w14:textId="3F405547" w:rsidR="006C315A" w:rsidRPr="006C26E1" w:rsidRDefault="006C315A" w:rsidP="006C315A">
      <w:pPr>
        <w:pStyle w:val="ListParagraph"/>
        <w:numPr>
          <w:ilvl w:val="0"/>
          <w:numId w:val="17"/>
        </w:numPr>
        <w:ind w:left="153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Title: tên </w:t>
      </w:r>
      <w:r w:rsidR="00B31FB2">
        <w:rPr>
          <w:rFonts w:asciiTheme="minorHAnsi" w:hAnsiTheme="minorHAnsi" w:cstheme="minorHAnsi"/>
          <w:sz w:val="24"/>
          <w:szCs w:val="24"/>
          <w:lang w:val="pt-BR"/>
        </w:rPr>
        <w:t>nội dung</w:t>
      </w:r>
      <w:r w:rsidRPr="006C26E1">
        <w:rPr>
          <w:rFonts w:asciiTheme="minorHAnsi" w:hAnsiTheme="minorHAnsi" w:cstheme="minorHAnsi"/>
          <w:sz w:val="24"/>
          <w:szCs w:val="24"/>
          <w:lang w:val="pt-BR"/>
        </w:rPr>
        <w:t xml:space="preserve">. Sub title: </w:t>
      </w:r>
      <w:r w:rsidR="00C20691" w:rsidRPr="006C26E1">
        <w:rPr>
          <w:rFonts w:asciiTheme="minorHAnsi" w:hAnsiTheme="minorHAnsi" w:cstheme="minorHAnsi"/>
          <w:sz w:val="24"/>
          <w:szCs w:val="24"/>
          <w:lang w:val="pt-BR"/>
        </w:rPr>
        <w:t>quốc gia</w:t>
      </w:r>
      <w:r w:rsidRPr="006C26E1">
        <w:rPr>
          <w:rFonts w:asciiTheme="minorHAnsi" w:hAnsiTheme="minorHAnsi" w:cstheme="minorHAnsi"/>
          <w:sz w:val="24"/>
          <w:szCs w:val="24"/>
          <w:lang w:val="pt-BR"/>
        </w:rPr>
        <w:t>, năm</w:t>
      </w:r>
    </w:p>
    <w:p w14:paraId="21CA6139" w14:textId="77777777" w:rsidR="006C315A" w:rsidRPr="006C26E1" w:rsidRDefault="006C315A" w:rsidP="006C315A">
      <w:pPr>
        <w:pStyle w:val="ListParagraph"/>
        <w:numPr>
          <w:ilvl w:val="0"/>
          <w:numId w:val="17"/>
        </w:numPr>
        <w:ind w:left="1530"/>
        <w:rPr>
          <w:rFonts w:asciiTheme="minorHAnsi" w:hAnsiTheme="minorHAnsi" w:cstheme="minorHAnsi"/>
          <w:sz w:val="24"/>
          <w:szCs w:val="24"/>
          <w:lang w:val="pt-BR"/>
        </w:rPr>
      </w:pPr>
      <w:r w:rsidRPr="006C26E1">
        <w:rPr>
          <w:rFonts w:asciiTheme="minorHAnsi" w:hAnsiTheme="minorHAnsi" w:cstheme="minorHAnsi"/>
          <w:sz w:val="24"/>
          <w:szCs w:val="24"/>
          <w:lang w:val="pt-BR"/>
        </w:rPr>
        <w:t>Poster hiển thị dạng grid, col = 3, row default = 2</w:t>
      </w:r>
    </w:p>
    <w:p w14:paraId="052704FB" w14:textId="77777777" w:rsidR="006C315A" w:rsidRPr="006C26E1" w:rsidRDefault="006C315A">
      <w:pPr>
        <w:pStyle w:val="ListParagraph"/>
        <w:numPr>
          <w:ilvl w:val="0"/>
          <w:numId w:val="17"/>
        </w:numPr>
        <w:ind w:left="153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w:t>
      </w:r>
      <w:r w:rsidRPr="00CC35EC">
        <w:rPr>
          <w:rFonts w:asciiTheme="minorHAnsi" w:hAnsiTheme="minorHAnsi" w:cstheme="minorHAnsi"/>
          <w:noProof/>
          <w:sz w:val="24"/>
          <w:szCs w:val="24"/>
        </w:rPr>
        <w:drawing>
          <wp:inline distT="0" distB="0" distL="0" distR="0" wp14:anchorId="2E387AF3" wp14:editId="47D19105">
            <wp:extent cx="190500" cy="190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rong.png"/>
                    <pic:cNvPicPr/>
                  </pic:nvPicPr>
                  <pic:blipFill>
                    <a:blip r:embed="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6C26E1">
        <w:rPr>
          <w:rFonts w:asciiTheme="minorHAnsi" w:hAnsiTheme="minorHAnsi" w:cstheme="minorHAnsi"/>
          <w:sz w:val="24"/>
          <w:szCs w:val="24"/>
          <w:lang w:val="pt-BR"/>
        </w:rPr>
        <w:t xml:space="preserve"> để vào trang Học điều hay </w:t>
      </w:r>
    </w:p>
    <w:p w14:paraId="24CC33B5" w14:textId="22146B72" w:rsidR="004B5656" w:rsidRPr="006C26E1" w:rsidRDefault="006C315A" w:rsidP="006C315A">
      <w:pPr>
        <w:pStyle w:val="ListParagraph"/>
        <w:numPr>
          <w:ilvl w:val="0"/>
          <w:numId w:val="17"/>
        </w:numPr>
        <w:ind w:left="153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59C8603A" w14:textId="77777777" w:rsidR="004B5656" w:rsidRPr="00A84EF4" w:rsidRDefault="004B5656" w:rsidP="00A84EF4">
      <w:pPr>
        <w:pStyle w:val="ListParagraph"/>
        <w:numPr>
          <w:ilvl w:val="0"/>
          <w:numId w:val="17"/>
        </w:numPr>
        <w:ind w:left="1530"/>
        <w:rPr>
          <w:rFonts w:asciiTheme="minorHAnsi" w:hAnsiTheme="minorHAnsi" w:cstheme="minorHAnsi"/>
          <w:sz w:val="24"/>
          <w:szCs w:val="24"/>
          <w:lang w:val="pt-BR"/>
        </w:rPr>
      </w:pPr>
      <w:r w:rsidRPr="00A84EF4">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4B5656">
          <w:rPr>
            <w:rStyle w:val="Hyperlink"/>
            <w:rFonts w:asciiTheme="minorHAnsi" w:hAnsiTheme="minorHAnsi" w:cstheme="minorHAnsi"/>
            <w:sz w:val="24"/>
            <w:szCs w:val="24"/>
            <w:lang w:val="pt-BR"/>
          </w:rPr>
          <w:t>mục Tuyển chọn</w:t>
        </w:r>
      </w:hyperlink>
      <w:r w:rsidRPr="00A84EF4">
        <w:rPr>
          <w:rFonts w:asciiTheme="minorHAnsi" w:hAnsiTheme="minorHAnsi" w:cstheme="minorHAnsi"/>
          <w:sz w:val="24"/>
          <w:szCs w:val="24"/>
          <w:lang w:val="pt-BR"/>
        </w:rPr>
        <w:t>)</w:t>
      </w:r>
    </w:p>
    <w:p w14:paraId="547BBAE1" w14:textId="2398CD81" w:rsidR="006C315A" w:rsidRPr="00A84EF4" w:rsidRDefault="006C315A" w:rsidP="00A84EF4">
      <w:pPr>
        <w:ind w:left="1170"/>
        <w:rPr>
          <w:rFonts w:asciiTheme="minorHAnsi" w:hAnsiTheme="minorHAnsi" w:cstheme="minorHAnsi"/>
          <w:sz w:val="24"/>
          <w:szCs w:val="24"/>
          <w:lang w:val="pt-BR"/>
        </w:rPr>
      </w:pPr>
    </w:p>
    <w:p w14:paraId="0976C343" w14:textId="77777777" w:rsidR="006C315A" w:rsidRPr="006C26E1" w:rsidRDefault="006C315A" w:rsidP="006C315A">
      <w:pPr>
        <w:pStyle w:val="Heading3"/>
        <w:rPr>
          <w:rFonts w:asciiTheme="minorHAnsi" w:hAnsiTheme="minorHAnsi" w:cstheme="minorHAnsi"/>
          <w:sz w:val="24"/>
          <w:lang w:val="pt-BR"/>
        </w:rPr>
      </w:pPr>
      <w:bookmarkStart w:id="4094" w:name="_Facted_search"/>
      <w:bookmarkStart w:id="4095" w:name="_Toc5382292"/>
      <w:bookmarkEnd w:id="4094"/>
      <w:r w:rsidRPr="006C26E1">
        <w:rPr>
          <w:rFonts w:asciiTheme="minorHAnsi" w:hAnsiTheme="minorHAnsi" w:cstheme="minorHAnsi"/>
          <w:sz w:val="24"/>
          <w:lang w:val="pt-BR"/>
        </w:rPr>
        <w:lastRenderedPageBreak/>
        <w:t>Faceted search</w:t>
      </w:r>
      <w:bookmarkEnd w:id="4095"/>
    </w:p>
    <w:p w14:paraId="46FC4A0D"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4DB5575D" wp14:editId="40E56FDD">
            <wp:extent cx="2752081" cy="483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hieu-Nhi-Filter.png"/>
                    <pic:cNvPicPr/>
                  </pic:nvPicPr>
                  <pic:blipFill>
                    <a:blip r:embed="rId162">
                      <a:extLst>
                        <a:ext uri="{28A0092B-C50C-407E-A947-70E740481C1C}">
                          <a14:useLocalDpi xmlns:a14="http://schemas.microsoft.com/office/drawing/2010/main" val="0"/>
                        </a:ext>
                      </a:extLst>
                    </a:blip>
                    <a:stretch>
                      <a:fillRect/>
                    </a:stretch>
                  </pic:blipFill>
                  <pic:spPr>
                    <a:xfrm>
                      <a:off x="0" y="0"/>
                      <a:ext cx="2753676" cy="4841505"/>
                    </a:xfrm>
                    <a:prstGeom prst="rect">
                      <a:avLst/>
                    </a:prstGeom>
                  </pic:spPr>
                </pic:pic>
              </a:graphicData>
            </a:graphic>
          </wp:inline>
        </w:drawing>
      </w:r>
    </w:p>
    <w:p w14:paraId="233AC8BD" w14:textId="3810A66E"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41</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Faceted search của Thiếu nhi</w:t>
      </w:r>
    </w:p>
    <w:p w14:paraId="39C226B7" w14:textId="77777777"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Chọn lọc &gt; Thanh filter gồm thể loại (1) và độ tuổi (2) sẽ hiển thị </w:t>
      </w:r>
    </w:p>
    <w:p w14:paraId="5CE84290" w14:textId="77777777"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Thể loại bao gồm: Phim, ca nhạc, kể chuyện, tiếng anh, học điều hay</w:t>
      </w:r>
    </w:p>
    <w:p w14:paraId="46B3BA10" w14:textId="77777777"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Độ tuổi bao gồm: 0-6 , 7-13</w:t>
      </w:r>
    </w:p>
    <w:p w14:paraId="5F332760" w14:textId="77777777"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Ở tab phân loại theo thể loại và theo độ tuổi người dùng có thể vuốt sang trái để xem thêm</w:t>
      </w:r>
    </w:p>
    <w:p w14:paraId="4C02A55F" w14:textId="4C0C5CDB"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Mô tả thiết kế tương tự </w:t>
      </w:r>
      <w:ins w:id="4096" w:author="Windows User" w:date="2019-04-05T18:36:00Z">
        <w:r w:rsidR="00F67A37">
          <w:rPr>
            <w:rFonts w:asciiTheme="minorHAnsi" w:hAnsiTheme="minorHAnsi" w:cstheme="minorHAnsi"/>
            <w:sz w:val="24"/>
            <w:szCs w:val="24"/>
            <w:lang w:val="pt-BR"/>
          </w:rPr>
          <w:fldChar w:fldCharType="begin"/>
        </w:r>
        <w:r w:rsidR="00F67A37">
          <w:rPr>
            <w:rFonts w:asciiTheme="minorHAnsi" w:hAnsiTheme="minorHAnsi" w:cstheme="minorHAnsi"/>
            <w:sz w:val="24"/>
            <w:szCs w:val="24"/>
            <w:lang w:val="pt-BR"/>
          </w:rPr>
          <w:instrText xml:space="preserve"> HYPERLINK  \l "_Faceted_search_phim" </w:instrText>
        </w:r>
        <w:r w:rsidR="00F67A37">
          <w:rPr>
            <w:rFonts w:asciiTheme="minorHAnsi" w:hAnsiTheme="minorHAnsi" w:cstheme="minorHAnsi"/>
            <w:sz w:val="24"/>
            <w:szCs w:val="24"/>
            <w:lang w:val="pt-BR"/>
          </w:rPr>
          <w:fldChar w:fldCharType="separate"/>
        </w:r>
        <w:r w:rsidR="00F67A37" w:rsidRPr="009D23E0">
          <w:rPr>
            <w:rStyle w:val="Hyperlink"/>
            <w:rFonts w:asciiTheme="minorHAnsi" w:hAnsiTheme="minorHAnsi" w:cstheme="minorHAnsi"/>
            <w:sz w:val="24"/>
            <w:szCs w:val="24"/>
            <w:lang w:val="pt-BR"/>
          </w:rPr>
          <w:t>Face</w:t>
        </w:r>
        <w:r w:rsidR="00F67A37" w:rsidRPr="009D23E0">
          <w:rPr>
            <w:rStyle w:val="Hyperlink"/>
            <w:rFonts w:asciiTheme="minorHAnsi" w:hAnsiTheme="minorHAnsi" w:cstheme="minorHAnsi"/>
            <w:sz w:val="24"/>
            <w:szCs w:val="24"/>
            <w:lang w:val="pt-BR"/>
          </w:rPr>
          <w:t>t</w:t>
        </w:r>
        <w:r w:rsidR="00F67A37" w:rsidRPr="009D23E0">
          <w:rPr>
            <w:rStyle w:val="Hyperlink"/>
            <w:rFonts w:asciiTheme="minorHAnsi" w:hAnsiTheme="minorHAnsi" w:cstheme="minorHAnsi"/>
            <w:sz w:val="24"/>
            <w:szCs w:val="24"/>
            <w:lang w:val="pt-BR"/>
          </w:rPr>
          <w:t>ed search phim t</w:t>
        </w:r>
        <w:r w:rsidR="00F67A37" w:rsidRPr="009D23E0">
          <w:rPr>
            <w:rStyle w:val="Hyperlink"/>
            <w:rFonts w:asciiTheme="minorHAnsi" w:hAnsiTheme="minorHAnsi" w:cstheme="minorHAnsi"/>
            <w:sz w:val="24"/>
            <w:szCs w:val="24"/>
            <w:lang w:val="pt-BR"/>
          </w:rPr>
          <w:t>r</w:t>
        </w:r>
        <w:r w:rsidR="00F67A37" w:rsidRPr="009D23E0">
          <w:rPr>
            <w:rStyle w:val="Hyperlink"/>
            <w:rFonts w:asciiTheme="minorHAnsi" w:hAnsiTheme="minorHAnsi" w:cstheme="minorHAnsi"/>
            <w:sz w:val="24"/>
            <w:szCs w:val="24"/>
            <w:lang w:val="pt-BR"/>
          </w:rPr>
          <w:t>uyện</w:t>
        </w:r>
        <w:r w:rsidR="00F67A37">
          <w:rPr>
            <w:rFonts w:asciiTheme="minorHAnsi" w:hAnsiTheme="minorHAnsi" w:cstheme="minorHAnsi"/>
            <w:sz w:val="24"/>
            <w:szCs w:val="24"/>
            <w:lang w:val="pt-BR"/>
          </w:rPr>
          <w:fldChar w:fldCharType="end"/>
        </w:r>
      </w:ins>
      <w:del w:id="4097" w:author="Windows User" w:date="2019-04-05T18:36:00Z">
        <w:r w:rsidRPr="006C26E1" w:rsidDel="00F67A37">
          <w:rPr>
            <w:rFonts w:asciiTheme="minorHAnsi" w:hAnsiTheme="minorHAnsi" w:cstheme="minorHAnsi"/>
            <w:sz w:val="24"/>
            <w:szCs w:val="24"/>
            <w:lang w:val="pt-BR"/>
          </w:rPr>
          <w:delText>Faceted search của Thể thao</w:delText>
        </w:r>
      </w:del>
    </w:p>
    <w:p w14:paraId="7F81FAFF" w14:textId="77777777" w:rsidR="006C315A" w:rsidRPr="006C26E1" w:rsidRDefault="006C315A" w:rsidP="006C315A">
      <w:pPr>
        <w:pStyle w:val="Heading3"/>
        <w:rPr>
          <w:rFonts w:asciiTheme="minorHAnsi" w:hAnsiTheme="minorHAnsi" w:cstheme="minorHAnsi"/>
          <w:sz w:val="24"/>
          <w:lang w:val="pt-BR"/>
        </w:rPr>
      </w:pPr>
      <w:bookmarkStart w:id="4098" w:name="_Toc5382293"/>
      <w:r w:rsidRPr="006C26E1">
        <w:rPr>
          <w:rFonts w:asciiTheme="minorHAnsi" w:hAnsiTheme="minorHAnsi" w:cstheme="minorHAnsi"/>
          <w:sz w:val="24"/>
          <w:lang w:val="pt-BR"/>
        </w:rPr>
        <w:lastRenderedPageBreak/>
        <w:t>Trang chi tiết Mới nhất</w:t>
      </w:r>
      <w:bookmarkEnd w:id="4098"/>
    </w:p>
    <w:p w14:paraId="4DC2ECC6" w14:textId="31A746FF" w:rsidR="006C315A" w:rsidRPr="006C26E1" w:rsidRDefault="00CE5F0A" w:rsidP="006C315A">
      <w:pPr>
        <w:keepNext/>
        <w:rPr>
          <w:rFonts w:asciiTheme="minorHAnsi" w:hAnsiTheme="minorHAnsi" w:cstheme="minorHAnsi"/>
          <w:sz w:val="24"/>
          <w:szCs w:val="24"/>
        </w:rPr>
      </w:pPr>
      <w:r w:rsidRPr="00CE5F0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E5F0A">
        <w:rPr>
          <w:rFonts w:asciiTheme="minorHAnsi" w:hAnsiTheme="minorHAnsi" w:cstheme="minorHAnsi"/>
          <w:noProof/>
          <w:sz w:val="24"/>
          <w:szCs w:val="24"/>
        </w:rPr>
        <w:drawing>
          <wp:inline distT="0" distB="0" distL="0" distR="0" wp14:anchorId="2ACA2CBB" wp14:editId="5188ACA1">
            <wp:extent cx="2404872" cy="4901184"/>
            <wp:effectExtent l="0" t="0" r="0" b="0"/>
            <wp:docPr id="5" name="Picture 5" descr="C:\Users\YenNH16\Downloads\SECOND SCREEN\Mockup\Sub-Thieunhi-moin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Sub-Thieunhi-moinha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40B853F5" w14:textId="71CD9842"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42</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Mới nhất</w:t>
      </w:r>
    </w:p>
    <w:p w14:paraId="59C3F0DF" w14:textId="77777777" w:rsidR="006C315A" w:rsidRPr="006C26E1" w:rsidRDefault="006C315A" w:rsidP="006C315A">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Danh sách phim mới nhất hiển thị dạng grid, col = 3, row default = 5. </w:t>
      </w:r>
    </w:p>
    <w:p w14:paraId="1F8B33F5" w14:textId="001F5018" w:rsidR="006C315A" w:rsidRPr="006C26E1" w:rsidRDefault="006C315A" w:rsidP="006C315A">
      <w:pPr>
        <w:pStyle w:val="ListParagraph"/>
        <w:numPr>
          <w:ilvl w:val="0"/>
          <w:numId w:val="19"/>
        </w:numPr>
        <w:tabs>
          <w:tab w:val="left" w:pos="720"/>
          <w:tab w:val="left" w:pos="1080"/>
        </w:tabs>
        <w:ind w:hanging="1080"/>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thước poster dọc, tỉ lệ 1.45.</w:t>
      </w:r>
    </w:p>
    <w:p w14:paraId="36B091E0" w14:textId="77777777" w:rsidR="00CB37C9" w:rsidRPr="00436F38" w:rsidRDefault="00CB37C9" w:rsidP="00A84EF4">
      <w:pPr>
        <w:pStyle w:val="ListParagraph"/>
        <w:numPr>
          <w:ilvl w:val="0"/>
          <w:numId w:val="19"/>
        </w:numPr>
        <w:ind w:left="720"/>
        <w:rPr>
          <w:rFonts w:asciiTheme="minorHAnsi" w:hAnsiTheme="minorHAnsi" w:cstheme="minorHAnsi"/>
          <w:sz w:val="24"/>
          <w:szCs w:val="24"/>
          <w:lang w:val="pt-BR"/>
        </w:rPr>
      </w:pPr>
      <w:r w:rsidRPr="00436F38">
        <w:rPr>
          <w:rFonts w:asciiTheme="minorHAnsi" w:hAnsiTheme="minorHAnsi" w:cstheme="minorHAnsi"/>
          <w:sz w:val="24"/>
          <w:szCs w:val="24"/>
          <w:lang w:val="pt-BR"/>
        </w:rPr>
        <w:t xml:space="preserve">2 label gắn góc phải trên và góc phải dưới của poster (xem chi tiết tại </w:t>
      </w:r>
      <w:hyperlink w:anchor="_Mục_tuyển_chọn" w:history="1">
        <w:r w:rsidRPr="00436F38">
          <w:rPr>
            <w:rStyle w:val="Hyperlink"/>
            <w:rFonts w:asciiTheme="minorHAnsi" w:hAnsiTheme="minorHAnsi" w:cstheme="minorHAnsi"/>
            <w:sz w:val="24"/>
            <w:szCs w:val="24"/>
            <w:lang w:val="pt-BR"/>
          </w:rPr>
          <w:t xml:space="preserve">mục Tuyển </w:t>
        </w:r>
        <w:r w:rsidRPr="00436F38">
          <w:rPr>
            <w:rStyle w:val="Hyperlink"/>
            <w:rFonts w:asciiTheme="minorHAnsi" w:hAnsiTheme="minorHAnsi" w:cstheme="minorHAnsi"/>
            <w:sz w:val="24"/>
            <w:szCs w:val="24"/>
            <w:lang w:val="pt-BR"/>
          </w:rPr>
          <w:t>c</w:t>
        </w:r>
        <w:r w:rsidRPr="00436F38">
          <w:rPr>
            <w:rStyle w:val="Hyperlink"/>
            <w:rFonts w:asciiTheme="minorHAnsi" w:hAnsiTheme="minorHAnsi" w:cstheme="minorHAnsi"/>
            <w:sz w:val="24"/>
            <w:szCs w:val="24"/>
            <w:lang w:val="pt-BR"/>
          </w:rPr>
          <w:t>họn</w:t>
        </w:r>
      </w:hyperlink>
      <w:r w:rsidRPr="00436F38">
        <w:rPr>
          <w:rFonts w:asciiTheme="minorHAnsi" w:hAnsiTheme="minorHAnsi" w:cstheme="minorHAnsi"/>
          <w:sz w:val="24"/>
          <w:szCs w:val="24"/>
          <w:lang w:val="pt-BR"/>
        </w:rPr>
        <w:t>)</w:t>
      </w:r>
    </w:p>
    <w:p w14:paraId="38C68004" w14:textId="77777777" w:rsidR="006C315A" w:rsidRPr="006C26E1" w:rsidRDefault="006C315A" w:rsidP="006C315A">
      <w:pPr>
        <w:pStyle w:val="ListParagraph"/>
        <w:numPr>
          <w:ilvl w:val="0"/>
          <w:numId w:val="1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Scroll up danh sách phim để hiển thị thêm dữ liệu (lazy loading).</w:t>
      </w:r>
    </w:p>
    <w:p w14:paraId="544B7FB6" w14:textId="7B338CF6" w:rsidR="006C315A" w:rsidRPr="006C26E1" w:rsidRDefault="006C315A" w:rsidP="006C315A">
      <w:pPr>
        <w:pStyle w:val="ListParagraph"/>
        <w:numPr>
          <w:ilvl w:val="0"/>
          <w:numId w:val="19"/>
        </w:numPr>
        <w:tabs>
          <w:tab w:val="left" w:pos="720"/>
          <w:tab w:val="left" w:pos="1170"/>
        </w:tabs>
        <w:ind w:hanging="108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Nhấn vào mỗi poster hoặc title sẽ vào trang chi tiết </w:t>
      </w:r>
    </w:p>
    <w:p w14:paraId="35E16ADA" w14:textId="77777777" w:rsidR="006C315A" w:rsidRPr="006C26E1" w:rsidRDefault="006C315A" w:rsidP="006C315A">
      <w:pPr>
        <w:pStyle w:val="Heading3"/>
        <w:rPr>
          <w:rFonts w:asciiTheme="minorHAnsi" w:hAnsiTheme="minorHAnsi" w:cstheme="minorHAnsi"/>
          <w:sz w:val="24"/>
          <w:lang w:val="pt-BR"/>
        </w:rPr>
      </w:pPr>
      <w:bookmarkStart w:id="4099" w:name="_Toc3989548"/>
      <w:bookmarkStart w:id="4100" w:name="_Toc4169121"/>
      <w:bookmarkStart w:id="4101" w:name="_Trang_chi_tiết_1"/>
      <w:bookmarkStart w:id="4102" w:name="_Toc5382294"/>
      <w:bookmarkEnd w:id="4099"/>
      <w:bookmarkEnd w:id="4100"/>
      <w:bookmarkEnd w:id="4101"/>
      <w:r w:rsidRPr="006C26E1">
        <w:rPr>
          <w:rFonts w:asciiTheme="minorHAnsi" w:hAnsiTheme="minorHAnsi" w:cstheme="minorHAnsi"/>
          <w:sz w:val="24"/>
          <w:lang w:val="pt-BR"/>
        </w:rPr>
        <w:lastRenderedPageBreak/>
        <w:t>Trang chi tiết Phim</w:t>
      </w:r>
      <w:bookmarkEnd w:id="4102"/>
    </w:p>
    <w:p w14:paraId="79796693"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2FDC3124" wp14:editId="2D5606D3">
            <wp:extent cx="2985788" cy="459105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hieu-Nhi-Sub-Phim-Hoat-Hinh-1.png"/>
                    <pic:cNvPicPr/>
                  </pic:nvPicPr>
                  <pic:blipFill>
                    <a:blip r:embed="rId164">
                      <a:extLst>
                        <a:ext uri="{28A0092B-C50C-407E-A947-70E740481C1C}">
                          <a14:useLocalDpi xmlns:a14="http://schemas.microsoft.com/office/drawing/2010/main" val="0"/>
                        </a:ext>
                      </a:extLst>
                    </a:blip>
                    <a:stretch>
                      <a:fillRect/>
                    </a:stretch>
                  </pic:blipFill>
                  <pic:spPr>
                    <a:xfrm>
                      <a:off x="0" y="0"/>
                      <a:ext cx="2988169" cy="4594711"/>
                    </a:xfrm>
                    <a:prstGeom prst="rect">
                      <a:avLst/>
                    </a:prstGeom>
                  </pic:spPr>
                </pic:pic>
              </a:graphicData>
            </a:graphic>
          </wp:inline>
        </w:drawing>
      </w:r>
      <w:r w:rsidRPr="00CC35EC">
        <w:rPr>
          <w:rFonts w:asciiTheme="minorHAnsi" w:hAnsiTheme="minorHAnsi" w:cstheme="minorHAnsi"/>
          <w:noProof/>
          <w:sz w:val="24"/>
          <w:szCs w:val="24"/>
        </w:rPr>
        <w:drawing>
          <wp:inline distT="0" distB="0" distL="0" distR="0" wp14:anchorId="585090D6" wp14:editId="25D146D3">
            <wp:extent cx="2256751" cy="459927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hieu-Nhi-Sub-Phim-Hoat-Hinh-2.png"/>
                    <pic:cNvPicPr/>
                  </pic:nvPicPr>
                  <pic:blipFill>
                    <a:blip r:embed="rId165">
                      <a:extLst>
                        <a:ext uri="{28A0092B-C50C-407E-A947-70E740481C1C}">
                          <a14:useLocalDpi xmlns:a14="http://schemas.microsoft.com/office/drawing/2010/main" val="0"/>
                        </a:ext>
                      </a:extLst>
                    </a:blip>
                    <a:stretch>
                      <a:fillRect/>
                    </a:stretch>
                  </pic:blipFill>
                  <pic:spPr>
                    <a:xfrm>
                      <a:off x="0" y="0"/>
                      <a:ext cx="2256751" cy="4599271"/>
                    </a:xfrm>
                    <a:prstGeom prst="rect">
                      <a:avLst/>
                    </a:prstGeom>
                  </pic:spPr>
                </pic:pic>
              </a:graphicData>
            </a:graphic>
          </wp:inline>
        </w:drawing>
      </w:r>
    </w:p>
    <w:p w14:paraId="53BFC42E" w14:textId="44B338FF" w:rsidR="006C315A" w:rsidRDefault="006C315A" w:rsidP="006C315A">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43</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Phim Thiếu nhi</w:t>
      </w:r>
    </w:p>
    <w:p w14:paraId="7FB0DD86" w14:textId="77777777" w:rsidR="004B5656" w:rsidRPr="00AC6E22" w:rsidRDefault="004B5656" w:rsidP="00F67A37">
      <w:pPr>
        <w:pStyle w:val="ListParagraph"/>
        <w:numPr>
          <w:ilvl w:val="0"/>
          <w:numId w:val="29"/>
        </w:numPr>
        <w:ind w:left="720"/>
        <w:rPr>
          <w:rFonts w:asciiTheme="minorHAnsi" w:hAnsiTheme="minorHAnsi" w:cstheme="minorHAnsi"/>
          <w:sz w:val="24"/>
          <w:szCs w:val="24"/>
          <w:lang w:val="pt-BR"/>
        </w:rPr>
        <w:pPrChange w:id="4103" w:author="Windows User" w:date="2019-04-05T18:37:00Z">
          <w:pPr>
            <w:pStyle w:val="ListParagraph"/>
            <w:numPr>
              <w:numId w:val="29"/>
            </w:numPr>
            <w:ind w:hanging="360"/>
          </w:pPr>
        </w:pPrChange>
      </w:pPr>
      <w:r w:rsidRPr="00AC6E22">
        <w:rPr>
          <w:rFonts w:asciiTheme="minorHAnsi" w:hAnsiTheme="minorHAnsi" w:cstheme="minorHAnsi"/>
          <w:sz w:val="24"/>
          <w:szCs w:val="24"/>
          <w:lang w:val="pt-BR"/>
        </w:rPr>
        <w:t>Danh sách phim mới nhất hiển thị dạng grid, col = 3, row default = 5.</w:t>
      </w:r>
    </w:p>
    <w:p w14:paraId="3F2F6228" w14:textId="7B6FF7CF" w:rsidR="004B5656" w:rsidDel="00F67A37" w:rsidRDefault="004B5656" w:rsidP="00F67A37">
      <w:pPr>
        <w:pStyle w:val="ListParagraph"/>
        <w:numPr>
          <w:ilvl w:val="0"/>
          <w:numId w:val="27"/>
        </w:numPr>
        <w:rPr>
          <w:del w:id="4104" w:author="Windows User" w:date="2019-04-05T18:38:00Z"/>
          <w:rFonts w:asciiTheme="minorHAnsi" w:hAnsiTheme="minorHAnsi" w:cstheme="minorHAnsi"/>
          <w:sz w:val="24"/>
          <w:szCs w:val="24"/>
          <w:lang w:val="pt-BR"/>
        </w:rPr>
        <w:pPrChange w:id="4105" w:author="Windows User" w:date="2019-04-05T18:38:00Z">
          <w:pPr>
            <w:pStyle w:val="ListParagraph"/>
            <w:numPr>
              <w:numId w:val="28"/>
            </w:numPr>
            <w:ind w:left="1800" w:hanging="360"/>
          </w:pPr>
        </w:pPrChange>
      </w:pPr>
      <w:r w:rsidRPr="00AC6E22">
        <w:rPr>
          <w:rFonts w:asciiTheme="minorHAnsi" w:hAnsiTheme="minorHAnsi" w:cstheme="minorHAnsi"/>
          <w:sz w:val="24"/>
          <w:szCs w:val="24"/>
          <w:lang w:val="pt-BR"/>
        </w:rPr>
        <w:t>Ở tab phân loại theo thể loại (1), người dùng có thể vuốt sang trái để xem thêm các thể loại, bao gồm:</w:t>
      </w:r>
    </w:p>
    <w:p w14:paraId="1182A91A" w14:textId="77777777" w:rsidR="00F67A37" w:rsidRPr="00AC6E22" w:rsidRDefault="00F67A37" w:rsidP="00F67A37">
      <w:pPr>
        <w:pStyle w:val="ListParagraph"/>
        <w:numPr>
          <w:ilvl w:val="0"/>
          <w:numId w:val="27"/>
        </w:numPr>
        <w:rPr>
          <w:ins w:id="4106" w:author="Windows User" w:date="2019-04-05T18:38:00Z"/>
          <w:rFonts w:asciiTheme="minorHAnsi" w:hAnsiTheme="minorHAnsi" w:cstheme="minorHAnsi"/>
          <w:sz w:val="24"/>
          <w:szCs w:val="24"/>
          <w:lang w:val="pt-BR"/>
        </w:rPr>
        <w:pPrChange w:id="4107" w:author="Windows User" w:date="2019-04-05T18:37:00Z">
          <w:pPr>
            <w:pStyle w:val="ListParagraph"/>
            <w:numPr>
              <w:numId w:val="27"/>
            </w:numPr>
            <w:ind w:hanging="360"/>
          </w:pPr>
        </w:pPrChange>
      </w:pPr>
    </w:p>
    <w:p w14:paraId="17D5687C" w14:textId="480B0AAF" w:rsidR="004B5656" w:rsidDel="00F67A37" w:rsidRDefault="004B5656" w:rsidP="00F67A37">
      <w:pPr>
        <w:pStyle w:val="ListParagraph"/>
        <w:numPr>
          <w:ilvl w:val="1"/>
          <w:numId w:val="27"/>
        </w:numPr>
        <w:rPr>
          <w:del w:id="4108" w:author="Windows User" w:date="2019-04-05T18:38:00Z"/>
          <w:rFonts w:asciiTheme="minorHAnsi" w:hAnsiTheme="minorHAnsi" w:cstheme="minorHAnsi"/>
          <w:sz w:val="24"/>
          <w:szCs w:val="24"/>
          <w:lang w:val="pt-BR"/>
        </w:rPr>
        <w:pPrChange w:id="4109" w:author="Windows User" w:date="2019-04-05T18:38:00Z">
          <w:pPr>
            <w:pStyle w:val="ListParagraph"/>
            <w:numPr>
              <w:numId w:val="28"/>
            </w:numPr>
            <w:ind w:left="1800" w:hanging="360"/>
          </w:pPr>
        </w:pPrChange>
      </w:pPr>
      <w:r w:rsidRPr="00F67A37">
        <w:rPr>
          <w:rFonts w:asciiTheme="minorHAnsi" w:hAnsiTheme="minorHAnsi" w:cstheme="minorHAnsi"/>
          <w:sz w:val="24"/>
          <w:szCs w:val="24"/>
          <w:lang w:val="pt-BR"/>
          <w:rPrChange w:id="4110" w:author="Windows User" w:date="2019-04-05T18:38:00Z">
            <w:rPr>
              <w:lang w:val="pt-BR"/>
            </w:rPr>
          </w:rPrChange>
        </w:rPr>
        <w:t>Tất cả</w:t>
      </w:r>
    </w:p>
    <w:p w14:paraId="6AA5AC7F" w14:textId="77777777" w:rsidR="00F67A37" w:rsidRPr="00F67A37" w:rsidRDefault="00F67A37" w:rsidP="00F67A37">
      <w:pPr>
        <w:pStyle w:val="ListParagraph"/>
        <w:numPr>
          <w:ilvl w:val="1"/>
          <w:numId w:val="27"/>
        </w:numPr>
        <w:rPr>
          <w:ins w:id="4111" w:author="Windows User" w:date="2019-04-05T18:38:00Z"/>
          <w:rFonts w:asciiTheme="minorHAnsi" w:hAnsiTheme="minorHAnsi" w:cstheme="minorHAnsi"/>
          <w:sz w:val="24"/>
          <w:szCs w:val="24"/>
          <w:lang w:val="pt-BR"/>
          <w:rPrChange w:id="4112" w:author="Windows User" w:date="2019-04-05T18:38:00Z">
            <w:rPr>
              <w:ins w:id="4113" w:author="Windows User" w:date="2019-04-05T18:38:00Z"/>
              <w:lang w:val="pt-BR"/>
            </w:rPr>
          </w:rPrChange>
        </w:rPr>
        <w:pPrChange w:id="4114" w:author="Windows User" w:date="2019-04-05T18:38:00Z">
          <w:pPr>
            <w:pStyle w:val="ListParagraph"/>
            <w:numPr>
              <w:numId w:val="28"/>
            </w:numPr>
            <w:ind w:left="1800" w:hanging="360"/>
          </w:pPr>
        </w:pPrChange>
      </w:pPr>
    </w:p>
    <w:p w14:paraId="71160940" w14:textId="1057AD69" w:rsidR="004B5656" w:rsidDel="00F67A37" w:rsidRDefault="004B5656" w:rsidP="00F67A37">
      <w:pPr>
        <w:pStyle w:val="ListParagraph"/>
        <w:numPr>
          <w:ilvl w:val="1"/>
          <w:numId w:val="27"/>
        </w:numPr>
        <w:rPr>
          <w:del w:id="4115" w:author="Windows User" w:date="2019-04-05T18:38:00Z"/>
          <w:rFonts w:asciiTheme="minorHAnsi" w:hAnsiTheme="minorHAnsi" w:cstheme="minorHAnsi"/>
          <w:sz w:val="24"/>
          <w:szCs w:val="24"/>
          <w:lang w:val="pt-BR"/>
        </w:rPr>
        <w:pPrChange w:id="4116" w:author="Windows User" w:date="2019-04-05T18:38:00Z">
          <w:pPr>
            <w:pStyle w:val="ListParagraph"/>
            <w:numPr>
              <w:numId w:val="28"/>
            </w:numPr>
            <w:ind w:left="1800" w:hanging="360"/>
          </w:pPr>
        </w:pPrChange>
      </w:pPr>
      <w:r w:rsidRPr="00F67A37">
        <w:rPr>
          <w:rFonts w:asciiTheme="minorHAnsi" w:hAnsiTheme="minorHAnsi" w:cstheme="minorHAnsi"/>
          <w:sz w:val="24"/>
          <w:szCs w:val="24"/>
          <w:lang w:val="pt-BR"/>
          <w:rPrChange w:id="4117" w:author="Windows User" w:date="2019-04-05T18:38:00Z">
            <w:rPr>
              <w:lang w:val="pt-BR"/>
            </w:rPr>
          </w:rPrChange>
        </w:rPr>
        <w:t>Phim lẻ</w:t>
      </w:r>
    </w:p>
    <w:p w14:paraId="0EA4464D" w14:textId="77777777" w:rsidR="00F67A37" w:rsidRPr="00F67A37" w:rsidRDefault="00F67A37" w:rsidP="00F67A37">
      <w:pPr>
        <w:pStyle w:val="ListParagraph"/>
        <w:numPr>
          <w:ilvl w:val="1"/>
          <w:numId w:val="27"/>
        </w:numPr>
        <w:rPr>
          <w:ins w:id="4118" w:author="Windows User" w:date="2019-04-05T18:38:00Z"/>
          <w:rFonts w:asciiTheme="minorHAnsi" w:hAnsiTheme="minorHAnsi" w:cstheme="minorHAnsi"/>
          <w:sz w:val="24"/>
          <w:szCs w:val="24"/>
          <w:lang w:val="pt-BR"/>
          <w:rPrChange w:id="4119" w:author="Windows User" w:date="2019-04-05T18:38:00Z">
            <w:rPr>
              <w:ins w:id="4120" w:author="Windows User" w:date="2019-04-05T18:38:00Z"/>
              <w:lang w:val="pt-BR"/>
            </w:rPr>
          </w:rPrChange>
        </w:rPr>
        <w:pPrChange w:id="4121" w:author="Windows User" w:date="2019-04-05T18:38:00Z">
          <w:pPr>
            <w:pStyle w:val="ListParagraph"/>
            <w:numPr>
              <w:numId w:val="28"/>
            </w:numPr>
            <w:ind w:left="1800" w:hanging="360"/>
          </w:pPr>
        </w:pPrChange>
      </w:pPr>
    </w:p>
    <w:p w14:paraId="756DE2E5" w14:textId="207F1D01" w:rsidR="004B5656" w:rsidRPr="00F67A37" w:rsidRDefault="004B5656" w:rsidP="00F67A37">
      <w:pPr>
        <w:pStyle w:val="ListParagraph"/>
        <w:numPr>
          <w:ilvl w:val="1"/>
          <w:numId w:val="27"/>
        </w:numPr>
        <w:rPr>
          <w:rFonts w:asciiTheme="minorHAnsi" w:hAnsiTheme="minorHAnsi" w:cstheme="minorHAnsi"/>
          <w:sz w:val="24"/>
          <w:szCs w:val="24"/>
          <w:lang w:val="pt-BR"/>
          <w:rPrChange w:id="4122" w:author="Windows User" w:date="2019-04-05T18:38:00Z">
            <w:rPr>
              <w:lang w:val="pt-BR"/>
            </w:rPr>
          </w:rPrChange>
        </w:rPr>
        <w:pPrChange w:id="4123" w:author="Windows User" w:date="2019-04-05T18:38:00Z">
          <w:pPr>
            <w:pStyle w:val="ListParagraph"/>
            <w:numPr>
              <w:numId w:val="28"/>
            </w:numPr>
            <w:ind w:left="1800" w:hanging="360"/>
          </w:pPr>
        </w:pPrChange>
      </w:pPr>
      <w:r w:rsidRPr="00F67A37">
        <w:rPr>
          <w:rFonts w:asciiTheme="minorHAnsi" w:hAnsiTheme="minorHAnsi" w:cstheme="minorHAnsi"/>
          <w:sz w:val="24"/>
          <w:szCs w:val="24"/>
          <w:lang w:val="pt-BR"/>
          <w:rPrChange w:id="4124" w:author="Windows User" w:date="2019-04-05T18:38:00Z">
            <w:rPr>
              <w:lang w:val="pt-BR"/>
            </w:rPr>
          </w:rPrChange>
        </w:rPr>
        <w:t>Phim bộ</w:t>
      </w:r>
    </w:p>
    <w:p w14:paraId="13A654C5" w14:textId="01F7F9A0" w:rsidR="004B5656" w:rsidRDefault="004B5656" w:rsidP="00F67A37">
      <w:pPr>
        <w:pStyle w:val="ListParagraph"/>
        <w:numPr>
          <w:ilvl w:val="0"/>
          <w:numId w:val="19"/>
        </w:numPr>
        <w:tabs>
          <w:tab w:val="left" w:pos="720"/>
          <w:tab w:val="left" w:pos="1170"/>
        </w:tabs>
        <w:ind w:left="720"/>
        <w:rPr>
          <w:ins w:id="4125" w:author="Windows User" w:date="2019-04-05T18:38:00Z"/>
          <w:rFonts w:asciiTheme="minorHAnsi" w:hAnsiTheme="minorHAnsi" w:cstheme="minorHAnsi"/>
          <w:sz w:val="24"/>
          <w:szCs w:val="24"/>
          <w:lang w:val="pt-BR"/>
        </w:rPr>
        <w:pPrChange w:id="4126" w:author="Windows User" w:date="2019-04-05T18:37:00Z">
          <w:pPr>
            <w:pStyle w:val="ListParagraph"/>
            <w:numPr>
              <w:numId w:val="19"/>
            </w:numPr>
            <w:tabs>
              <w:tab w:val="left" w:pos="720"/>
              <w:tab w:val="left" w:pos="1170"/>
            </w:tabs>
            <w:ind w:hanging="360"/>
          </w:pPr>
        </w:pPrChange>
      </w:pPr>
      <w:r w:rsidRPr="00AC6E22">
        <w:rPr>
          <w:rFonts w:asciiTheme="minorHAnsi" w:hAnsiTheme="minorHAnsi" w:cstheme="minorHAnsi"/>
          <w:sz w:val="24"/>
          <w:szCs w:val="24"/>
          <w:lang w:val="pt-BR"/>
        </w:rPr>
        <w:t>Nhấn Chọn lọc (2) &gt; Thanh filter gồm quốc gia và năm sẽ hiển thị</w:t>
      </w:r>
    </w:p>
    <w:p w14:paraId="23AB483E" w14:textId="77777777" w:rsidR="00F67A37" w:rsidRPr="002021E0" w:rsidRDefault="00F67A37" w:rsidP="00F67A37">
      <w:pPr>
        <w:pStyle w:val="ListParagraph"/>
        <w:numPr>
          <w:ilvl w:val="0"/>
          <w:numId w:val="19"/>
        </w:numPr>
        <w:tabs>
          <w:tab w:val="left" w:pos="1350"/>
        </w:tabs>
        <w:ind w:left="720"/>
        <w:rPr>
          <w:ins w:id="4127" w:author="Windows User" w:date="2019-04-05T18:38:00Z"/>
          <w:rFonts w:asciiTheme="minorHAnsi" w:hAnsiTheme="minorHAnsi" w:cstheme="minorHAnsi"/>
          <w:sz w:val="24"/>
          <w:szCs w:val="24"/>
          <w:lang w:val="pt-BR"/>
        </w:rPr>
      </w:pPr>
      <w:ins w:id="4128" w:author="Windows User" w:date="2019-04-05T18:38:00Z">
        <w:r w:rsidRPr="009C4E6A">
          <w:rPr>
            <w:rFonts w:asciiTheme="minorHAnsi" w:hAnsiTheme="minorHAnsi" w:cstheme="minorHAnsi"/>
            <w:sz w:val="24"/>
            <w:szCs w:val="24"/>
            <w:lang w:val="pt-BR"/>
          </w:rPr>
          <w:t xml:space="preserve">Mô tả thiết kế của faceted search </w:t>
        </w:r>
        <w:r>
          <w:rPr>
            <w:rFonts w:asciiTheme="minorHAnsi" w:hAnsiTheme="minorHAnsi" w:cstheme="minorHAnsi"/>
            <w:sz w:val="24"/>
            <w:szCs w:val="24"/>
            <w:lang w:val="pt-BR"/>
          </w:rPr>
          <w:t>Phim thiếu nhi</w:t>
        </w:r>
        <w:r w:rsidRPr="009C4E6A">
          <w:rPr>
            <w:rFonts w:asciiTheme="minorHAnsi" w:hAnsiTheme="minorHAnsi" w:cstheme="minorHAnsi"/>
            <w:sz w:val="24"/>
            <w:szCs w:val="24"/>
            <w:lang w:val="pt-BR"/>
          </w:rPr>
          <w:t xml:space="preserve"> tương tự </w:t>
        </w:r>
        <w:r w:rsidRPr="009C4E6A">
          <w:rPr>
            <w:rFonts w:asciiTheme="minorHAnsi" w:hAnsiTheme="minorHAnsi" w:cstheme="minorHAnsi"/>
            <w:sz w:val="24"/>
            <w:szCs w:val="24"/>
            <w:lang w:val="pt-BR"/>
          </w:rPr>
          <w:fldChar w:fldCharType="begin"/>
        </w:r>
        <w:r w:rsidRPr="009C4E6A">
          <w:rPr>
            <w:rFonts w:asciiTheme="minorHAnsi" w:hAnsiTheme="minorHAnsi" w:cstheme="minorHAnsi"/>
            <w:sz w:val="24"/>
            <w:szCs w:val="24"/>
            <w:lang w:val="pt-BR"/>
          </w:rPr>
          <w:instrText xml:space="preserve"> HYPERLINK  \l "_Faceted_search_Phim_1" </w:instrText>
        </w:r>
        <w:r w:rsidRPr="009C4E6A">
          <w:rPr>
            <w:rFonts w:asciiTheme="minorHAnsi" w:hAnsiTheme="minorHAnsi" w:cstheme="minorHAnsi"/>
            <w:sz w:val="24"/>
            <w:szCs w:val="24"/>
            <w:lang w:val="pt-BR"/>
          </w:rPr>
          <w:fldChar w:fldCharType="separate"/>
        </w:r>
        <w:r w:rsidRPr="009C4E6A">
          <w:rPr>
            <w:rStyle w:val="Hyperlink"/>
            <w:rFonts w:asciiTheme="minorHAnsi" w:hAnsiTheme="minorHAnsi" w:cstheme="minorHAnsi"/>
            <w:sz w:val="24"/>
            <w:szCs w:val="24"/>
            <w:lang w:val="pt-BR"/>
          </w:rPr>
          <w:t>Faceted search Phim lẻ</w:t>
        </w:r>
        <w:r w:rsidRPr="009C4E6A">
          <w:rPr>
            <w:rFonts w:asciiTheme="minorHAnsi" w:hAnsiTheme="minorHAnsi" w:cstheme="minorHAnsi"/>
            <w:sz w:val="24"/>
            <w:szCs w:val="24"/>
            <w:lang w:val="pt-BR"/>
          </w:rPr>
          <w:fldChar w:fldCharType="end"/>
        </w:r>
      </w:ins>
    </w:p>
    <w:p w14:paraId="213011F8" w14:textId="5EDD8794" w:rsidR="00F67A37" w:rsidRPr="00AC6E22" w:rsidDel="00F67A37" w:rsidRDefault="00F67A37" w:rsidP="00F67A37">
      <w:pPr>
        <w:pStyle w:val="ListParagraph"/>
        <w:numPr>
          <w:ilvl w:val="0"/>
          <w:numId w:val="19"/>
        </w:numPr>
        <w:tabs>
          <w:tab w:val="left" w:pos="720"/>
          <w:tab w:val="left" w:pos="1170"/>
        </w:tabs>
        <w:ind w:left="720"/>
        <w:rPr>
          <w:del w:id="4129" w:author="Windows User" w:date="2019-04-05T18:38:00Z"/>
          <w:rFonts w:asciiTheme="minorHAnsi" w:hAnsiTheme="minorHAnsi" w:cstheme="minorHAnsi"/>
          <w:sz w:val="24"/>
          <w:szCs w:val="24"/>
          <w:lang w:val="pt-BR"/>
        </w:rPr>
        <w:pPrChange w:id="4130" w:author="Windows User" w:date="2019-04-05T18:37:00Z">
          <w:pPr>
            <w:pStyle w:val="ListParagraph"/>
            <w:numPr>
              <w:numId w:val="19"/>
            </w:numPr>
            <w:tabs>
              <w:tab w:val="left" w:pos="720"/>
              <w:tab w:val="left" w:pos="1170"/>
            </w:tabs>
            <w:ind w:hanging="360"/>
          </w:pPr>
        </w:pPrChange>
      </w:pPr>
    </w:p>
    <w:p w14:paraId="6F0EBA7E" w14:textId="77777777" w:rsidR="004B5656" w:rsidRPr="00AC6E22" w:rsidRDefault="004B5656" w:rsidP="00F67A37">
      <w:pPr>
        <w:pStyle w:val="ListParagraph"/>
        <w:numPr>
          <w:ilvl w:val="0"/>
          <w:numId w:val="19"/>
        </w:numPr>
        <w:tabs>
          <w:tab w:val="left" w:pos="720"/>
          <w:tab w:val="left" w:pos="1080"/>
        </w:tabs>
        <w:ind w:left="720"/>
        <w:rPr>
          <w:rFonts w:asciiTheme="minorHAnsi" w:hAnsiTheme="minorHAnsi" w:cstheme="minorHAnsi"/>
          <w:sz w:val="24"/>
          <w:szCs w:val="24"/>
          <w:lang w:val="pt-BR"/>
        </w:rPr>
        <w:pPrChange w:id="4131" w:author="Windows User" w:date="2019-04-05T18:37:00Z">
          <w:pPr>
            <w:pStyle w:val="ListParagraph"/>
            <w:numPr>
              <w:numId w:val="19"/>
            </w:numPr>
            <w:tabs>
              <w:tab w:val="left" w:pos="720"/>
              <w:tab w:val="left" w:pos="1080"/>
            </w:tabs>
            <w:ind w:hanging="360"/>
          </w:pPr>
        </w:pPrChange>
      </w:pPr>
      <w:r w:rsidRPr="00AC6E22">
        <w:rPr>
          <w:rFonts w:asciiTheme="minorHAnsi" w:hAnsiTheme="minorHAnsi" w:cstheme="minorHAnsi"/>
          <w:sz w:val="24"/>
          <w:szCs w:val="24"/>
          <w:lang w:val="pt-BR"/>
        </w:rPr>
        <w:t>Kích thước poster phim: sử dụng poster dọc, tỉ lệ 1.45.</w:t>
      </w:r>
    </w:p>
    <w:p w14:paraId="118D404A" w14:textId="77777777" w:rsidR="0011100D" w:rsidRPr="00436F38" w:rsidRDefault="0011100D" w:rsidP="00F67A37">
      <w:pPr>
        <w:pStyle w:val="ListParagraph"/>
        <w:numPr>
          <w:ilvl w:val="0"/>
          <w:numId w:val="19"/>
        </w:numPr>
        <w:ind w:left="720"/>
        <w:rPr>
          <w:rFonts w:asciiTheme="minorHAnsi" w:hAnsiTheme="minorHAnsi" w:cstheme="minorHAnsi"/>
          <w:sz w:val="24"/>
          <w:szCs w:val="24"/>
          <w:lang w:val="pt-BR"/>
        </w:rPr>
        <w:pPrChange w:id="4132" w:author="Windows User" w:date="2019-04-05T18:37:00Z">
          <w:pPr>
            <w:pStyle w:val="ListParagraph"/>
            <w:numPr>
              <w:numId w:val="19"/>
            </w:numPr>
            <w:ind w:hanging="360"/>
          </w:pPr>
        </w:pPrChange>
      </w:pPr>
      <w:r w:rsidRPr="00436F38">
        <w:rPr>
          <w:rFonts w:asciiTheme="minorHAnsi" w:hAnsiTheme="minorHAnsi" w:cstheme="minorHAnsi"/>
          <w:sz w:val="24"/>
          <w:szCs w:val="24"/>
          <w:lang w:val="pt-BR"/>
        </w:rPr>
        <w:t xml:space="preserve">2 label gắn góc phải trên và góc phải dưới của poster (xem chi tiết tại </w:t>
      </w:r>
      <w:r w:rsidR="00636493">
        <w:fldChar w:fldCharType="begin"/>
      </w:r>
      <w:r w:rsidR="00636493">
        <w:instrText xml:space="preserve"> HYPERLINK \l "_Mục_tuyển_chọn" </w:instrText>
      </w:r>
      <w:r w:rsidR="00636493">
        <w:fldChar w:fldCharType="separate"/>
      </w:r>
      <w:r w:rsidRPr="00436F38">
        <w:rPr>
          <w:rStyle w:val="Hyperlink"/>
          <w:rFonts w:asciiTheme="minorHAnsi" w:hAnsiTheme="minorHAnsi" w:cstheme="minorHAnsi"/>
          <w:sz w:val="24"/>
          <w:szCs w:val="24"/>
          <w:lang w:val="pt-BR"/>
        </w:rPr>
        <w:t>mục Tuyển chọn</w:t>
      </w:r>
      <w:r w:rsidR="00636493">
        <w:rPr>
          <w:rStyle w:val="Hyperlink"/>
          <w:rFonts w:asciiTheme="minorHAnsi" w:hAnsiTheme="minorHAnsi" w:cstheme="minorHAnsi"/>
          <w:sz w:val="24"/>
          <w:szCs w:val="24"/>
          <w:lang w:val="pt-BR"/>
        </w:rPr>
        <w:fldChar w:fldCharType="end"/>
      </w:r>
      <w:r w:rsidRPr="00436F38">
        <w:rPr>
          <w:rFonts w:asciiTheme="minorHAnsi" w:hAnsiTheme="minorHAnsi" w:cstheme="minorHAnsi"/>
          <w:sz w:val="24"/>
          <w:szCs w:val="24"/>
          <w:lang w:val="pt-BR"/>
        </w:rPr>
        <w:t>)</w:t>
      </w:r>
    </w:p>
    <w:p w14:paraId="6915DDEB" w14:textId="77777777" w:rsidR="004B5656" w:rsidRPr="00AC6E22" w:rsidRDefault="004B5656" w:rsidP="00F67A37">
      <w:pPr>
        <w:pStyle w:val="ListParagraph"/>
        <w:numPr>
          <w:ilvl w:val="0"/>
          <w:numId w:val="19"/>
        </w:numPr>
        <w:ind w:left="720"/>
        <w:rPr>
          <w:rFonts w:asciiTheme="minorHAnsi" w:hAnsiTheme="minorHAnsi" w:cstheme="minorHAnsi"/>
          <w:sz w:val="24"/>
          <w:szCs w:val="24"/>
          <w:lang w:val="pt-BR"/>
        </w:rPr>
        <w:pPrChange w:id="4133" w:author="Windows User" w:date="2019-04-05T18:37:00Z">
          <w:pPr>
            <w:pStyle w:val="ListParagraph"/>
            <w:numPr>
              <w:numId w:val="19"/>
            </w:numPr>
            <w:ind w:hanging="360"/>
          </w:pPr>
        </w:pPrChange>
      </w:pPr>
      <w:r w:rsidRPr="00AC6E22">
        <w:rPr>
          <w:rFonts w:asciiTheme="minorHAnsi" w:hAnsiTheme="minorHAnsi" w:cstheme="minorHAnsi"/>
          <w:sz w:val="24"/>
          <w:szCs w:val="24"/>
          <w:lang w:val="pt-BR"/>
        </w:rPr>
        <w:t>Scroll up danh sách phim để hiển thị thêm dữ liệu (lazy loading).</w:t>
      </w:r>
    </w:p>
    <w:p w14:paraId="1A970875" w14:textId="77777777" w:rsidR="004B5656" w:rsidRDefault="004B5656" w:rsidP="00F67A37">
      <w:pPr>
        <w:pStyle w:val="ListParagraph"/>
        <w:numPr>
          <w:ilvl w:val="0"/>
          <w:numId w:val="19"/>
        </w:numPr>
        <w:tabs>
          <w:tab w:val="left" w:pos="720"/>
          <w:tab w:val="left" w:pos="1170"/>
        </w:tabs>
        <w:ind w:left="720"/>
        <w:rPr>
          <w:rFonts w:asciiTheme="minorHAnsi" w:hAnsiTheme="minorHAnsi" w:cstheme="minorHAnsi"/>
          <w:sz w:val="24"/>
          <w:szCs w:val="24"/>
          <w:lang w:val="pt-BR"/>
        </w:rPr>
        <w:pPrChange w:id="4134" w:author="Windows User" w:date="2019-04-05T18:37:00Z">
          <w:pPr>
            <w:pStyle w:val="ListParagraph"/>
            <w:numPr>
              <w:numId w:val="19"/>
            </w:numPr>
            <w:tabs>
              <w:tab w:val="left" w:pos="720"/>
              <w:tab w:val="left" w:pos="1170"/>
            </w:tabs>
            <w:ind w:hanging="360"/>
          </w:pPr>
        </w:pPrChange>
      </w:pPr>
      <w:r w:rsidRPr="00AC6E22">
        <w:rPr>
          <w:rFonts w:asciiTheme="minorHAnsi" w:hAnsiTheme="minorHAnsi" w:cstheme="minorHAnsi"/>
          <w:sz w:val="24"/>
          <w:szCs w:val="24"/>
          <w:lang w:val="pt-BR"/>
        </w:rPr>
        <w:lastRenderedPageBreak/>
        <w:t>Nhấn vào mỗi poster hoặc title sẽ vào trang chi tiết của phim đó.</w:t>
      </w:r>
    </w:p>
    <w:p w14:paraId="239A8414" w14:textId="75F0310F" w:rsidR="004B5656" w:rsidRPr="00C67C58" w:rsidRDefault="004B5656" w:rsidP="00F67A37">
      <w:pPr>
        <w:pStyle w:val="ListParagraph"/>
        <w:numPr>
          <w:ilvl w:val="0"/>
          <w:numId w:val="19"/>
        </w:numPr>
        <w:tabs>
          <w:tab w:val="left" w:pos="720"/>
          <w:tab w:val="left" w:pos="1170"/>
        </w:tabs>
        <w:ind w:hanging="1800"/>
        <w:rPr>
          <w:rFonts w:asciiTheme="minorHAnsi" w:hAnsiTheme="minorHAnsi" w:cstheme="minorHAnsi"/>
          <w:sz w:val="24"/>
          <w:szCs w:val="24"/>
          <w:lang w:val="pt-BR"/>
        </w:rPr>
      </w:pPr>
      <w:r w:rsidRPr="00A84EF4">
        <w:rPr>
          <w:rFonts w:asciiTheme="minorHAnsi" w:hAnsiTheme="minorHAnsi" w:cstheme="minorHAnsi"/>
          <w:sz w:val="24"/>
          <w:szCs w:val="24"/>
          <w:lang w:val="pt-BR"/>
        </w:rPr>
        <w:t xml:space="preserve">Search: xem thêm tại mục </w:t>
      </w:r>
      <w:hyperlink w:anchor="_SUB_SEARCH" w:history="1">
        <w:r w:rsidRPr="004B5656">
          <w:rPr>
            <w:rStyle w:val="Hyperlink"/>
            <w:rFonts w:asciiTheme="minorHAnsi" w:hAnsiTheme="minorHAnsi" w:cstheme="minorHAnsi"/>
            <w:sz w:val="24"/>
            <w:szCs w:val="24"/>
            <w:lang w:val="pt-BR"/>
          </w:rPr>
          <w:t>SUB SEARCH</w:t>
        </w:r>
      </w:hyperlink>
    </w:p>
    <w:p w14:paraId="1AE0789C" w14:textId="77777777" w:rsidR="006C315A" w:rsidRPr="006C26E1" w:rsidRDefault="006C315A" w:rsidP="006C315A">
      <w:pPr>
        <w:pStyle w:val="Heading3"/>
        <w:rPr>
          <w:rFonts w:asciiTheme="minorHAnsi" w:hAnsiTheme="minorHAnsi" w:cstheme="minorHAnsi"/>
          <w:sz w:val="24"/>
          <w:lang w:val="pt-BR"/>
        </w:rPr>
      </w:pPr>
      <w:bookmarkStart w:id="4135" w:name="_Toc3989550"/>
      <w:bookmarkStart w:id="4136" w:name="_Toc4169123"/>
      <w:bookmarkStart w:id="4137" w:name="_Toc3989551"/>
      <w:bookmarkStart w:id="4138" w:name="_Toc4169124"/>
      <w:bookmarkStart w:id="4139" w:name="_Toc3989552"/>
      <w:bookmarkStart w:id="4140" w:name="_Toc4169125"/>
      <w:bookmarkStart w:id="4141" w:name="_Toc3989553"/>
      <w:bookmarkStart w:id="4142" w:name="_Toc4169126"/>
      <w:bookmarkStart w:id="4143" w:name="_Toc3989554"/>
      <w:bookmarkStart w:id="4144" w:name="_Toc4169127"/>
      <w:bookmarkStart w:id="4145" w:name="_Toc3989555"/>
      <w:bookmarkStart w:id="4146" w:name="_Toc4169128"/>
      <w:bookmarkStart w:id="4147" w:name="_Toc3989556"/>
      <w:bookmarkStart w:id="4148" w:name="_Toc4169129"/>
      <w:bookmarkStart w:id="4149" w:name="_Toc3989557"/>
      <w:bookmarkStart w:id="4150" w:name="_Toc4169130"/>
      <w:bookmarkStart w:id="4151" w:name="_Toc3989558"/>
      <w:bookmarkStart w:id="4152" w:name="_Toc4169131"/>
      <w:bookmarkStart w:id="4153" w:name="_Toc3989559"/>
      <w:bookmarkStart w:id="4154" w:name="_Toc4169132"/>
      <w:bookmarkStart w:id="4155" w:name="_Toc3989560"/>
      <w:bookmarkStart w:id="4156" w:name="_Toc4169133"/>
      <w:bookmarkStart w:id="4157" w:name="_Toc3989561"/>
      <w:bookmarkStart w:id="4158" w:name="_Toc4169134"/>
      <w:bookmarkStart w:id="4159" w:name="_Toc5382295"/>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r w:rsidRPr="006C26E1">
        <w:rPr>
          <w:rFonts w:asciiTheme="minorHAnsi" w:hAnsiTheme="minorHAnsi" w:cstheme="minorHAnsi"/>
          <w:sz w:val="24"/>
          <w:lang w:val="pt-BR"/>
        </w:rPr>
        <w:t>Trang chi tiết Ca nhạc</w:t>
      </w:r>
      <w:bookmarkEnd w:id="4159"/>
    </w:p>
    <w:p w14:paraId="47297C67"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6896C166" wp14:editId="7A866175">
            <wp:extent cx="5454197" cy="524042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hieu-Nhi-Ca-Nhac.png"/>
                    <pic:cNvPicPr/>
                  </pic:nvPicPr>
                  <pic:blipFill>
                    <a:blip r:embed="rId166">
                      <a:extLst>
                        <a:ext uri="{28A0092B-C50C-407E-A947-70E740481C1C}">
                          <a14:useLocalDpi xmlns:a14="http://schemas.microsoft.com/office/drawing/2010/main" val="0"/>
                        </a:ext>
                      </a:extLst>
                    </a:blip>
                    <a:stretch>
                      <a:fillRect/>
                    </a:stretch>
                  </pic:blipFill>
                  <pic:spPr>
                    <a:xfrm>
                      <a:off x="0" y="0"/>
                      <a:ext cx="5454197" cy="5240427"/>
                    </a:xfrm>
                    <a:prstGeom prst="rect">
                      <a:avLst/>
                    </a:prstGeom>
                  </pic:spPr>
                </pic:pic>
              </a:graphicData>
            </a:graphic>
          </wp:inline>
        </w:drawing>
      </w:r>
    </w:p>
    <w:p w14:paraId="60A03B82" w14:textId="24814DB0" w:rsidR="006C315A" w:rsidRPr="006C26E1" w:rsidRDefault="006C315A" w:rsidP="006C315A">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44</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Ca nhạc</w:t>
      </w:r>
    </w:p>
    <w:p w14:paraId="79A7F4D4" w14:textId="77777777" w:rsidR="00D01455" w:rsidRPr="006C26E1" w:rsidRDefault="00D01455" w:rsidP="00D01455">
      <w:pPr>
        <w:pStyle w:val="ListParagraph"/>
        <w:numPr>
          <w:ilvl w:val="0"/>
          <w:numId w:val="29"/>
        </w:numPr>
        <w:ind w:left="720"/>
        <w:rPr>
          <w:rFonts w:asciiTheme="minorHAnsi" w:hAnsiTheme="minorHAnsi" w:cstheme="minorHAnsi"/>
          <w:sz w:val="24"/>
          <w:szCs w:val="24"/>
          <w:lang w:val="pt-BR"/>
        </w:rPr>
      </w:pPr>
      <w:bookmarkStart w:id="4160" w:name="_Trang_chi_tiết"/>
      <w:bookmarkEnd w:id="4160"/>
      <w:r w:rsidRPr="006C26E1">
        <w:rPr>
          <w:rFonts w:asciiTheme="minorHAnsi" w:hAnsiTheme="minorHAnsi" w:cstheme="minorHAnsi"/>
          <w:sz w:val="24"/>
          <w:szCs w:val="24"/>
          <w:lang w:val="pt-BR"/>
        </w:rPr>
        <w:t>Danh sách video ca nhạc hiển thị dạng grid, col = 3, row default = 5.</w:t>
      </w:r>
    </w:p>
    <w:p w14:paraId="2865D59E" w14:textId="77777777" w:rsidR="00D01455" w:rsidRPr="006C26E1" w:rsidRDefault="00D01455" w:rsidP="00D01455">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Ở tab phân loại theo quốc gia, người dùng có thể vuốt sang trái để xem thêm</w:t>
      </w:r>
    </w:p>
    <w:p w14:paraId="41AD5EF0" w14:textId="2C4E433A" w:rsidR="00D01455" w:rsidRDefault="00D01455" w:rsidP="00D01455">
      <w:pPr>
        <w:pStyle w:val="ListParagraph"/>
        <w:numPr>
          <w:ilvl w:val="0"/>
          <w:numId w:val="27"/>
        </w:numPr>
        <w:rPr>
          <w:ins w:id="4161" w:author="Windows User" w:date="2019-04-05T18:39:00Z"/>
          <w:rFonts w:asciiTheme="minorHAnsi" w:hAnsiTheme="minorHAnsi" w:cstheme="minorHAnsi"/>
          <w:sz w:val="24"/>
          <w:szCs w:val="24"/>
          <w:lang w:val="pt-BR"/>
        </w:rPr>
      </w:pPr>
      <w:r w:rsidRPr="006C26E1">
        <w:rPr>
          <w:rFonts w:asciiTheme="minorHAnsi" w:hAnsiTheme="minorHAnsi" w:cstheme="minorHAnsi"/>
          <w:sz w:val="24"/>
          <w:szCs w:val="24"/>
          <w:lang w:val="pt-BR"/>
        </w:rPr>
        <w:t>Nhấn Chọn lọc &gt; Thanh filter năm, nghệ sĩ sẽ hiển thị</w:t>
      </w:r>
    </w:p>
    <w:p w14:paraId="252A5374" w14:textId="77777777" w:rsidR="00F67A37" w:rsidRPr="002021E0" w:rsidRDefault="00F67A37" w:rsidP="00F67A37">
      <w:pPr>
        <w:pStyle w:val="ListParagraph"/>
        <w:numPr>
          <w:ilvl w:val="0"/>
          <w:numId w:val="27"/>
        </w:numPr>
        <w:rPr>
          <w:ins w:id="4162" w:author="Windows User" w:date="2019-04-05T18:39:00Z"/>
          <w:rFonts w:asciiTheme="minorHAnsi" w:hAnsiTheme="minorHAnsi" w:cstheme="minorHAnsi"/>
          <w:sz w:val="24"/>
          <w:szCs w:val="24"/>
          <w:lang w:val="pt-BR"/>
        </w:rPr>
      </w:pPr>
      <w:ins w:id="4163" w:author="Windows User" w:date="2019-04-05T18:39:00Z">
        <w:r w:rsidRPr="009C4E6A">
          <w:rPr>
            <w:rFonts w:asciiTheme="minorHAnsi" w:hAnsiTheme="minorHAnsi" w:cstheme="minorHAnsi"/>
            <w:sz w:val="24"/>
            <w:szCs w:val="24"/>
            <w:lang w:val="pt-BR"/>
          </w:rPr>
          <w:t xml:space="preserve">Mô tả thiết kế của faceted search </w:t>
        </w:r>
        <w:r>
          <w:rPr>
            <w:rFonts w:asciiTheme="minorHAnsi" w:hAnsiTheme="minorHAnsi" w:cstheme="minorHAnsi"/>
            <w:sz w:val="24"/>
            <w:szCs w:val="24"/>
            <w:lang w:val="pt-BR"/>
          </w:rPr>
          <w:t>Ca nhạc</w:t>
        </w:r>
        <w:r w:rsidRPr="009C4E6A">
          <w:rPr>
            <w:rFonts w:asciiTheme="minorHAnsi" w:hAnsiTheme="minorHAnsi" w:cstheme="minorHAnsi"/>
            <w:sz w:val="24"/>
            <w:szCs w:val="24"/>
            <w:lang w:val="pt-BR"/>
          </w:rPr>
          <w:t xml:space="preserve"> tương tự </w:t>
        </w:r>
        <w:r w:rsidRPr="009C4E6A">
          <w:rPr>
            <w:rFonts w:asciiTheme="minorHAnsi" w:hAnsiTheme="minorHAnsi" w:cstheme="minorHAnsi"/>
            <w:sz w:val="24"/>
            <w:szCs w:val="24"/>
            <w:lang w:val="pt-BR"/>
          </w:rPr>
          <w:fldChar w:fldCharType="begin"/>
        </w:r>
        <w:r w:rsidRPr="009C4E6A">
          <w:rPr>
            <w:rFonts w:asciiTheme="minorHAnsi" w:hAnsiTheme="minorHAnsi" w:cstheme="minorHAnsi"/>
            <w:sz w:val="24"/>
            <w:szCs w:val="24"/>
            <w:lang w:val="pt-BR"/>
          </w:rPr>
          <w:instrText xml:space="preserve"> HYPERLINK  \l "_Faceted_search_Phim_1" </w:instrText>
        </w:r>
        <w:r w:rsidRPr="009C4E6A">
          <w:rPr>
            <w:rFonts w:asciiTheme="minorHAnsi" w:hAnsiTheme="minorHAnsi" w:cstheme="minorHAnsi"/>
            <w:sz w:val="24"/>
            <w:szCs w:val="24"/>
            <w:lang w:val="pt-BR"/>
          </w:rPr>
          <w:fldChar w:fldCharType="separate"/>
        </w:r>
        <w:r w:rsidRPr="009C4E6A">
          <w:rPr>
            <w:rStyle w:val="Hyperlink"/>
            <w:rFonts w:asciiTheme="minorHAnsi" w:hAnsiTheme="minorHAnsi" w:cstheme="minorHAnsi"/>
            <w:sz w:val="24"/>
            <w:szCs w:val="24"/>
            <w:lang w:val="pt-BR"/>
          </w:rPr>
          <w:t>Faceted search Phim lẻ</w:t>
        </w:r>
        <w:r w:rsidRPr="009C4E6A">
          <w:rPr>
            <w:rFonts w:asciiTheme="minorHAnsi" w:hAnsiTheme="minorHAnsi" w:cstheme="minorHAnsi"/>
            <w:sz w:val="24"/>
            <w:szCs w:val="24"/>
            <w:lang w:val="pt-BR"/>
          </w:rPr>
          <w:fldChar w:fldCharType="end"/>
        </w:r>
      </w:ins>
    </w:p>
    <w:p w14:paraId="5175DD0A" w14:textId="594EFE49" w:rsidR="00F67A37" w:rsidRPr="006C26E1" w:rsidDel="00F67A37" w:rsidRDefault="00F67A37" w:rsidP="00F67A37">
      <w:pPr>
        <w:pStyle w:val="ListParagraph"/>
        <w:numPr>
          <w:ilvl w:val="0"/>
          <w:numId w:val="27"/>
        </w:numPr>
        <w:ind w:hanging="1800"/>
        <w:rPr>
          <w:del w:id="4164" w:author="Windows User" w:date="2019-04-05T18:39:00Z"/>
          <w:rFonts w:asciiTheme="minorHAnsi" w:hAnsiTheme="minorHAnsi" w:cstheme="minorHAnsi"/>
          <w:sz w:val="24"/>
          <w:szCs w:val="24"/>
          <w:lang w:val="pt-BR"/>
        </w:rPr>
      </w:pPr>
    </w:p>
    <w:p w14:paraId="740606A9" w14:textId="45326A4F" w:rsidR="00D01455" w:rsidRPr="00A84EF4" w:rsidRDefault="00D01455" w:rsidP="00F67A37">
      <w:pPr>
        <w:pStyle w:val="ListParagraph"/>
        <w:numPr>
          <w:ilvl w:val="0"/>
          <w:numId w:val="19"/>
        </w:numPr>
        <w:tabs>
          <w:tab w:val="left" w:pos="720"/>
          <w:tab w:val="left" w:pos="1170"/>
        </w:tabs>
        <w:ind w:hanging="1800"/>
        <w:rPr>
          <w:rStyle w:val="Hyperlink"/>
          <w:rFonts w:asciiTheme="minorHAnsi" w:hAnsiTheme="minorHAnsi" w:cstheme="minorHAnsi"/>
          <w:color w:val="auto"/>
          <w:sz w:val="24"/>
          <w:szCs w:val="24"/>
          <w:u w:val="none"/>
          <w:lang w:val="pt-BR"/>
        </w:rPr>
      </w:pPr>
      <w:r w:rsidRPr="006C26E1">
        <w:rPr>
          <w:rFonts w:asciiTheme="minorHAnsi" w:hAnsiTheme="minorHAnsi" w:cstheme="minorHAnsi"/>
          <w:sz w:val="24"/>
          <w:szCs w:val="24"/>
          <w:lang w:val="pt-BR"/>
        </w:rPr>
        <w:t xml:space="preserve">Mô tả thiết kế tương tự </w:t>
      </w:r>
      <w:hyperlink w:anchor="_Trang_chi_tiết_1" w:history="1">
        <w:r w:rsidRPr="006C26E1">
          <w:rPr>
            <w:rStyle w:val="Hyperlink"/>
            <w:rFonts w:asciiTheme="minorHAnsi" w:hAnsiTheme="minorHAnsi" w:cstheme="minorHAnsi"/>
            <w:sz w:val="24"/>
            <w:szCs w:val="24"/>
            <w:lang w:val="pt-BR"/>
          </w:rPr>
          <w:t>Trang chi tiết Phim</w:t>
        </w:r>
      </w:hyperlink>
    </w:p>
    <w:p w14:paraId="732690F5" w14:textId="77777777" w:rsidR="004B5656" w:rsidRPr="00436F38" w:rsidRDefault="004B5656" w:rsidP="00F67A37">
      <w:pPr>
        <w:pStyle w:val="ListParagraph"/>
        <w:numPr>
          <w:ilvl w:val="0"/>
          <w:numId w:val="19"/>
        </w:numPr>
        <w:tabs>
          <w:tab w:val="left" w:pos="720"/>
          <w:tab w:val="left" w:pos="1170"/>
        </w:tabs>
        <w:ind w:hanging="1800"/>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Search: xem thêm tại mục </w:t>
      </w:r>
      <w:hyperlink w:anchor="_SUB_SEARCH" w:history="1">
        <w:r w:rsidRPr="00D508DC">
          <w:rPr>
            <w:rStyle w:val="Hyperlink"/>
            <w:rFonts w:asciiTheme="minorHAnsi" w:hAnsiTheme="minorHAnsi" w:cstheme="minorHAnsi"/>
            <w:sz w:val="24"/>
            <w:szCs w:val="24"/>
            <w:lang w:val="pt-BR"/>
          </w:rPr>
          <w:t>SUB SEARCH</w:t>
        </w:r>
      </w:hyperlink>
    </w:p>
    <w:p w14:paraId="2E01140B" w14:textId="77777777" w:rsidR="006C315A" w:rsidRPr="006C26E1" w:rsidRDefault="006C315A" w:rsidP="006C315A">
      <w:pPr>
        <w:pStyle w:val="Heading3"/>
        <w:rPr>
          <w:rFonts w:asciiTheme="minorHAnsi" w:hAnsiTheme="minorHAnsi" w:cstheme="minorHAnsi"/>
          <w:sz w:val="24"/>
          <w:lang w:val="pt-BR"/>
        </w:rPr>
      </w:pPr>
      <w:bookmarkStart w:id="4165" w:name="_Toc3989563"/>
      <w:bookmarkStart w:id="4166" w:name="_Toc4169136"/>
      <w:bookmarkStart w:id="4167" w:name="_Toc5382296"/>
      <w:bookmarkEnd w:id="4165"/>
      <w:bookmarkEnd w:id="4166"/>
      <w:r w:rsidRPr="006C26E1">
        <w:rPr>
          <w:rFonts w:asciiTheme="minorHAnsi" w:hAnsiTheme="minorHAnsi" w:cstheme="minorHAnsi"/>
          <w:sz w:val="24"/>
          <w:lang w:val="pt-BR"/>
        </w:rPr>
        <w:lastRenderedPageBreak/>
        <w:t>Trang chi tiết Kể chuyện</w:t>
      </w:r>
      <w:bookmarkEnd w:id="4167"/>
    </w:p>
    <w:p w14:paraId="048740F3"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1055CBEE" wp14:editId="467D17D7">
            <wp:extent cx="5486499" cy="5271463"/>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ieu-Nhi-Ke-Chuyen.png"/>
                    <pic:cNvPicPr/>
                  </pic:nvPicPr>
                  <pic:blipFill>
                    <a:blip r:embed="rId167">
                      <a:extLst>
                        <a:ext uri="{28A0092B-C50C-407E-A947-70E740481C1C}">
                          <a14:useLocalDpi xmlns:a14="http://schemas.microsoft.com/office/drawing/2010/main" val="0"/>
                        </a:ext>
                      </a:extLst>
                    </a:blip>
                    <a:stretch>
                      <a:fillRect/>
                    </a:stretch>
                  </pic:blipFill>
                  <pic:spPr>
                    <a:xfrm>
                      <a:off x="0" y="0"/>
                      <a:ext cx="5486499" cy="5271463"/>
                    </a:xfrm>
                    <a:prstGeom prst="rect">
                      <a:avLst/>
                    </a:prstGeom>
                  </pic:spPr>
                </pic:pic>
              </a:graphicData>
            </a:graphic>
          </wp:inline>
        </w:drawing>
      </w:r>
    </w:p>
    <w:p w14:paraId="3635B71A" w14:textId="77CC9B88" w:rsidR="006C315A" w:rsidRPr="006C26E1" w:rsidRDefault="006C315A" w:rsidP="006C315A">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45</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Kể chuyện            </w:t>
      </w:r>
    </w:p>
    <w:p w14:paraId="458B77C4" w14:textId="77777777" w:rsidR="006C315A" w:rsidRPr="006C26E1" w:rsidRDefault="006C315A" w:rsidP="006C315A">
      <w:pPr>
        <w:pStyle w:val="ListParagraph"/>
        <w:numPr>
          <w:ilvl w:val="0"/>
          <w:numId w:val="29"/>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Danh sách kể chuyện hiển thị dạng grid, col = 3, row default = 5.</w:t>
      </w:r>
    </w:p>
    <w:p w14:paraId="2852C08A" w14:textId="77777777" w:rsidR="006C315A" w:rsidRPr="006C26E1" w:rsidRDefault="006C315A" w:rsidP="006C315A">
      <w:pPr>
        <w:pStyle w:val="ListParagraph"/>
        <w:numPr>
          <w:ilvl w:val="0"/>
          <w:numId w:val="27"/>
        </w:numPr>
        <w:rPr>
          <w:rFonts w:asciiTheme="minorHAnsi" w:hAnsiTheme="minorHAnsi" w:cstheme="minorHAnsi"/>
          <w:sz w:val="24"/>
          <w:szCs w:val="24"/>
          <w:lang w:val="pt-BR"/>
        </w:rPr>
      </w:pPr>
      <w:r w:rsidRPr="006C26E1">
        <w:rPr>
          <w:rFonts w:asciiTheme="minorHAnsi" w:hAnsiTheme="minorHAnsi" w:cstheme="minorHAnsi"/>
          <w:sz w:val="24"/>
          <w:szCs w:val="24"/>
          <w:lang w:val="pt-BR"/>
        </w:rPr>
        <w:t>Ở tab phân loại theo quốc gia, người dùng có thể vuốt sang trái để xem thêm</w:t>
      </w:r>
    </w:p>
    <w:p w14:paraId="64572D9A" w14:textId="3064A896" w:rsidR="006C315A" w:rsidRDefault="006C315A" w:rsidP="006C315A">
      <w:pPr>
        <w:pStyle w:val="ListParagraph"/>
        <w:numPr>
          <w:ilvl w:val="0"/>
          <w:numId w:val="27"/>
        </w:numPr>
        <w:rPr>
          <w:ins w:id="4168" w:author="Windows User" w:date="2019-04-05T18:39:00Z"/>
          <w:rFonts w:asciiTheme="minorHAnsi" w:hAnsiTheme="minorHAnsi" w:cstheme="minorHAnsi"/>
          <w:sz w:val="24"/>
          <w:szCs w:val="24"/>
          <w:lang w:val="pt-BR"/>
        </w:rPr>
      </w:pPr>
      <w:r w:rsidRPr="006C26E1">
        <w:rPr>
          <w:rFonts w:asciiTheme="minorHAnsi" w:hAnsiTheme="minorHAnsi" w:cstheme="minorHAnsi"/>
          <w:sz w:val="24"/>
          <w:szCs w:val="24"/>
          <w:lang w:val="pt-BR"/>
        </w:rPr>
        <w:t>Nhấn Chọn lọc &gt; Thanh filter gồm năm sẽ hiển thị</w:t>
      </w:r>
    </w:p>
    <w:p w14:paraId="515AB24F" w14:textId="77777777" w:rsidR="00F67A37" w:rsidRPr="002021E0" w:rsidRDefault="00F67A37" w:rsidP="00F67A37">
      <w:pPr>
        <w:pStyle w:val="ListParagraph"/>
        <w:numPr>
          <w:ilvl w:val="0"/>
          <w:numId w:val="27"/>
        </w:numPr>
        <w:rPr>
          <w:ins w:id="4169" w:author="Windows User" w:date="2019-04-05T18:39:00Z"/>
          <w:rFonts w:asciiTheme="minorHAnsi" w:hAnsiTheme="minorHAnsi" w:cstheme="minorHAnsi"/>
          <w:sz w:val="24"/>
          <w:szCs w:val="24"/>
          <w:lang w:val="pt-BR"/>
        </w:rPr>
      </w:pPr>
      <w:ins w:id="4170" w:author="Windows User" w:date="2019-04-05T18:39:00Z">
        <w:r w:rsidRPr="009C4E6A">
          <w:rPr>
            <w:rFonts w:asciiTheme="minorHAnsi" w:hAnsiTheme="minorHAnsi" w:cstheme="minorHAnsi"/>
            <w:sz w:val="24"/>
            <w:szCs w:val="24"/>
            <w:lang w:val="pt-BR"/>
          </w:rPr>
          <w:t xml:space="preserve">Mô tả thiết kế của faceted search </w:t>
        </w:r>
        <w:r>
          <w:rPr>
            <w:rFonts w:asciiTheme="minorHAnsi" w:hAnsiTheme="minorHAnsi" w:cstheme="minorHAnsi"/>
            <w:sz w:val="24"/>
            <w:szCs w:val="24"/>
            <w:lang w:val="pt-BR"/>
          </w:rPr>
          <w:t>Kể chuyện</w:t>
        </w:r>
        <w:r w:rsidRPr="009C4E6A">
          <w:rPr>
            <w:rFonts w:asciiTheme="minorHAnsi" w:hAnsiTheme="minorHAnsi" w:cstheme="minorHAnsi"/>
            <w:sz w:val="24"/>
            <w:szCs w:val="24"/>
            <w:lang w:val="pt-BR"/>
          </w:rPr>
          <w:t xml:space="preserve"> tương tự </w:t>
        </w:r>
        <w:r w:rsidRPr="009C4E6A">
          <w:rPr>
            <w:rFonts w:asciiTheme="minorHAnsi" w:hAnsiTheme="minorHAnsi" w:cstheme="minorHAnsi"/>
            <w:sz w:val="24"/>
            <w:szCs w:val="24"/>
            <w:lang w:val="pt-BR"/>
          </w:rPr>
          <w:fldChar w:fldCharType="begin"/>
        </w:r>
        <w:r w:rsidRPr="009C4E6A">
          <w:rPr>
            <w:rFonts w:asciiTheme="minorHAnsi" w:hAnsiTheme="minorHAnsi" w:cstheme="minorHAnsi"/>
            <w:sz w:val="24"/>
            <w:szCs w:val="24"/>
            <w:lang w:val="pt-BR"/>
          </w:rPr>
          <w:instrText xml:space="preserve"> HYPERLINK  \l "_Faceted_search_Phim_1" </w:instrText>
        </w:r>
        <w:r w:rsidRPr="009C4E6A">
          <w:rPr>
            <w:rFonts w:asciiTheme="minorHAnsi" w:hAnsiTheme="minorHAnsi" w:cstheme="minorHAnsi"/>
            <w:sz w:val="24"/>
            <w:szCs w:val="24"/>
            <w:lang w:val="pt-BR"/>
          </w:rPr>
          <w:fldChar w:fldCharType="separate"/>
        </w:r>
        <w:r w:rsidRPr="009C4E6A">
          <w:rPr>
            <w:rStyle w:val="Hyperlink"/>
            <w:rFonts w:asciiTheme="minorHAnsi" w:hAnsiTheme="minorHAnsi" w:cstheme="minorHAnsi"/>
            <w:sz w:val="24"/>
            <w:szCs w:val="24"/>
            <w:lang w:val="pt-BR"/>
          </w:rPr>
          <w:t>Faceted search Phim lẻ</w:t>
        </w:r>
        <w:r w:rsidRPr="009C4E6A">
          <w:rPr>
            <w:rFonts w:asciiTheme="minorHAnsi" w:hAnsiTheme="minorHAnsi" w:cstheme="minorHAnsi"/>
            <w:sz w:val="24"/>
            <w:szCs w:val="24"/>
            <w:lang w:val="pt-BR"/>
          </w:rPr>
          <w:fldChar w:fldCharType="end"/>
        </w:r>
      </w:ins>
    </w:p>
    <w:p w14:paraId="20A44FBF" w14:textId="587A7188" w:rsidR="00F67A37" w:rsidRPr="006C26E1" w:rsidDel="00F67A37" w:rsidRDefault="00F67A37" w:rsidP="00F67A37">
      <w:pPr>
        <w:pStyle w:val="ListParagraph"/>
        <w:numPr>
          <w:ilvl w:val="0"/>
          <w:numId w:val="27"/>
        </w:numPr>
        <w:ind w:hanging="1800"/>
        <w:rPr>
          <w:del w:id="4171" w:author="Windows User" w:date="2019-04-05T18:39:00Z"/>
          <w:rFonts w:asciiTheme="minorHAnsi" w:hAnsiTheme="minorHAnsi" w:cstheme="minorHAnsi"/>
          <w:sz w:val="24"/>
          <w:szCs w:val="24"/>
          <w:lang w:val="pt-BR"/>
        </w:rPr>
      </w:pPr>
    </w:p>
    <w:p w14:paraId="09D8805D" w14:textId="27B347DE" w:rsidR="006C315A" w:rsidRPr="00A84EF4" w:rsidRDefault="006C315A" w:rsidP="00F67A37">
      <w:pPr>
        <w:pStyle w:val="ListParagraph"/>
        <w:numPr>
          <w:ilvl w:val="0"/>
          <w:numId w:val="19"/>
        </w:numPr>
        <w:tabs>
          <w:tab w:val="left" w:pos="720"/>
          <w:tab w:val="left" w:pos="1170"/>
        </w:tabs>
        <w:ind w:hanging="1800"/>
        <w:rPr>
          <w:rStyle w:val="Hyperlink"/>
          <w:rFonts w:asciiTheme="minorHAnsi" w:hAnsiTheme="minorHAnsi" w:cstheme="minorHAnsi"/>
          <w:color w:val="auto"/>
          <w:sz w:val="24"/>
          <w:szCs w:val="24"/>
          <w:u w:val="none"/>
          <w:lang w:val="pt-BR"/>
        </w:rPr>
      </w:pPr>
      <w:r w:rsidRPr="006C26E1">
        <w:rPr>
          <w:rFonts w:asciiTheme="minorHAnsi" w:hAnsiTheme="minorHAnsi" w:cstheme="minorHAnsi"/>
          <w:sz w:val="24"/>
          <w:szCs w:val="24"/>
          <w:lang w:val="pt-BR"/>
        </w:rPr>
        <w:t xml:space="preserve">Mô tả thiết kế tương tự </w:t>
      </w:r>
      <w:hyperlink w:anchor="_Trang_chi_tiết_1" w:history="1">
        <w:r w:rsidRPr="006C26E1">
          <w:rPr>
            <w:rStyle w:val="Hyperlink"/>
            <w:rFonts w:asciiTheme="minorHAnsi" w:hAnsiTheme="minorHAnsi" w:cstheme="minorHAnsi"/>
            <w:sz w:val="24"/>
            <w:szCs w:val="24"/>
            <w:lang w:val="pt-BR"/>
          </w:rPr>
          <w:t>Trang chi tiết Phim</w:t>
        </w:r>
      </w:hyperlink>
    </w:p>
    <w:p w14:paraId="6CF0C5CC" w14:textId="77777777" w:rsidR="00CB37C9" w:rsidRPr="00436F38" w:rsidRDefault="00CB37C9" w:rsidP="00F67A37">
      <w:pPr>
        <w:pStyle w:val="ListParagraph"/>
        <w:numPr>
          <w:ilvl w:val="0"/>
          <w:numId w:val="19"/>
        </w:numPr>
        <w:tabs>
          <w:tab w:val="left" w:pos="720"/>
          <w:tab w:val="left" w:pos="1170"/>
        </w:tabs>
        <w:ind w:hanging="1800"/>
        <w:rPr>
          <w:rFonts w:asciiTheme="minorHAnsi" w:hAnsiTheme="minorHAnsi" w:cstheme="minorHAnsi"/>
          <w:sz w:val="24"/>
          <w:szCs w:val="24"/>
          <w:lang w:val="pt-BR"/>
        </w:rPr>
      </w:pPr>
      <w:r w:rsidRPr="00AC6E22">
        <w:rPr>
          <w:rFonts w:asciiTheme="minorHAnsi" w:hAnsiTheme="minorHAnsi" w:cstheme="minorHAnsi"/>
          <w:sz w:val="24"/>
          <w:szCs w:val="24"/>
          <w:lang w:val="pt-BR"/>
        </w:rPr>
        <w:t xml:space="preserve">Search: xem thêm tại mục </w:t>
      </w:r>
      <w:hyperlink w:anchor="_SUB_SEARCH" w:history="1">
        <w:r w:rsidRPr="00D508DC">
          <w:rPr>
            <w:rStyle w:val="Hyperlink"/>
            <w:rFonts w:asciiTheme="minorHAnsi" w:hAnsiTheme="minorHAnsi" w:cstheme="minorHAnsi"/>
            <w:sz w:val="24"/>
            <w:szCs w:val="24"/>
            <w:lang w:val="pt-BR"/>
          </w:rPr>
          <w:t>SUB SEARCH</w:t>
        </w:r>
      </w:hyperlink>
    </w:p>
    <w:p w14:paraId="545285F2" w14:textId="77777777" w:rsidR="006C315A" w:rsidRPr="006C26E1" w:rsidRDefault="006C315A" w:rsidP="006C315A">
      <w:pPr>
        <w:pStyle w:val="Heading3"/>
        <w:rPr>
          <w:rFonts w:asciiTheme="minorHAnsi" w:hAnsiTheme="minorHAnsi" w:cstheme="minorHAnsi"/>
          <w:sz w:val="24"/>
          <w:lang w:val="pt-BR"/>
        </w:rPr>
      </w:pPr>
      <w:bookmarkStart w:id="4172" w:name="_Toc3989565"/>
      <w:bookmarkStart w:id="4173" w:name="_Toc4169138"/>
      <w:bookmarkStart w:id="4174" w:name="_Toc5382297"/>
      <w:bookmarkEnd w:id="4172"/>
      <w:bookmarkEnd w:id="4173"/>
      <w:r w:rsidRPr="006C26E1">
        <w:rPr>
          <w:rFonts w:asciiTheme="minorHAnsi" w:hAnsiTheme="minorHAnsi" w:cstheme="minorHAnsi"/>
          <w:sz w:val="24"/>
          <w:lang w:val="pt-BR"/>
        </w:rPr>
        <w:lastRenderedPageBreak/>
        <w:t>Trang chi tiết Tiếng anh</w:t>
      </w:r>
      <w:bookmarkEnd w:id="4174"/>
    </w:p>
    <w:p w14:paraId="51371A77"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48087DA7" wp14:editId="08C954C0">
            <wp:extent cx="5881518" cy="5650999"/>
            <wp:effectExtent l="0" t="0" r="508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hieu-Nhi-Tieng-Anh.png"/>
                    <pic:cNvPicPr/>
                  </pic:nvPicPr>
                  <pic:blipFill>
                    <a:blip r:embed="rId168">
                      <a:extLst>
                        <a:ext uri="{28A0092B-C50C-407E-A947-70E740481C1C}">
                          <a14:useLocalDpi xmlns:a14="http://schemas.microsoft.com/office/drawing/2010/main" val="0"/>
                        </a:ext>
                      </a:extLst>
                    </a:blip>
                    <a:stretch>
                      <a:fillRect/>
                    </a:stretch>
                  </pic:blipFill>
                  <pic:spPr>
                    <a:xfrm>
                      <a:off x="0" y="0"/>
                      <a:ext cx="5881518" cy="5650999"/>
                    </a:xfrm>
                    <a:prstGeom prst="rect">
                      <a:avLst/>
                    </a:prstGeom>
                  </pic:spPr>
                </pic:pic>
              </a:graphicData>
            </a:graphic>
          </wp:inline>
        </w:drawing>
      </w:r>
    </w:p>
    <w:p w14:paraId="01090DC6" w14:textId="793569E9"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46</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Tiếng Anh</w:t>
      </w:r>
    </w:p>
    <w:p w14:paraId="12F00D2E" w14:textId="77777777"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Mô tả thiết kế tương tự </w:t>
      </w:r>
      <w:hyperlink w:anchor="_Trang_chi_tiết" w:history="1">
        <w:r w:rsidRPr="006C26E1">
          <w:rPr>
            <w:rStyle w:val="Hyperlink"/>
            <w:rFonts w:asciiTheme="minorHAnsi" w:hAnsiTheme="minorHAnsi" w:cstheme="minorHAnsi"/>
            <w:sz w:val="24"/>
            <w:szCs w:val="24"/>
            <w:lang w:val="pt-BR"/>
          </w:rPr>
          <w:t>Trang chi tiết Kể chuyện</w:t>
        </w:r>
      </w:hyperlink>
    </w:p>
    <w:p w14:paraId="0EFC1AB9" w14:textId="77777777" w:rsidR="006C315A" w:rsidRPr="006C26E1" w:rsidRDefault="006C315A" w:rsidP="006C315A">
      <w:pPr>
        <w:pStyle w:val="Heading3"/>
        <w:rPr>
          <w:rFonts w:asciiTheme="minorHAnsi" w:hAnsiTheme="minorHAnsi" w:cstheme="minorHAnsi"/>
          <w:sz w:val="24"/>
          <w:lang w:val="pt-BR"/>
        </w:rPr>
      </w:pPr>
      <w:bookmarkStart w:id="4175" w:name="_Toc5382298"/>
      <w:r w:rsidRPr="006C26E1">
        <w:rPr>
          <w:rFonts w:asciiTheme="minorHAnsi" w:hAnsiTheme="minorHAnsi" w:cstheme="minorHAnsi"/>
          <w:sz w:val="24"/>
          <w:lang w:val="pt-BR"/>
        </w:rPr>
        <w:lastRenderedPageBreak/>
        <w:t>Trang chi tiết Học điều hay</w:t>
      </w:r>
      <w:bookmarkEnd w:id="4175"/>
    </w:p>
    <w:p w14:paraId="732434A0" w14:textId="77777777" w:rsidR="006C315A" w:rsidRPr="006C26E1" w:rsidRDefault="006C315A" w:rsidP="006C315A">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2EC4FE80" wp14:editId="5664498B">
            <wp:extent cx="5943503" cy="5710554"/>
            <wp:effectExtent l="0" t="0" r="635"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hieu-Nhi-Hoc-Dieu-Hay.png"/>
                    <pic:cNvPicPr/>
                  </pic:nvPicPr>
                  <pic:blipFill>
                    <a:blip r:embed="rId169">
                      <a:extLst>
                        <a:ext uri="{28A0092B-C50C-407E-A947-70E740481C1C}">
                          <a14:useLocalDpi xmlns:a14="http://schemas.microsoft.com/office/drawing/2010/main" val="0"/>
                        </a:ext>
                      </a:extLst>
                    </a:blip>
                    <a:stretch>
                      <a:fillRect/>
                    </a:stretch>
                  </pic:blipFill>
                  <pic:spPr>
                    <a:xfrm>
                      <a:off x="0" y="0"/>
                      <a:ext cx="5943503" cy="5710554"/>
                    </a:xfrm>
                    <a:prstGeom prst="rect">
                      <a:avLst/>
                    </a:prstGeom>
                  </pic:spPr>
                </pic:pic>
              </a:graphicData>
            </a:graphic>
          </wp:inline>
        </w:drawing>
      </w:r>
    </w:p>
    <w:p w14:paraId="3748D70F" w14:textId="112CF5A0" w:rsidR="006C315A" w:rsidRPr="006C26E1" w:rsidRDefault="006C315A" w:rsidP="006C315A">
      <w:pPr>
        <w:pStyle w:val="Caption"/>
        <w:rPr>
          <w:rFonts w:asciiTheme="minorHAnsi" w:hAnsiTheme="minorHAnsi" w:cstheme="minorHAnsi"/>
          <w:sz w:val="24"/>
          <w:szCs w:val="24"/>
          <w:lang w:val="pt-BR"/>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47</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Học điều hay</w:t>
      </w:r>
    </w:p>
    <w:p w14:paraId="7CCC5E89" w14:textId="77777777" w:rsidR="006C315A" w:rsidRPr="006C26E1" w:rsidRDefault="006C315A" w:rsidP="006C315A">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Mô tả thiết kế tương tự </w:t>
      </w:r>
      <w:hyperlink w:anchor="_Trang_chi_tiết" w:history="1">
        <w:r w:rsidRPr="006C26E1">
          <w:rPr>
            <w:rStyle w:val="Hyperlink"/>
            <w:rFonts w:asciiTheme="minorHAnsi" w:hAnsiTheme="minorHAnsi" w:cstheme="minorHAnsi"/>
            <w:sz w:val="24"/>
            <w:szCs w:val="24"/>
            <w:lang w:val="pt-BR"/>
          </w:rPr>
          <w:t>Trang chi tiết Kể chuyện</w:t>
        </w:r>
      </w:hyperlink>
    </w:p>
    <w:p w14:paraId="2328BB07" w14:textId="77777777" w:rsidR="006C315A" w:rsidRPr="006C26E1" w:rsidRDefault="006C315A" w:rsidP="006C315A">
      <w:pPr>
        <w:rPr>
          <w:rFonts w:asciiTheme="minorHAnsi" w:hAnsiTheme="minorHAnsi" w:cstheme="minorHAnsi"/>
          <w:sz w:val="24"/>
          <w:szCs w:val="24"/>
          <w:lang w:val="pt-BR"/>
        </w:rPr>
      </w:pPr>
    </w:p>
    <w:p w14:paraId="256AC6DA" w14:textId="77777777" w:rsidR="006C315A" w:rsidRPr="006C26E1" w:rsidRDefault="006C315A" w:rsidP="006C315A">
      <w:pPr>
        <w:rPr>
          <w:rFonts w:asciiTheme="minorHAnsi" w:hAnsiTheme="minorHAnsi" w:cstheme="minorHAnsi"/>
          <w:sz w:val="24"/>
          <w:szCs w:val="24"/>
          <w:lang w:val="pt-BR"/>
        </w:rPr>
      </w:pPr>
    </w:p>
    <w:p w14:paraId="6DC9EAB3" w14:textId="77777777" w:rsidR="00CB013E" w:rsidRPr="006C26E1" w:rsidRDefault="00E1506D">
      <w:pPr>
        <w:pStyle w:val="Heading2"/>
      </w:pPr>
      <w:bookmarkStart w:id="4176" w:name="_TÀI_KHOẢN"/>
      <w:bookmarkStart w:id="4177" w:name="_Toc5382299"/>
      <w:bookmarkEnd w:id="4176"/>
      <w:r w:rsidRPr="006C26E1">
        <w:lastRenderedPageBreak/>
        <w:t>TÀI KHOẢN</w:t>
      </w:r>
      <w:bookmarkEnd w:id="4177"/>
    </w:p>
    <w:p w14:paraId="4810F644" w14:textId="77777777" w:rsidR="000B19A8" w:rsidRPr="006C26E1" w:rsidRDefault="008E4619" w:rsidP="008E4619">
      <w:pPr>
        <w:pStyle w:val="Heading3"/>
        <w:rPr>
          <w:rFonts w:asciiTheme="minorHAnsi" w:hAnsiTheme="minorHAnsi" w:cstheme="minorHAnsi"/>
          <w:sz w:val="24"/>
          <w:lang w:val="pt-BR"/>
        </w:rPr>
      </w:pPr>
      <w:bookmarkStart w:id="4178" w:name="_Toc5382300"/>
      <w:r w:rsidRPr="006C26E1">
        <w:rPr>
          <w:rFonts w:asciiTheme="minorHAnsi" w:hAnsiTheme="minorHAnsi" w:cstheme="minorHAnsi"/>
          <w:sz w:val="24"/>
          <w:lang w:val="pt-BR"/>
        </w:rPr>
        <w:t>Mainpage</w:t>
      </w:r>
      <w:bookmarkEnd w:id="4178"/>
    </w:p>
    <w:p w14:paraId="00EAB5B7" w14:textId="77777777" w:rsidR="00DA1C8D" w:rsidRPr="006C26E1" w:rsidRDefault="00DA1C8D" w:rsidP="00DA1C8D">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Giao diện mục tài khoản: </w:t>
      </w:r>
    </w:p>
    <w:p w14:paraId="4749E78D"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Scan QR code (Luồng Scan QR Code tương tự như đã mô tả trên mục </w:t>
      </w:r>
      <w:r w:rsidRPr="00CC35EC">
        <w:rPr>
          <w:rFonts w:asciiTheme="minorHAnsi" w:hAnsiTheme="minorHAnsi" w:cstheme="minorHAnsi"/>
          <w:color w:val="0070C0"/>
          <w:sz w:val="24"/>
          <w:szCs w:val="24"/>
          <w:u w:val="single"/>
          <w:lang w:val="pt-BR"/>
        </w:rPr>
        <w:fldChar w:fldCharType="begin"/>
      </w:r>
      <w:r w:rsidRPr="006C26E1">
        <w:rPr>
          <w:rFonts w:asciiTheme="minorHAnsi" w:hAnsiTheme="minorHAnsi" w:cstheme="minorHAnsi"/>
          <w:color w:val="0070C0"/>
          <w:sz w:val="24"/>
          <w:szCs w:val="24"/>
          <w:u w:val="single"/>
          <w:lang w:val="pt-BR"/>
        </w:rPr>
        <w:instrText xml:space="preserve"> REF _Ref3281229 \r \h  \* MERGEFORMAT </w:instrText>
      </w:r>
      <w:r w:rsidRPr="00CC35EC">
        <w:rPr>
          <w:rFonts w:asciiTheme="minorHAnsi" w:hAnsiTheme="minorHAnsi" w:cstheme="minorHAnsi"/>
          <w:color w:val="0070C0"/>
          <w:sz w:val="24"/>
          <w:szCs w:val="24"/>
          <w:u w:val="single"/>
          <w:lang w:val="pt-BR"/>
        </w:rPr>
      </w:r>
      <w:r w:rsidRPr="00CC35EC">
        <w:rPr>
          <w:rFonts w:asciiTheme="minorHAnsi" w:hAnsiTheme="minorHAnsi" w:cstheme="minorHAnsi"/>
          <w:color w:val="0070C0"/>
          <w:sz w:val="24"/>
          <w:szCs w:val="24"/>
          <w:u w:val="single"/>
          <w:lang w:val="pt-BR"/>
        </w:rPr>
        <w:fldChar w:fldCharType="separate"/>
      </w:r>
      <w:r w:rsidRPr="006C26E1">
        <w:rPr>
          <w:rFonts w:asciiTheme="minorHAnsi" w:hAnsiTheme="minorHAnsi" w:cstheme="minorHAnsi"/>
          <w:color w:val="0070C0"/>
          <w:sz w:val="24"/>
          <w:szCs w:val="24"/>
          <w:u w:val="single"/>
          <w:lang w:val="pt-BR"/>
        </w:rPr>
        <w:t>2.2.5</w:t>
      </w:r>
      <w:r w:rsidRPr="00CC35EC">
        <w:rPr>
          <w:rFonts w:asciiTheme="minorHAnsi" w:hAnsiTheme="minorHAnsi" w:cstheme="minorHAnsi"/>
          <w:color w:val="0070C0"/>
          <w:sz w:val="24"/>
          <w:szCs w:val="24"/>
          <w:u w:val="single"/>
          <w:lang w:val="pt-BR"/>
        </w:rPr>
        <w:fldChar w:fldCharType="end"/>
      </w:r>
      <w:r w:rsidRPr="00CC35EC">
        <w:rPr>
          <w:rFonts w:asciiTheme="minorHAnsi" w:hAnsiTheme="minorHAnsi" w:cstheme="minorHAnsi"/>
          <w:color w:val="0070C0"/>
          <w:sz w:val="24"/>
          <w:szCs w:val="24"/>
          <w:u w:val="single"/>
          <w:lang w:val="pt-BR"/>
        </w:rPr>
        <w:fldChar w:fldCharType="begin"/>
      </w:r>
      <w:r w:rsidRPr="006C26E1">
        <w:rPr>
          <w:rFonts w:asciiTheme="minorHAnsi" w:hAnsiTheme="minorHAnsi" w:cstheme="minorHAnsi"/>
          <w:color w:val="0070C0"/>
          <w:sz w:val="24"/>
          <w:szCs w:val="24"/>
          <w:u w:val="single"/>
          <w:lang w:val="pt-BR"/>
        </w:rPr>
        <w:instrText xml:space="preserve"> REF _Ref3281229 \h  \* MERGEFORMAT </w:instrText>
      </w:r>
      <w:r w:rsidRPr="00CC35EC">
        <w:rPr>
          <w:rFonts w:asciiTheme="minorHAnsi" w:hAnsiTheme="minorHAnsi" w:cstheme="minorHAnsi"/>
          <w:color w:val="0070C0"/>
          <w:sz w:val="24"/>
          <w:szCs w:val="24"/>
          <w:u w:val="single"/>
          <w:lang w:val="pt-BR"/>
        </w:rPr>
      </w:r>
      <w:r w:rsidRPr="00CC35EC">
        <w:rPr>
          <w:rFonts w:asciiTheme="minorHAnsi" w:hAnsiTheme="minorHAnsi" w:cstheme="minorHAnsi"/>
          <w:color w:val="0070C0"/>
          <w:sz w:val="24"/>
          <w:szCs w:val="24"/>
          <w:u w:val="single"/>
          <w:lang w:val="pt-BR"/>
        </w:rPr>
        <w:fldChar w:fldCharType="separate"/>
      </w:r>
      <w:r w:rsidRPr="00CC35EC">
        <w:rPr>
          <w:rFonts w:asciiTheme="minorHAnsi" w:hAnsiTheme="minorHAnsi" w:cstheme="minorHAnsi"/>
          <w:color w:val="0070C0"/>
          <w:sz w:val="24"/>
          <w:szCs w:val="24"/>
          <w:u w:val="single"/>
        </w:rPr>
        <w:t>Kiể</w:t>
      </w:r>
      <w:r w:rsidRPr="00C36EF0">
        <w:rPr>
          <w:rFonts w:asciiTheme="minorHAnsi" w:hAnsiTheme="minorHAnsi" w:cstheme="minorHAnsi"/>
          <w:color w:val="0070C0"/>
          <w:sz w:val="24"/>
          <w:szCs w:val="24"/>
          <w:u w:val="single"/>
        </w:rPr>
        <w:t>m tra liên k</w:t>
      </w:r>
      <w:r w:rsidRPr="00C67C58">
        <w:rPr>
          <w:rFonts w:asciiTheme="minorHAnsi" w:hAnsiTheme="minorHAnsi" w:cstheme="minorHAnsi"/>
          <w:color w:val="0070C0"/>
          <w:sz w:val="24"/>
          <w:szCs w:val="24"/>
          <w:u w:val="single"/>
        </w:rPr>
        <w:t>ế</w:t>
      </w:r>
      <w:r w:rsidRPr="00C732EA">
        <w:rPr>
          <w:rFonts w:asciiTheme="minorHAnsi" w:hAnsiTheme="minorHAnsi" w:cstheme="minorHAnsi"/>
          <w:color w:val="0070C0"/>
          <w:sz w:val="24"/>
          <w:szCs w:val="24"/>
          <w:u w:val="single"/>
        </w:rPr>
        <w:t>t h</w:t>
      </w:r>
      <w:r w:rsidRPr="007C2AF3">
        <w:rPr>
          <w:rFonts w:asciiTheme="minorHAnsi" w:hAnsiTheme="minorHAnsi" w:cstheme="minorHAnsi"/>
          <w:color w:val="0070C0"/>
          <w:sz w:val="24"/>
          <w:szCs w:val="24"/>
          <w:u w:val="single"/>
        </w:rPr>
        <w:t>ợ</w:t>
      </w:r>
      <w:r w:rsidRPr="00A84EF4">
        <w:rPr>
          <w:rFonts w:asciiTheme="minorHAnsi" w:hAnsiTheme="minorHAnsi" w:cstheme="minorHAnsi"/>
          <w:color w:val="0070C0"/>
          <w:sz w:val="24"/>
          <w:szCs w:val="24"/>
          <w:u w:val="single"/>
        </w:rPr>
        <w:t>p đồng và liên kết gói</w:t>
      </w:r>
      <w:r w:rsidRPr="00CC35EC">
        <w:rPr>
          <w:rFonts w:asciiTheme="minorHAnsi" w:hAnsiTheme="minorHAnsi" w:cstheme="minorHAnsi"/>
          <w:color w:val="0070C0"/>
          <w:sz w:val="24"/>
          <w:szCs w:val="24"/>
          <w:u w:val="single"/>
          <w:lang w:val="pt-BR"/>
        </w:rPr>
        <w:fldChar w:fldCharType="end"/>
      </w:r>
      <w:r w:rsidRPr="006C26E1">
        <w:rPr>
          <w:rFonts w:asciiTheme="minorHAnsi" w:hAnsiTheme="minorHAnsi" w:cstheme="minorHAnsi"/>
          <w:color w:val="0070C0"/>
          <w:sz w:val="24"/>
          <w:szCs w:val="24"/>
          <w:u w:val="single"/>
          <w:lang w:val="pt-BR"/>
        </w:rPr>
        <w:t>)</w:t>
      </w:r>
    </w:p>
    <w:p w14:paraId="7944DD4B" w14:textId="1FE07E48" w:rsidR="00DA1C8D" w:rsidRPr="00B6504D" w:rsidRDefault="00DA1C8D" w:rsidP="00A84EF4">
      <w:pPr>
        <w:pStyle w:val="ListParagraph"/>
        <w:numPr>
          <w:ilvl w:val="0"/>
          <w:numId w:val="98"/>
        </w:numPr>
        <w:ind w:left="720"/>
        <w:rPr>
          <w:rFonts w:asciiTheme="minorHAnsi" w:hAnsiTheme="minorHAnsi" w:cstheme="minorHAnsi"/>
          <w:sz w:val="24"/>
          <w:szCs w:val="24"/>
          <w:lang w:val="pt-BR"/>
        </w:rPr>
      </w:pPr>
      <w:r w:rsidRPr="00B6504D">
        <w:rPr>
          <w:rFonts w:asciiTheme="minorHAnsi" w:hAnsiTheme="minorHAnsi" w:cstheme="minorHAnsi"/>
          <w:sz w:val="24"/>
          <w:szCs w:val="24"/>
          <w:lang w:val="pt-BR"/>
        </w:rPr>
        <w:t>(2) Notifications từ hệ thống</w:t>
      </w:r>
      <w:r w:rsidR="0039563B" w:rsidRPr="00A84EF4">
        <w:rPr>
          <w:rFonts w:asciiTheme="minorHAnsi" w:hAnsiTheme="minorHAnsi" w:cstheme="minorHAnsi"/>
          <w:sz w:val="24"/>
          <w:szCs w:val="24"/>
          <w:lang w:val="pt-BR"/>
        </w:rPr>
        <w:t xml:space="preserve"> (xem thêm tại mục </w:t>
      </w:r>
      <w:hyperlink w:anchor="_Action_bar" w:history="1">
        <w:r w:rsidR="0039563B" w:rsidRPr="00A84EF4">
          <w:rPr>
            <w:rStyle w:val="Hyperlink"/>
            <w:rFonts w:asciiTheme="minorHAnsi" w:hAnsiTheme="minorHAnsi" w:cstheme="minorHAnsi"/>
            <w:sz w:val="24"/>
            <w:szCs w:val="24"/>
            <w:lang w:val="pt-BR"/>
          </w:rPr>
          <w:t>Action bar</w:t>
        </w:r>
      </w:hyperlink>
      <w:r w:rsidR="0039563B" w:rsidRPr="00A84EF4">
        <w:rPr>
          <w:rFonts w:asciiTheme="minorHAnsi" w:hAnsiTheme="minorHAnsi" w:cstheme="minorHAnsi"/>
          <w:sz w:val="24"/>
          <w:szCs w:val="24"/>
          <w:lang w:val="pt-BR"/>
        </w:rPr>
        <w:t>)</w:t>
      </w:r>
    </w:p>
    <w:p w14:paraId="61EA8014"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Chỉnh sửa thông tin tài khoản (xem thêm </w:t>
      </w:r>
      <w:hyperlink r:id="rId170" w:anchor="_Edit_thông_tin" w:history="1">
        <w:r w:rsidRPr="00A84EF4">
          <w:rPr>
            <w:rStyle w:val="Hyperlink"/>
            <w:rFonts w:asciiTheme="minorHAnsi" w:hAnsiTheme="minorHAnsi" w:cstheme="minorHAnsi"/>
            <w:sz w:val="24"/>
            <w:szCs w:val="24"/>
          </w:rPr>
          <w:t>2.15.2.2 Edit thông tin tài khoản</w:t>
        </w:r>
      </w:hyperlink>
      <w:r w:rsidRPr="006C26E1">
        <w:rPr>
          <w:rFonts w:asciiTheme="minorHAnsi" w:hAnsiTheme="minorHAnsi" w:cstheme="minorHAnsi"/>
          <w:sz w:val="24"/>
          <w:szCs w:val="24"/>
          <w:lang w:val="pt-BR"/>
        </w:rPr>
        <w:t>)</w:t>
      </w:r>
    </w:p>
    <w:p w14:paraId="7C406697"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(4) Thông tin số hợp đồng và gói dịch vụ tương ứng với account (vd: 2 Devices; 4 Devices). Thông tin số hợp đồng sẽ được hiển thị dưới dạng ẩn một phần, sử dụng ký tự “x”</w:t>
      </w:r>
    </w:p>
    <w:p w14:paraId="4DAC9B34"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(5) Vào trang nội dung Yêu thích – Theo dõi của tài khoản</w:t>
      </w:r>
    </w:p>
    <w:p w14:paraId="71CAE68A" w14:textId="63F1C38D"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(6) Vào trang lịch sử</w:t>
      </w:r>
      <w:r w:rsidR="0078252A">
        <w:rPr>
          <w:rFonts w:asciiTheme="minorHAnsi" w:hAnsiTheme="minorHAnsi" w:cstheme="minorHAnsi"/>
          <w:sz w:val="24"/>
          <w:szCs w:val="24"/>
          <w:lang w:val="pt-BR"/>
        </w:rPr>
        <w:t xml:space="preserve"> nội dung đã mở </w:t>
      </w:r>
      <w:r w:rsidR="0078252A" w:rsidRPr="00A84EF4">
        <w:rPr>
          <w:rFonts w:asciiTheme="minorHAnsi" w:hAnsiTheme="minorHAnsi" w:cstheme="minorHAnsi"/>
          <w:sz w:val="24"/>
          <w:szCs w:val="24"/>
          <w:lang w:val="pt-BR"/>
        </w:rPr>
        <w:t xml:space="preserve">(xem thêm tại mục </w:t>
      </w:r>
      <w:hyperlink w:anchor="_Action_bar" w:history="1">
        <w:r w:rsidR="0078252A" w:rsidRPr="00A84EF4">
          <w:rPr>
            <w:rStyle w:val="Hyperlink"/>
            <w:rFonts w:asciiTheme="minorHAnsi" w:hAnsiTheme="minorHAnsi" w:cstheme="minorHAnsi"/>
            <w:sz w:val="24"/>
            <w:szCs w:val="24"/>
            <w:lang w:val="pt-BR"/>
          </w:rPr>
          <w:t>Action bar</w:t>
        </w:r>
      </w:hyperlink>
      <w:r w:rsidR="0078252A" w:rsidRPr="00A84EF4">
        <w:rPr>
          <w:rFonts w:asciiTheme="minorHAnsi" w:hAnsiTheme="minorHAnsi" w:cstheme="minorHAnsi"/>
          <w:sz w:val="24"/>
          <w:szCs w:val="24"/>
          <w:lang w:val="pt-BR"/>
        </w:rPr>
        <w:t>)</w:t>
      </w:r>
    </w:p>
    <w:p w14:paraId="0FFB355F"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(7) Hộp thư gửi từ hệ thống của tài khoản</w:t>
      </w:r>
    </w:p>
    <w:p w14:paraId="333B2D18"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(8) Vào mục cài đặt</w:t>
      </w:r>
    </w:p>
    <w:p w14:paraId="003DB250" w14:textId="77777777" w:rsidR="00DA1C8D" w:rsidRPr="006C26E1" w:rsidRDefault="00DA1C8D" w:rsidP="00A84EF4">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(9) Vào trang giới thiệu </w:t>
      </w:r>
    </w:p>
    <w:p w14:paraId="38AA98D6" w14:textId="7D53D728" w:rsidR="00B55361" w:rsidRPr="006C26E1" w:rsidRDefault="00DA1C8D" w:rsidP="00013EEE">
      <w:pPr>
        <w:pStyle w:val="ListParagraph"/>
        <w:ind w:left="1440"/>
        <w:jc w:val="center"/>
        <w:rPr>
          <w:rFonts w:asciiTheme="minorHAnsi" w:hAnsiTheme="minorHAnsi" w:cstheme="minorHAnsi"/>
          <w:sz w:val="24"/>
          <w:szCs w:val="24"/>
          <w:lang w:val="pt-BR"/>
        </w:rPr>
      </w:pPr>
      <w:r w:rsidRPr="006C26E1" w:rsidDel="00DA1C8D">
        <w:rPr>
          <w:rFonts w:asciiTheme="minorHAnsi" w:hAnsiTheme="minorHAnsi" w:cstheme="minorHAnsi"/>
          <w:sz w:val="24"/>
          <w:szCs w:val="24"/>
          <w:lang w:val="pt-BR"/>
        </w:rPr>
        <w:t xml:space="preserve"> </w:t>
      </w:r>
    </w:p>
    <w:p w14:paraId="665A1408" w14:textId="14721EAF" w:rsidR="00013EEE" w:rsidRPr="006C26E1" w:rsidRDefault="00B149EB" w:rsidP="00013EEE">
      <w:pPr>
        <w:pStyle w:val="ListParagraph"/>
        <w:ind w:left="1440"/>
        <w:jc w:val="center"/>
        <w:rPr>
          <w:rFonts w:asciiTheme="minorHAnsi" w:hAnsiTheme="minorHAnsi" w:cstheme="minorHAnsi"/>
          <w:sz w:val="24"/>
          <w:szCs w:val="24"/>
          <w:lang w:val="pt-BR"/>
        </w:rPr>
      </w:pPr>
      <w:r w:rsidRPr="00A84EF4">
        <w:rPr>
          <w:rFonts w:asciiTheme="minorHAnsi" w:hAnsiTheme="minorHAnsi" w:cstheme="minorHAnsi"/>
          <w:noProof/>
          <w:sz w:val="24"/>
          <w:szCs w:val="24"/>
        </w:rPr>
        <w:lastRenderedPageBreak/>
        <w:t xml:space="preserve"> </w:t>
      </w:r>
      <w:r w:rsidRPr="00A84EF4">
        <w:rPr>
          <w:rFonts w:asciiTheme="minorHAnsi" w:hAnsiTheme="minorHAnsi" w:cstheme="minorHAnsi"/>
          <w:noProof/>
          <w:sz w:val="24"/>
          <w:szCs w:val="24"/>
        </w:rPr>
        <w:drawing>
          <wp:inline distT="0" distB="0" distL="0" distR="0" wp14:anchorId="5C0844F9" wp14:editId="444AE0D8">
            <wp:extent cx="2519680" cy="5159375"/>
            <wp:effectExtent l="0" t="0" r="0" b="3175"/>
            <wp:docPr id="198" name="Picture 198"/>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1"/>
                    <a:stretch>
                      <a:fillRect/>
                    </a:stretch>
                  </pic:blipFill>
                  <pic:spPr>
                    <a:xfrm>
                      <a:off x="0" y="0"/>
                      <a:ext cx="2519680" cy="5159375"/>
                    </a:xfrm>
                    <a:prstGeom prst="rect">
                      <a:avLst/>
                    </a:prstGeom>
                  </pic:spPr>
                </pic:pic>
              </a:graphicData>
            </a:graphic>
          </wp:inline>
        </w:drawing>
      </w:r>
    </w:p>
    <w:p w14:paraId="66AA50AA" w14:textId="77777777" w:rsidR="00AC6E22" w:rsidRPr="006C26E1" w:rsidRDefault="00B55361" w:rsidP="00013EEE">
      <w:pPr>
        <w:pStyle w:val="ListParagraph"/>
        <w:ind w:left="1440"/>
        <w:jc w:val="center"/>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Giao diện tài khoản </w:t>
      </w:r>
    </w:p>
    <w:p w14:paraId="4205D6B7" w14:textId="77777777" w:rsidR="00AC6E22" w:rsidRPr="006C26E1" w:rsidRDefault="00AC6E22" w:rsidP="00AC6E22">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dùng nhấn chọn vào logo ảnh đại diện để thay đổi ảnh, pop-up chọn ảnh sẽ được hiển thị như bên dưới:  </w:t>
      </w:r>
    </w:p>
    <w:p w14:paraId="750AFEFF" w14:textId="621816B2" w:rsidR="00AC6E22" w:rsidRPr="00A84EF4" w:rsidRDefault="00AC6E22" w:rsidP="00AC6E22">
      <w:pPr>
        <w:keepNext/>
        <w:jc w:val="center"/>
        <w:rPr>
          <w:rFonts w:asciiTheme="minorHAnsi" w:hAnsiTheme="minorHAnsi" w:cstheme="minorHAnsi"/>
          <w:sz w:val="24"/>
          <w:szCs w:val="24"/>
        </w:rPr>
      </w:pPr>
      <w:r w:rsidRPr="00A84EF4">
        <w:rPr>
          <w:rFonts w:asciiTheme="minorHAnsi" w:hAnsiTheme="minorHAnsi" w:cstheme="minorHAnsi"/>
          <w:noProof/>
          <w:sz w:val="24"/>
          <w:szCs w:val="24"/>
        </w:rPr>
        <w:lastRenderedPageBreak/>
        <w:drawing>
          <wp:inline distT="0" distB="0" distL="0" distR="0" wp14:anchorId="57B125D9" wp14:editId="6957A314">
            <wp:extent cx="2519680" cy="51650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19680" cy="5165090"/>
                    </a:xfrm>
                    <a:prstGeom prst="rect">
                      <a:avLst/>
                    </a:prstGeom>
                    <a:noFill/>
                    <a:ln>
                      <a:noFill/>
                    </a:ln>
                  </pic:spPr>
                </pic:pic>
              </a:graphicData>
            </a:graphic>
          </wp:inline>
        </w:drawing>
      </w:r>
    </w:p>
    <w:p w14:paraId="41E578A5" w14:textId="77777777" w:rsidR="00AC6E22" w:rsidRPr="00A84EF4" w:rsidRDefault="00AC6E22" w:rsidP="00AC6E22">
      <w:pPr>
        <w:pStyle w:val="Caption"/>
        <w:jc w:val="center"/>
        <w:rPr>
          <w:rFonts w:asciiTheme="minorHAnsi" w:hAnsiTheme="minorHAnsi" w:cstheme="minorHAnsi"/>
          <w:sz w:val="24"/>
          <w:szCs w:val="24"/>
        </w:rPr>
      </w:pPr>
      <w:r w:rsidRPr="00A84EF4">
        <w:rPr>
          <w:rFonts w:asciiTheme="minorHAnsi" w:hAnsiTheme="minorHAnsi" w:cstheme="minorHAnsi"/>
          <w:sz w:val="24"/>
          <w:szCs w:val="24"/>
        </w:rPr>
        <w:t xml:space="preserve">Hình  </w:t>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STYLEREF 1 \s </w:instrText>
      </w:r>
      <w:r w:rsidRPr="00A84EF4">
        <w:rPr>
          <w:rFonts w:asciiTheme="minorHAnsi" w:hAnsiTheme="minorHAnsi" w:cstheme="minorHAnsi"/>
          <w:sz w:val="24"/>
          <w:szCs w:val="24"/>
        </w:rPr>
        <w:fldChar w:fldCharType="separate"/>
      </w:r>
      <w:r w:rsidRPr="00A84EF4">
        <w:rPr>
          <w:rFonts w:asciiTheme="minorHAnsi" w:hAnsiTheme="minorHAnsi" w:cstheme="minorHAnsi"/>
          <w:noProof/>
          <w:sz w:val="24"/>
          <w:szCs w:val="24"/>
        </w:rPr>
        <w:t>2</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noBreakHyphen/>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SEQ Hình_ \* ARABIC \s 1 </w:instrText>
      </w:r>
      <w:r w:rsidRPr="00A84EF4">
        <w:rPr>
          <w:rFonts w:asciiTheme="minorHAnsi" w:hAnsiTheme="minorHAnsi" w:cstheme="minorHAnsi"/>
          <w:sz w:val="24"/>
          <w:szCs w:val="24"/>
        </w:rPr>
        <w:fldChar w:fldCharType="separate"/>
      </w:r>
      <w:r w:rsidRPr="00A84EF4">
        <w:rPr>
          <w:rFonts w:asciiTheme="minorHAnsi" w:hAnsiTheme="minorHAnsi" w:cstheme="minorHAnsi"/>
          <w:noProof/>
          <w:sz w:val="24"/>
          <w:szCs w:val="24"/>
        </w:rPr>
        <w:t>12</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t xml:space="preserve"> Pop-up chọn avatar</w:t>
      </w:r>
    </w:p>
    <w:p w14:paraId="1B521D19" w14:textId="77777777" w:rsidR="00AC6E22" w:rsidRPr="006C26E1" w:rsidRDefault="00AC6E22" w:rsidP="00AC6E22">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dùng chọn “Chụp ảnh mới”, hệ thống cho phép người dùng chụp ảnh trực tiếp trên camera và sử dụng làm ảnh đại diện </w:t>
      </w:r>
    </w:p>
    <w:p w14:paraId="383302AD" w14:textId="77777777" w:rsidR="00AC6E22" w:rsidRPr="006C26E1" w:rsidRDefault="00AC6E22" w:rsidP="00AC6E22">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dùng chọn “Chọn ảnh có sẵn”, hệ thống truy cập kho ảnh có sẵn trên device và sử dụng ảnh được chọn làm ảnh đại diện. </w:t>
      </w:r>
    </w:p>
    <w:p w14:paraId="17FA8256" w14:textId="77777777" w:rsidR="00AC6E22" w:rsidRPr="006C26E1" w:rsidRDefault="00AC6E22" w:rsidP="00AC6E22">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dùng chọn button “Close” để đóng pop-up chọn ảnh </w:t>
      </w:r>
    </w:p>
    <w:p w14:paraId="64677C77" w14:textId="77777777" w:rsidR="00507896" w:rsidRPr="006C26E1" w:rsidRDefault="00507896" w:rsidP="00507896">
      <w:pPr>
        <w:pStyle w:val="Heading3"/>
        <w:numPr>
          <w:ilvl w:val="2"/>
          <w:numId w:val="87"/>
        </w:numPr>
        <w:ind w:left="864" w:hanging="864"/>
        <w:rPr>
          <w:rFonts w:asciiTheme="minorHAnsi" w:hAnsiTheme="minorHAnsi" w:cstheme="minorHAnsi"/>
          <w:sz w:val="24"/>
          <w:lang w:val="pt-BR"/>
        </w:rPr>
      </w:pPr>
      <w:bookmarkStart w:id="4179" w:name="_Toc5382301"/>
      <w:r w:rsidRPr="006C26E1">
        <w:rPr>
          <w:rFonts w:asciiTheme="minorHAnsi" w:hAnsiTheme="minorHAnsi" w:cstheme="minorHAnsi"/>
          <w:sz w:val="24"/>
          <w:lang w:val="pt-BR"/>
        </w:rPr>
        <w:t>Yêu thích – Theo dõi</w:t>
      </w:r>
      <w:bookmarkEnd w:id="4179"/>
    </w:p>
    <w:p w14:paraId="711ED3A5" w14:textId="77777777" w:rsidR="00507896" w:rsidRPr="006C26E1" w:rsidRDefault="00507896" w:rsidP="00507896">
      <w:pPr>
        <w:rPr>
          <w:rFonts w:asciiTheme="minorHAnsi" w:hAnsiTheme="minorHAnsi" w:cstheme="minorHAnsi"/>
          <w:sz w:val="24"/>
          <w:szCs w:val="24"/>
          <w:lang w:val="pt-BR"/>
        </w:rPr>
      </w:pPr>
      <w:r w:rsidRPr="006C26E1">
        <w:rPr>
          <w:rFonts w:asciiTheme="minorHAnsi" w:hAnsiTheme="minorHAnsi" w:cstheme="minorHAnsi"/>
          <w:sz w:val="24"/>
          <w:szCs w:val="24"/>
          <w:lang w:val="pt-BR"/>
        </w:rPr>
        <w:t>Tại mục Yêu thích – Theo dõi</w:t>
      </w:r>
    </w:p>
    <w:p w14:paraId="46AA48CB" w14:textId="77777777" w:rsidR="00507896" w:rsidRPr="006C26E1" w:rsidRDefault="00507896" w:rsidP="0013226D">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Scroll up danh sách nội dung để hiển thị thêm dữ liệu (lazy loading).</w:t>
      </w:r>
    </w:p>
    <w:p w14:paraId="0DB7644C" w14:textId="77777777" w:rsidR="00507896" w:rsidRPr="006C26E1" w:rsidRDefault="00507896" w:rsidP="0013226D">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nội dung đó.</w:t>
      </w:r>
    </w:p>
    <w:p w14:paraId="4F8F7533" w14:textId="77777777" w:rsidR="00507896" w:rsidRPr="006C26E1" w:rsidRDefault="00507896" w:rsidP="0013226D">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(6.1) Quay trở lại trang trước</w:t>
      </w:r>
    </w:p>
    <w:p w14:paraId="4D900B34" w14:textId="77777777" w:rsidR="00507896" w:rsidRPr="006C26E1" w:rsidRDefault="00507896" w:rsidP="0013226D">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(6.2) Chức năng chỉnh sửa danh sách Yêu thích hoặc danh sách Theo dõi</w:t>
      </w:r>
    </w:p>
    <w:p w14:paraId="2A0AB663" w14:textId="77777777" w:rsidR="00507896" w:rsidRPr="006C26E1" w:rsidRDefault="00507896" w:rsidP="0013226D">
      <w:pPr>
        <w:pStyle w:val="ListParagraph"/>
        <w:numPr>
          <w:ilvl w:val="0"/>
          <w:numId w:val="98"/>
        </w:numPr>
        <w:ind w:left="720"/>
        <w:rPr>
          <w:rFonts w:asciiTheme="minorHAnsi" w:hAnsiTheme="minorHAnsi" w:cstheme="minorHAnsi"/>
          <w:sz w:val="24"/>
          <w:szCs w:val="24"/>
          <w:lang w:val="pt-BR"/>
        </w:rPr>
      </w:pPr>
      <w:r w:rsidRPr="006C26E1">
        <w:rPr>
          <w:rFonts w:asciiTheme="minorHAnsi" w:hAnsiTheme="minorHAnsi" w:cstheme="minorHAnsi"/>
          <w:sz w:val="24"/>
          <w:szCs w:val="24"/>
          <w:lang w:val="pt-BR"/>
        </w:rPr>
        <w:t>(6.3) Chọn danh sách Yêu thích – mặc định khi vào mục, danh sách Yêu thích được chọn sẵn, hiển thị danh sách theo dạng grid, 3 columns. Nội dung hiển thị gồm: VOD/Phim, Tên, Thể loại</w:t>
      </w:r>
    </w:p>
    <w:p w14:paraId="7803CE66" w14:textId="77777777" w:rsidR="00507896" w:rsidRPr="006C26E1" w:rsidRDefault="00507896" w:rsidP="0013226D">
      <w:pPr>
        <w:pStyle w:val="ListParagraph"/>
        <w:numPr>
          <w:ilvl w:val="1"/>
          <w:numId w:val="98"/>
        </w:numPr>
        <w:ind w:left="1890" w:hanging="450"/>
        <w:rPr>
          <w:rFonts w:asciiTheme="minorHAnsi" w:hAnsiTheme="minorHAnsi" w:cstheme="minorHAnsi"/>
          <w:sz w:val="24"/>
          <w:szCs w:val="24"/>
          <w:lang w:val="pt-BR"/>
        </w:rPr>
      </w:pPr>
      <w:r w:rsidRPr="006C26E1">
        <w:rPr>
          <w:rFonts w:asciiTheme="minorHAnsi" w:hAnsiTheme="minorHAnsi" w:cstheme="minorHAnsi"/>
          <w:sz w:val="24"/>
          <w:szCs w:val="24"/>
          <w:lang w:val="pt-BR"/>
        </w:rPr>
        <w:t>(6.3.1) Chức năng xóa khỏi danh sách Yêu thích sau khi bật chức năng chỉnh sửa danh sách (6.2)</w:t>
      </w:r>
    </w:p>
    <w:p w14:paraId="45122879" w14:textId="2829819F" w:rsidR="00507896" w:rsidRPr="006C26E1" w:rsidRDefault="00507896" w:rsidP="00507896">
      <w:pPr>
        <w:pStyle w:val="ListParagraph"/>
        <w:ind w:left="1440"/>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2454D567" wp14:editId="205CEE2A">
            <wp:extent cx="2412365" cy="4902835"/>
            <wp:effectExtent l="0" t="0" r="6985" b="0"/>
            <wp:docPr id="209" name="Picture 209" descr="Profile_Yeu-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file_Yeu-Thich"/>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12365" cy="4902835"/>
                    </a:xfrm>
                    <a:prstGeom prst="rect">
                      <a:avLst/>
                    </a:prstGeom>
                    <a:noFill/>
                    <a:ln>
                      <a:noFill/>
                    </a:ln>
                  </pic:spPr>
                </pic:pic>
              </a:graphicData>
            </a:graphic>
          </wp:inline>
        </w:drawing>
      </w:r>
      <w:r w:rsidRPr="00CC35EC">
        <w:rPr>
          <w:rFonts w:asciiTheme="minorHAnsi" w:hAnsiTheme="minorHAnsi" w:cstheme="minorHAnsi"/>
          <w:noProof/>
          <w:sz w:val="24"/>
          <w:szCs w:val="24"/>
        </w:rPr>
        <w:drawing>
          <wp:inline distT="0" distB="0" distL="0" distR="0" wp14:anchorId="658B91D4" wp14:editId="7DEBF20C">
            <wp:extent cx="2412365" cy="490283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12365" cy="4902835"/>
                    </a:xfrm>
                    <a:prstGeom prst="rect">
                      <a:avLst/>
                    </a:prstGeom>
                    <a:noFill/>
                    <a:ln>
                      <a:noFill/>
                    </a:ln>
                  </pic:spPr>
                </pic:pic>
              </a:graphicData>
            </a:graphic>
          </wp:inline>
        </w:drawing>
      </w:r>
    </w:p>
    <w:p w14:paraId="64A788E4" w14:textId="77777777" w:rsidR="00507896" w:rsidRPr="00A84EF4" w:rsidRDefault="00507896" w:rsidP="00507896">
      <w:pPr>
        <w:pStyle w:val="ListParagraph"/>
        <w:ind w:left="1440"/>
        <w:jc w:val="center"/>
        <w:rPr>
          <w:rFonts w:asciiTheme="minorHAnsi" w:hAnsiTheme="minorHAnsi" w:cstheme="minorHAnsi"/>
          <w:sz w:val="24"/>
          <w:szCs w:val="24"/>
          <w:lang w:val="pt-BR"/>
        </w:rPr>
      </w:pPr>
      <w:r w:rsidRPr="006C26E1">
        <w:rPr>
          <w:rFonts w:asciiTheme="minorHAnsi" w:hAnsiTheme="minorHAnsi" w:cstheme="minorHAnsi"/>
          <w:i/>
          <w:sz w:val="24"/>
          <w:szCs w:val="24"/>
          <w:lang w:val="pt-BR"/>
        </w:rPr>
        <w:t>Giao diện trang chi tiết &amp; chỉnh sửa nội dung Yêu thích</w:t>
      </w:r>
    </w:p>
    <w:p w14:paraId="05321097" w14:textId="77777777" w:rsidR="0013226D" w:rsidRDefault="0013226D" w:rsidP="0013226D">
      <w:pPr>
        <w:pStyle w:val="ListParagraph"/>
        <w:numPr>
          <w:ilvl w:val="2"/>
          <w:numId w:val="98"/>
        </w:numPr>
        <w:ind w:left="2790"/>
        <w:jc w:val="both"/>
        <w:rPr>
          <w:ins w:id="4180" w:author="Windows User" w:date="2019-04-05T17:27:00Z"/>
          <w:rFonts w:asciiTheme="minorHAnsi" w:hAnsiTheme="minorHAnsi" w:cstheme="minorHAnsi"/>
          <w:sz w:val="24"/>
          <w:szCs w:val="24"/>
          <w:lang w:val="pt-BR"/>
        </w:rPr>
        <w:pPrChange w:id="4181" w:author="Windows User" w:date="2019-04-05T17:28:00Z">
          <w:pPr>
            <w:pStyle w:val="ListParagraph"/>
            <w:numPr>
              <w:ilvl w:val="2"/>
              <w:numId w:val="98"/>
            </w:numPr>
            <w:ind w:left="3600" w:hanging="360"/>
            <w:jc w:val="both"/>
          </w:pPr>
        </w:pPrChange>
      </w:pPr>
      <w:ins w:id="4182" w:author="Windows User" w:date="2019-04-05T17:27:00Z">
        <w:r>
          <w:rPr>
            <w:rFonts w:asciiTheme="minorHAnsi" w:hAnsiTheme="minorHAnsi" w:cstheme="minorHAnsi"/>
            <w:sz w:val="24"/>
            <w:szCs w:val="24"/>
            <w:lang w:val="pt-BR"/>
          </w:rPr>
          <w:t xml:space="preserve">Xóa tất cả để xóa tất cả nội dung yêu thích. Khi chọn, hiển thị thông báo xác nhận. Sau khi xóa, back về danh sách ở trạng thái không chỉnh sửa. </w:t>
        </w:r>
      </w:ins>
    </w:p>
    <w:p w14:paraId="0A3B71FE" w14:textId="77E3E834" w:rsidR="00507896" w:rsidRPr="0013226D" w:rsidRDefault="0013226D" w:rsidP="0013226D">
      <w:pPr>
        <w:pStyle w:val="ListParagraph"/>
        <w:numPr>
          <w:ilvl w:val="2"/>
          <w:numId w:val="98"/>
        </w:numPr>
        <w:ind w:left="2790"/>
        <w:jc w:val="both"/>
        <w:rPr>
          <w:rFonts w:asciiTheme="minorHAnsi" w:hAnsiTheme="minorHAnsi" w:cstheme="minorHAnsi"/>
          <w:sz w:val="24"/>
          <w:szCs w:val="24"/>
          <w:lang w:val="pt-BR"/>
          <w:rPrChange w:id="4183" w:author="Windows User" w:date="2019-04-05T17:27:00Z">
            <w:rPr>
              <w:lang w:val="pt-BR"/>
            </w:rPr>
          </w:rPrChange>
        </w:rPr>
        <w:pPrChange w:id="4184" w:author="Windows User" w:date="2019-04-05T17:28:00Z">
          <w:pPr>
            <w:pStyle w:val="ListParagraph"/>
            <w:numPr>
              <w:ilvl w:val="1"/>
              <w:numId w:val="98"/>
            </w:numPr>
            <w:ind w:left="2880" w:hanging="360"/>
            <w:jc w:val="both"/>
          </w:pPr>
        </w:pPrChange>
      </w:pPr>
      <w:ins w:id="4185" w:author="Windows User" w:date="2019-04-05T17:27:00Z">
        <w:r w:rsidRPr="000E3287">
          <w:rPr>
            <w:rFonts w:asciiTheme="minorHAnsi" w:hAnsiTheme="minorHAnsi" w:cstheme="minorHAnsi"/>
            <w:sz w:val="24"/>
            <w:szCs w:val="24"/>
            <w:lang w:val="pt-BR"/>
          </w:rPr>
          <w:t>Xóa bỏ: Chọ</w:t>
        </w:r>
        <w:r w:rsidRPr="0013226D">
          <w:rPr>
            <w:rFonts w:asciiTheme="minorHAnsi" w:hAnsiTheme="minorHAnsi" w:cstheme="minorHAnsi"/>
            <w:sz w:val="24"/>
            <w:szCs w:val="24"/>
            <w:lang w:val="pt-BR"/>
            <w:rPrChange w:id="4186" w:author="Windows User" w:date="2019-04-05T17:27:00Z">
              <w:rPr>
                <w:rFonts w:asciiTheme="minorHAnsi" w:hAnsiTheme="minorHAnsi" w:cstheme="minorHAnsi"/>
                <w:sz w:val="24"/>
                <w:szCs w:val="24"/>
                <w:lang w:val="pt-BR"/>
              </w:rPr>
            </w:rPrChange>
          </w:rPr>
          <w:t xml:space="preserve">n phim và chọn “Xóa bỏ”, màn hình sẽ hiển thị pop-up xác nhận: </w:t>
        </w:r>
      </w:ins>
      <w:del w:id="4187" w:author="Windows User" w:date="2019-04-05T17:27:00Z">
        <w:r w:rsidR="00507896" w:rsidRPr="0013226D" w:rsidDel="0013226D">
          <w:rPr>
            <w:rFonts w:asciiTheme="minorHAnsi" w:hAnsiTheme="minorHAnsi" w:cstheme="minorHAnsi"/>
            <w:sz w:val="24"/>
            <w:szCs w:val="24"/>
            <w:lang w:val="pt-BR"/>
            <w:rPrChange w:id="4188" w:author="Windows User" w:date="2019-04-05T17:27:00Z">
              <w:rPr>
                <w:lang w:val="pt-BR"/>
              </w:rPr>
            </w:rPrChange>
          </w:rPr>
          <w:delText>Khi bật chức năng chỉnh sửa, sau khi chọn phim và chọn “Xóa bỏ”, màn hình sẽ hiển thị pop-up xác nhận:</w:delText>
        </w:r>
      </w:del>
      <w:r w:rsidR="00507896" w:rsidRPr="0013226D">
        <w:rPr>
          <w:rFonts w:asciiTheme="minorHAnsi" w:hAnsiTheme="minorHAnsi" w:cstheme="minorHAnsi"/>
          <w:sz w:val="24"/>
          <w:szCs w:val="24"/>
          <w:lang w:val="pt-BR"/>
          <w:rPrChange w:id="4189" w:author="Windows User" w:date="2019-04-05T17:27:00Z">
            <w:rPr>
              <w:lang w:val="pt-BR"/>
            </w:rPr>
          </w:rPrChange>
        </w:rPr>
        <w:t xml:space="preserve"> </w:t>
      </w:r>
    </w:p>
    <w:p w14:paraId="2590C49D" w14:textId="79AE0FA2" w:rsidR="00507896" w:rsidRPr="00A84EF4" w:rsidRDefault="00507896" w:rsidP="00507896">
      <w:pPr>
        <w:keepNext/>
        <w:jc w:val="center"/>
        <w:rPr>
          <w:rFonts w:asciiTheme="minorHAnsi" w:hAnsiTheme="minorHAnsi" w:cstheme="minorHAnsi"/>
          <w:sz w:val="24"/>
          <w:szCs w:val="24"/>
        </w:rPr>
      </w:pPr>
      <w:r w:rsidRPr="00CC35EC">
        <w:rPr>
          <w:rFonts w:asciiTheme="minorHAnsi" w:hAnsiTheme="minorHAnsi" w:cstheme="minorHAnsi"/>
          <w:noProof/>
          <w:sz w:val="24"/>
          <w:szCs w:val="24"/>
        </w:rPr>
        <w:lastRenderedPageBreak/>
        <w:drawing>
          <wp:inline distT="0" distB="0" distL="0" distR="0" wp14:anchorId="36666D50" wp14:editId="713E2F6B">
            <wp:extent cx="2519680" cy="51365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19680" cy="5136515"/>
                    </a:xfrm>
                    <a:prstGeom prst="rect">
                      <a:avLst/>
                    </a:prstGeom>
                    <a:noFill/>
                    <a:ln>
                      <a:noFill/>
                    </a:ln>
                  </pic:spPr>
                </pic:pic>
              </a:graphicData>
            </a:graphic>
          </wp:inline>
        </w:drawing>
      </w:r>
    </w:p>
    <w:p w14:paraId="3DD37C60" w14:textId="77777777" w:rsidR="00507896" w:rsidRPr="006C26E1" w:rsidRDefault="00507896" w:rsidP="00507896">
      <w:pPr>
        <w:pStyle w:val="Caption"/>
        <w:jc w:val="center"/>
        <w:rPr>
          <w:rFonts w:asciiTheme="minorHAnsi" w:hAnsiTheme="minorHAnsi" w:cstheme="minorHAnsi"/>
          <w:sz w:val="24"/>
          <w:szCs w:val="24"/>
          <w:lang w:val="pt-BR"/>
        </w:rPr>
      </w:pPr>
      <w:r w:rsidRPr="00A84EF4">
        <w:rPr>
          <w:rFonts w:asciiTheme="minorHAnsi" w:hAnsiTheme="minorHAnsi" w:cstheme="minorHAnsi"/>
          <w:sz w:val="24"/>
          <w:szCs w:val="24"/>
        </w:rPr>
        <w:t xml:space="preserve">Hình  </w:t>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STYLEREF 1 \s </w:instrText>
      </w:r>
      <w:r w:rsidRPr="00A84EF4">
        <w:rPr>
          <w:rFonts w:asciiTheme="minorHAnsi" w:hAnsiTheme="minorHAnsi" w:cstheme="minorHAnsi"/>
          <w:sz w:val="24"/>
          <w:szCs w:val="24"/>
        </w:rPr>
        <w:fldChar w:fldCharType="separate"/>
      </w:r>
      <w:r w:rsidRPr="00A84EF4">
        <w:rPr>
          <w:rFonts w:asciiTheme="minorHAnsi" w:hAnsiTheme="minorHAnsi" w:cstheme="minorHAnsi"/>
          <w:noProof/>
          <w:sz w:val="24"/>
          <w:szCs w:val="24"/>
        </w:rPr>
        <w:t>2</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noBreakHyphen/>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SEQ Hình_ \* ARABIC \s 1 </w:instrText>
      </w:r>
      <w:r w:rsidRPr="00A84EF4">
        <w:rPr>
          <w:rFonts w:asciiTheme="minorHAnsi" w:hAnsiTheme="minorHAnsi" w:cstheme="minorHAnsi"/>
          <w:sz w:val="24"/>
          <w:szCs w:val="24"/>
        </w:rPr>
        <w:fldChar w:fldCharType="separate"/>
      </w:r>
      <w:r w:rsidRPr="00A84EF4">
        <w:rPr>
          <w:rFonts w:asciiTheme="minorHAnsi" w:hAnsiTheme="minorHAnsi" w:cstheme="minorHAnsi"/>
          <w:noProof/>
          <w:sz w:val="24"/>
          <w:szCs w:val="24"/>
        </w:rPr>
        <w:t>13</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t xml:space="preserve"> xác nhận xóa</w:t>
      </w:r>
    </w:p>
    <w:p w14:paraId="75573155" w14:textId="77777777" w:rsidR="00507896" w:rsidRPr="006C26E1" w:rsidRDefault="00507896" w:rsidP="0013226D">
      <w:pPr>
        <w:pStyle w:val="ListParagraph"/>
        <w:numPr>
          <w:ilvl w:val="2"/>
          <w:numId w:val="98"/>
        </w:numPr>
        <w:ind w:left="2790" w:hanging="27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Nếu người dùng chọn “Hủy”, đóng pop-up</w:t>
      </w:r>
    </w:p>
    <w:p w14:paraId="2D0C8E81" w14:textId="364A7D6B" w:rsidR="00507896" w:rsidRPr="006C26E1" w:rsidRDefault="00507896" w:rsidP="0013226D">
      <w:pPr>
        <w:pStyle w:val="ListParagraph"/>
        <w:numPr>
          <w:ilvl w:val="2"/>
          <w:numId w:val="98"/>
        </w:numPr>
        <w:ind w:left="2790" w:hanging="270"/>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Nếu người dùng chọn “Xóa”, xóa những phim đã chọn ra khỏi danh sách</w:t>
      </w:r>
      <w:ins w:id="4190" w:author="Windows User" w:date="2019-04-05T17:30:00Z">
        <w:r w:rsidR="0013226D">
          <w:rPr>
            <w:rFonts w:asciiTheme="minorHAnsi" w:hAnsiTheme="minorHAnsi" w:cstheme="minorHAnsi"/>
            <w:sz w:val="24"/>
            <w:szCs w:val="24"/>
            <w:lang w:val="pt-BR"/>
          </w:rPr>
          <w:t xml:space="preserve"> và trở về trạng thái danh sách ban đầu.</w:t>
        </w:r>
      </w:ins>
      <w:del w:id="4191" w:author="Windows User" w:date="2019-04-05T17:29:00Z">
        <w:r w:rsidRPr="006C26E1" w:rsidDel="0013226D">
          <w:rPr>
            <w:rFonts w:asciiTheme="minorHAnsi" w:hAnsiTheme="minorHAnsi" w:cstheme="minorHAnsi"/>
            <w:sz w:val="24"/>
            <w:szCs w:val="24"/>
            <w:lang w:val="pt-BR"/>
          </w:rPr>
          <w:delText xml:space="preserve">. </w:delText>
        </w:r>
      </w:del>
    </w:p>
    <w:p w14:paraId="64FF5FDB" w14:textId="77777777" w:rsidR="0013226D" w:rsidRDefault="0013226D" w:rsidP="0013226D">
      <w:pPr>
        <w:pStyle w:val="ListParagraph"/>
        <w:numPr>
          <w:ilvl w:val="1"/>
          <w:numId w:val="116"/>
        </w:numPr>
        <w:ind w:left="1890"/>
        <w:jc w:val="both"/>
        <w:rPr>
          <w:ins w:id="4192" w:author="Windows User" w:date="2019-04-05T17:31:00Z"/>
          <w:rFonts w:asciiTheme="minorHAnsi" w:hAnsiTheme="minorHAnsi" w:cstheme="minorHAnsi"/>
          <w:sz w:val="24"/>
          <w:szCs w:val="24"/>
          <w:lang w:val="pt-BR"/>
        </w:rPr>
      </w:pPr>
      <w:ins w:id="4193" w:author="Windows User" w:date="2019-04-05T17:31:00Z">
        <w:r>
          <w:rPr>
            <w:rFonts w:asciiTheme="minorHAnsi" w:hAnsiTheme="minorHAnsi" w:cstheme="minorHAnsi"/>
            <w:sz w:val="24"/>
            <w:szCs w:val="24"/>
            <w:lang w:val="pt-BR"/>
          </w:rPr>
          <w:t xml:space="preserve">Trường hợp người dùng ko chọn nội dung nào và chọn “Xóa bỏ”, màn hình vẫn hiển hiển thị ở trạng thái hiện tại. </w:t>
        </w:r>
      </w:ins>
    </w:p>
    <w:p w14:paraId="55C3B1D2" w14:textId="6DCF4C6C" w:rsidR="00507896" w:rsidRDefault="00507896" w:rsidP="0013226D">
      <w:pPr>
        <w:pStyle w:val="ListParagraph"/>
        <w:numPr>
          <w:ilvl w:val="1"/>
          <w:numId w:val="98"/>
        </w:numPr>
        <w:ind w:left="1890"/>
        <w:jc w:val="both"/>
        <w:rPr>
          <w:ins w:id="4194" w:author="Windows User" w:date="2019-04-05T17:32:00Z"/>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Trong khi đang bật chức năng chỉnh sửa, nếu người dùng chọn “Back”, màn hình sẽ hiển thị danh sách yêu thích trước đó ở trạng thái không chỉnh sửa. </w:t>
      </w:r>
    </w:p>
    <w:p w14:paraId="44B3CE22" w14:textId="77777777" w:rsidR="0013226D" w:rsidRPr="006C26E1" w:rsidRDefault="0013226D" w:rsidP="0013226D">
      <w:pPr>
        <w:pStyle w:val="ListParagraph"/>
        <w:ind w:left="1890"/>
        <w:jc w:val="both"/>
        <w:rPr>
          <w:rFonts w:asciiTheme="minorHAnsi" w:hAnsiTheme="minorHAnsi" w:cstheme="minorHAnsi"/>
          <w:sz w:val="24"/>
          <w:szCs w:val="24"/>
          <w:lang w:val="pt-BR"/>
        </w:rPr>
        <w:pPrChange w:id="4195" w:author="Windows User" w:date="2019-04-05T17:32:00Z">
          <w:pPr>
            <w:pStyle w:val="ListParagraph"/>
            <w:numPr>
              <w:ilvl w:val="1"/>
              <w:numId w:val="98"/>
            </w:numPr>
            <w:ind w:left="2880" w:hanging="360"/>
            <w:jc w:val="both"/>
          </w:pPr>
        </w:pPrChange>
      </w:pPr>
    </w:p>
    <w:p w14:paraId="4F899FA7" w14:textId="19D0F072" w:rsidR="00507896" w:rsidRDefault="00507896" w:rsidP="0013226D">
      <w:pPr>
        <w:pStyle w:val="ListParagraph"/>
        <w:numPr>
          <w:ilvl w:val="0"/>
          <w:numId w:val="98"/>
        </w:numPr>
        <w:ind w:left="720" w:hanging="270"/>
        <w:jc w:val="both"/>
        <w:rPr>
          <w:ins w:id="4196" w:author="Windows User" w:date="2019-04-05T17:33:00Z"/>
          <w:rFonts w:asciiTheme="minorHAnsi" w:hAnsiTheme="minorHAnsi" w:cstheme="minorHAnsi"/>
          <w:sz w:val="24"/>
          <w:szCs w:val="24"/>
          <w:lang w:val="pt-BR"/>
        </w:rPr>
        <w:pPrChange w:id="4197" w:author="Windows User" w:date="2019-04-05T17:31:00Z">
          <w:pPr>
            <w:pStyle w:val="ListParagraph"/>
            <w:numPr>
              <w:numId w:val="98"/>
            </w:numPr>
            <w:ind w:left="2160" w:hanging="360"/>
            <w:jc w:val="both"/>
          </w:pPr>
        </w:pPrChange>
      </w:pPr>
      <w:r w:rsidRPr="0013226D">
        <w:rPr>
          <w:rFonts w:asciiTheme="minorHAnsi" w:hAnsiTheme="minorHAnsi" w:cstheme="minorHAnsi"/>
          <w:sz w:val="24"/>
          <w:szCs w:val="24"/>
          <w:lang w:val="pt-BR"/>
          <w:rPrChange w:id="4198" w:author="Windows User" w:date="2019-04-05T17:31:00Z">
            <w:rPr>
              <w:rFonts w:asciiTheme="minorHAnsi" w:hAnsiTheme="minorHAnsi" w:cstheme="minorHAnsi"/>
              <w:sz w:val="24"/>
              <w:szCs w:val="24"/>
              <w:highlight w:val="yellow"/>
              <w:lang w:val="pt-BR"/>
            </w:rPr>
          </w:rPrChange>
        </w:rPr>
        <w:t xml:space="preserve">(6.4) Chọn danh sách Theo dõi </w:t>
      </w:r>
    </w:p>
    <w:p w14:paraId="22AB7CA2" w14:textId="77777777" w:rsidR="0013226D" w:rsidRDefault="0013226D" w:rsidP="008E09ED">
      <w:pPr>
        <w:pStyle w:val="ListParagraph"/>
        <w:numPr>
          <w:ilvl w:val="1"/>
          <w:numId w:val="98"/>
        </w:numPr>
        <w:ind w:left="1890"/>
        <w:jc w:val="both"/>
        <w:rPr>
          <w:ins w:id="4199" w:author="Windows User" w:date="2019-04-05T17:33:00Z"/>
          <w:rFonts w:asciiTheme="minorHAnsi" w:hAnsiTheme="minorHAnsi" w:cstheme="minorHAnsi"/>
          <w:sz w:val="24"/>
          <w:szCs w:val="24"/>
          <w:lang w:val="pt-BR"/>
        </w:rPr>
      </w:pPr>
      <w:ins w:id="4200" w:author="Windows User" w:date="2019-04-05T17:33:00Z">
        <w:r>
          <w:rPr>
            <w:rFonts w:asciiTheme="minorHAnsi" w:hAnsiTheme="minorHAnsi" w:cstheme="minorHAnsi"/>
            <w:sz w:val="24"/>
            <w:szCs w:val="24"/>
            <w:lang w:val="pt-BR"/>
          </w:rPr>
          <w:lastRenderedPageBreak/>
          <w:t xml:space="preserve">Mỗi chuyên mục hiển thị tối đa 4 nội dung được theo dõi. Chuyên mục nào không có nội dung theo dõi sẽ được ẩn. Danh sách chuyên mục hiển thị theo thứ tự trả về của back-end. </w:t>
        </w:r>
      </w:ins>
    </w:p>
    <w:p w14:paraId="27D91DB5" w14:textId="77777777" w:rsidR="0013226D" w:rsidRDefault="0013226D" w:rsidP="008E09ED">
      <w:pPr>
        <w:pStyle w:val="ListParagraph"/>
        <w:numPr>
          <w:ilvl w:val="1"/>
          <w:numId w:val="98"/>
        </w:numPr>
        <w:ind w:left="1890"/>
        <w:jc w:val="both"/>
        <w:rPr>
          <w:ins w:id="4201" w:author="Windows User" w:date="2019-04-05T17:33:00Z"/>
          <w:rFonts w:asciiTheme="minorHAnsi" w:hAnsiTheme="minorHAnsi" w:cstheme="minorHAnsi"/>
          <w:sz w:val="24"/>
          <w:szCs w:val="24"/>
          <w:lang w:val="pt-BR"/>
        </w:rPr>
      </w:pPr>
      <w:ins w:id="4202" w:author="Windows User" w:date="2019-04-05T17:33:00Z">
        <w:r>
          <w:rPr>
            <w:rFonts w:asciiTheme="minorHAnsi" w:hAnsiTheme="minorHAnsi" w:cstheme="minorHAnsi"/>
            <w:sz w:val="24"/>
            <w:szCs w:val="24"/>
            <w:lang w:val="pt-BR"/>
          </w:rPr>
          <w:t xml:space="preserve">Trường hợp có nhiều hơn 4 nội dung, hiển thị nút “Xem thêm”. Mỗi lần người dùng chọn “Xem thêm”, danh sách sẽ load thêm 4 nội dung. Hết nội dung để xem thêm, ẩn nút này. </w:t>
        </w:r>
      </w:ins>
    </w:p>
    <w:p w14:paraId="21120D37" w14:textId="77777777" w:rsidR="00A36792" w:rsidRDefault="0013226D" w:rsidP="00A36792">
      <w:pPr>
        <w:pStyle w:val="ListParagraph"/>
        <w:numPr>
          <w:ilvl w:val="1"/>
          <w:numId w:val="98"/>
        </w:numPr>
        <w:ind w:left="1890"/>
        <w:jc w:val="both"/>
        <w:rPr>
          <w:ins w:id="4203" w:author="Windows User" w:date="2019-04-05T17:36:00Z"/>
          <w:rFonts w:asciiTheme="minorHAnsi" w:hAnsiTheme="minorHAnsi" w:cstheme="minorHAnsi"/>
          <w:sz w:val="24"/>
          <w:szCs w:val="24"/>
          <w:lang w:val="pt-BR"/>
        </w:rPr>
        <w:pPrChange w:id="4204" w:author="Windows User" w:date="2019-04-05T17:35:00Z">
          <w:pPr>
            <w:pStyle w:val="ListParagraph"/>
            <w:numPr>
              <w:ilvl w:val="2"/>
              <w:numId w:val="98"/>
            </w:numPr>
            <w:ind w:left="3600" w:hanging="360"/>
            <w:jc w:val="both"/>
          </w:pPr>
        </w:pPrChange>
      </w:pPr>
      <w:ins w:id="4205" w:author="Windows User" w:date="2019-04-05T17:33:00Z">
        <w:r>
          <w:rPr>
            <w:rFonts w:asciiTheme="minorHAnsi" w:hAnsiTheme="minorHAnsi" w:cstheme="minorHAnsi"/>
            <w:sz w:val="24"/>
            <w:szCs w:val="24"/>
            <w:lang w:val="pt-BR"/>
          </w:rPr>
          <w:t xml:space="preserve">Nội dung hiển thị: </w:t>
        </w:r>
      </w:ins>
    </w:p>
    <w:p w14:paraId="636F442B" w14:textId="77777777" w:rsidR="00A36792" w:rsidRDefault="0013226D" w:rsidP="00A36792">
      <w:pPr>
        <w:pStyle w:val="ListParagraph"/>
        <w:numPr>
          <w:ilvl w:val="2"/>
          <w:numId w:val="98"/>
        </w:numPr>
        <w:ind w:left="2790" w:hanging="270"/>
        <w:jc w:val="both"/>
        <w:rPr>
          <w:ins w:id="4206" w:author="Windows User" w:date="2019-04-05T17:37:00Z"/>
          <w:rFonts w:asciiTheme="minorHAnsi" w:hAnsiTheme="minorHAnsi" w:cstheme="minorHAnsi"/>
          <w:sz w:val="24"/>
          <w:szCs w:val="24"/>
          <w:lang w:val="pt-BR"/>
        </w:rPr>
        <w:pPrChange w:id="4207" w:author="Windows User" w:date="2019-04-05T17:37:00Z">
          <w:pPr>
            <w:pStyle w:val="ListParagraph"/>
            <w:numPr>
              <w:ilvl w:val="3"/>
              <w:numId w:val="98"/>
            </w:numPr>
            <w:ind w:left="4320" w:hanging="360"/>
          </w:pPr>
        </w:pPrChange>
      </w:pPr>
      <w:ins w:id="4208" w:author="Windows User" w:date="2019-04-05T17:33:00Z">
        <w:r w:rsidRPr="00A36792">
          <w:rPr>
            <w:rFonts w:asciiTheme="minorHAnsi" w:hAnsiTheme="minorHAnsi" w:cstheme="minorHAnsi"/>
            <w:sz w:val="24"/>
            <w:szCs w:val="24"/>
            <w:lang w:val="pt-BR"/>
            <w:rPrChange w:id="4209" w:author="Windows User" w:date="2019-04-05T17:36:00Z">
              <w:rPr>
                <w:lang w:val="pt-BR"/>
              </w:rPr>
            </w:rPrChange>
          </w:rPr>
          <w:t xml:space="preserve">Với nội dung poster dọc (Nội dung bộ đang cập nhật): </w:t>
        </w:r>
      </w:ins>
    </w:p>
    <w:p w14:paraId="7C69EF52" w14:textId="77777777" w:rsidR="00BC020D" w:rsidRDefault="00BA78B7" w:rsidP="00BC020D">
      <w:pPr>
        <w:pStyle w:val="ListParagraph"/>
        <w:numPr>
          <w:ilvl w:val="3"/>
          <w:numId w:val="98"/>
        </w:numPr>
        <w:ind w:left="3420" w:hanging="270"/>
        <w:jc w:val="both"/>
        <w:rPr>
          <w:ins w:id="4210" w:author="Windows User" w:date="2019-04-05T18:04:00Z"/>
          <w:rFonts w:asciiTheme="minorHAnsi" w:hAnsiTheme="minorHAnsi" w:cstheme="minorHAnsi"/>
          <w:sz w:val="24"/>
          <w:szCs w:val="24"/>
          <w:lang w:val="pt-BR"/>
        </w:rPr>
        <w:pPrChange w:id="4211" w:author="Windows User" w:date="2019-04-05T18:04:00Z">
          <w:pPr>
            <w:pStyle w:val="ListParagraph"/>
            <w:numPr>
              <w:ilvl w:val="1"/>
              <w:numId w:val="98"/>
            </w:numPr>
            <w:ind w:left="2880" w:hanging="360"/>
            <w:jc w:val="both"/>
          </w:pPr>
        </w:pPrChange>
      </w:pPr>
      <w:ins w:id="4212" w:author="Windows User" w:date="2019-04-05T18:03:00Z">
        <w:r w:rsidRPr="00BC020D">
          <w:rPr>
            <w:rFonts w:asciiTheme="minorHAnsi" w:hAnsiTheme="minorHAnsi" w:cstheme="minorHAnsi"/>
            <w:sz w:val="24"/>
            <w:szCs w:val="24"/>
            <w:lang w:val="pt-BR"/>
            <w:rPrChange w:id="4213" w:author="Windows User" w:date="2019-04-05T18:04:00Z">
              <w:rPr>
                <w:lang w:val="pt-BR"/>
              </w:rPr>
            </w:rPrChange>
          </w:rPr>
          <w:t>Kích thước poster dọc tỉ lệ 1.45.</w:t>
        </w:r>
      </w:ins>
    </w:p>
    <w:p w14:paraId="7314A9F7" w14:textId="278289A1" w:rsidR="005F720C" w:rsidRDefault="00BA78B7" w:rsidP="00BC020D">
      <w:pPr>
        <w:pStyle w:val="ListParagraph"/>
        <w:numPr>
          <w:ilvl w:val="3"/>
          <w:numId w:val="98"/>
        </w:numPr>
        <w:ind w:left="3420" w:hanging="270"/>
        <w:jc w:val="both"/>
        <w:rPr>
          <w:ins w:id="4214" w:author="Windows User" w:date="2019-04-05T18:09:00Z"/>
          <w:rFonts w:asciiTheme="minorHAnsi" w:hAnsiTheme="minorHAnsi" w:cstheme="minorHAnsi"/>
          <w:sz w:val="24"/>
          <w:szCs w:val="24"/>
          <w:lang w:val="pt-BR"/>
        </w:rPr>
        <w:pPrChange w:id="4215" w:author="Windows User" w:date="2019-04-05T18:04:00Z">
          <w:pPr>
            <w:pStyle w:val="ListParagraph"/>
            <w:numPr>
              <w:ilvl w:val="1"/>
              <w:numId w:val="98"/>
            </w:numPr>
            <w:ind w:left="2880" w:hanging="360"/>
          </w:pPr>
        </w:pPrChange>
      </w:pPr>
      <w:ins w:id="4216" w:author="Windows User" w:date="2019-04-05T18:03:00Z">
        <w:r w:rsidRPr="00BC020D">
          <w:rPr>
            <w:rFonts w:asciiTheme="minorHAnsi" w:hAnsiTheme="minorHAnsi" w:cstheme="minorHAnsi"/>
            <w:sz w:val="24"/>
            <w:szCs w:val="24"/>
            <w:lang w:val="pt-BR"/>
            <w:rPrChange w:id="4217" w:author="Windows User" w:date="2019-04-05T18:04:00Z">
              <w:rPr>
                <w:lang w:val="pt-BR"/>
              </w:rPr>
            </w:rPrChange>
          </w:rPr>
          <w:t xml:space="preserve">Title: tên nội dung. </w:t>
        </w:r>
      </w:ins>
      <w:ins w:id="4218" w:author="Windows User" w:date="2019-04-05T18:09:00Z">
        <w:r w:rsidR="005F720C">
          <w:rPr>
            <w:rFonts w:asciiTheme="minorHAnsi" w:hAnsiTheme="minorHAnsi" w:cstheme="minorHAnsi"/>
            <w:sz w:val="24"/>
            <w:szCs w:val="24"/>
            <w:lang w:val="pt-BR"/>
          </w:rPr>
          <w:t>Ư</w:t>
        </w:r>
      </w:ins>
    </w:p>
    <w:p w14:paraId="1B167E4B" w14:textId="6168F07A" w:rsidR="005F720C" w:rsidRPr="005F720C" w:rsidRDefault="00BA78B7" w:rsidP="000E3287">
      <w:pPr>
        <w:pStyle w:val="ListParagraph"/>
        <w:numPr>
          <w:ilvl w:val="3"/>
          <w:numId w:val="98"/>
        </w:numPr>
        <w:ind w:left="3420" w:hanging="270"/>
        <w:jc w:val="both"/>
        <w:rPr>
          <w:ins w:id="4219" w:author="Windows User" w:date="2019-04-05T18:11:00Z"/>
          <w:rFonts w:asciiTheme="minorHAnsi" w:hAnsiTheme="minorHAnsi" w:cstheme="minorHAnsi"/>
          <w:sz w:val="24"/>
          <w:szCs w:val="24"/>
          <w:lang w:val="pt-BR"/>
          <w:rPrChange w:id="4220" w:author="Windows User" w:date="2019-04-05T18:13:00Z">
            <w:rPr>
              <w:ins w:id="4221" w:author="Windows User" w:date="2019-04-05T18:11:00Z"/>
              <w:rFonts w:asciiTheme="minorHAnsi" w:hAnsiTheme="minorHAnsi" w:cstheme="minorHAnsi"/>
              <w:sz w:val="24"/>
              <w:szCs w:val="24"/>
              <w:lang w:val="pt-BR"/>
            </w:rPr>
          </w:rPrChange>
        </w:rPr>
      </w:pPr>
      <w:ins w:id="4222" w:author="Windows User" w:date="2019-04-05T18:03:00Z">
        <w:r w:rsidRPr="005F720C">
          <w:rPr>
            <w:rFonts w:asciiTheme="minorHAnsi" w:hAnsiTheme="minorHAnsi" w:cstheme="minorHAnsi"/>
            <w:sz w:val="24"/>
            <w:szCs w:val="24"/>
            <w:lang w:val="pt-BR"/>
            <w:rPrChange w:id="4223" w:author="Windows User" w:date="2019-04-05T18:13:00Z">
              <w:rPr>
                <w:lang w:val="pt-BR"/>
              </w:rPr>
            </w:rPrChange>
          </w:rPr>
          <w:t>Sub title:</w:t>
        </w:r>
      </w:ins>
      <w:ins w:id="4224" w:author="Windows User" w:date="2019-04-05T18:12:00Z">
        <w:r w:rsidR="005F720C" w:rsidRPr="000E3287">
          <w:rPr>
            <w:rFonts w:asciiTheme="minorHAnsi" w:hAnsiTheme="minorHAnsi" w:cstheme="minorHAnsi"/>
            <w:sz w:val="24"/>
            <w:szCs w:val="24"/>
            <w:lang w:val="pt-BR"/>
          </w:rPr>
          <w:t xml:space="preserve"> </w:t>
        </w:r>
      </w:ins>
      <w:ins w:id="4225" w:author="Windows User" w:date="2019-04-05T18:11:00Z">
        <w:r w:rsidR="005F720C" w:rsidRPr="000E3287">
          <w:rPr>
            <w:rFonts w:asciiTheme="minorHAnsi" w:hAnsiTheme="minorHAnsi" w:cstheme="minorHAnsi"/>
            <w:sz w:val="24"/>
            <w:szCs w:val="24"/>
            <w:lang w:val="pt-BR"/>
          </w:rPr>
          <w:t>Tập đang có/T</w:t>
        </w:r>
        <w:r w:rsidR="005F720C" w:rsidRPr="005F720C">
          <w:rPr>
            <w:rFonts w:asciiTheme="minorHAnsi" w:hAnsiTheme="minorHAnsi" w:cstheme="minorHAnsi"/>
            <w:sz w:val="24"/>
            <w:szCs w:val="24"/>
            <w:lang w:val="pt-BR"/>
            <w:rPrChange w:id="4226" w:author="Windows User" w:date="2019-04-05T18:13:00Z">
              <w:rPr>
                <w:rFonts w:asciiTheme="minorHAnsi" w:hAnsiTheme="minorHAnsi" w:cstheme="minorHAnsi"/>
                <w:sz w:val="24"/>
                <w:szCs w:val="24"/>
                <w:lang w:val="pt-BR"/>
              </w:rPr>
            </w:rPrChange>
          </w:rPr>
          <w:t>ổng số tập</w:t>
        </w:r>
      </w:ins>
      <w:ins w:id="4227" w:author="Windows User" w:date="2019-04-05T18:13:00Z">
        <w:r w:rsidR="005F720C">
          <w:rPr>
            <w:rFonts w:asciiTheme="minorHAnsi" w:hAnsiTheme="minorHAnsi" w:cstheme="minorHAnsi"/>
            <w:sz w:val="24"/>
            <w:szCs w:val="24"/>
            <w:lang w:val="pt-BR"/>
            <w:rPrChange w:id="4228" w:author="Windows User" w:date="2019-04-05T18:13:00Z">
              <w:rPr>
                <w:rFonts w:asciiTheme="minorHAnsi" w:hAnsiTheme="minorHAnsi" w:cstheme="minorHAnsi"/>
                <w:sz w:val="24"/>
                <w:szCs w:val="24"/>
                <w:lang w:val="pt-BR"/>
              </w:rPr>
            </w:rPrChange>
          </w:rPr>
          <w:t xml:space="preserve">, </w:t>
        </w:r>
        <w:r w:rsidR="005F720C" w:rsidRPr="005F720C">
          <w:rPr>
            <w:rFonts w:asciiTheme="minorHAnsi" w:hAnsiTheme="minorHAnsi" w:cstheme="minorHAnsi"/>
            <w:sz w:val="24"/>
            <w:szCs w:val="24"/>
            <w:lang w:val="pt-BR"/>
            <w:rPrChange w:id="4229" w:author="Windows User" w:date="2019-04-05T18:13:00Z">
              <w:rPr>
                <w:rFonts w:asciiTheme="minorHAnsi" w:hAnsiTheme="minorHAnsi" w:cstheme="minorHAnsi"/>
                <w:sz w:val="24"/>
                <w:szCs w:val="24"/>
                <w:lang w:val="pt-BR"/>
              </w:rPr>
            </w:rPrChange>
          </w:rPr>
          <w:t xml:space="preserve">thể loại, năm sx. </w:t>
        </w:r>
      </w:ins>
    </w:p>
    <w:p w14:paraId="60B14D55" w14:textId="17E029AB" w:rsidR="00BC020D" w:rsidRDefault="00BA78B7" w:rsidP="00BC020D">
      <w:pPr>
        <w:pStyle w:val="ListParagraph"/>
        <w:numPr>
          <w:ilvl w:val="3"/>
          <w:numId w:val="98"/>
        </w:numPr>
        <w:ind w:left="3420" w:hanging="270"/>
        <w:jc w:val="both"/>
        <w:rPr>
          <w:ins w:id="4230" w:author="Windows User" w:date="2019-04-05T18:04:00Z"/>
          <w:rFonts w:asciiTheme="minorHAnsi" w:hAnsiTheme="minorHAnsi" w:cstheme="minorHAnsi"/>
          <w:sz w:val="24"/>
          <w:szCs w:val="24"/>
          <w:lang w:val="pt-BR"/>
        </w:rPr>
        <w:pPrChange w:id="4231" w:author="Windows User" w:date="2019-04-05T18:04:00Z">
          <w:pPr>
            <w:pStyle w:val="ListParagraph"/>
            <w:numPr>
              <w:ilvl w:val="1"/>
              <w:numId w:val="98"/>
            </w:numPr>
            <w:ind w:left="2880" w:hanging="360"/>
          </w:pPr>
        </w:pPrChange>
      </w:pPr>
      <w:ins w:id="4232" w:author="Windows User" w:date="2019-04-05T18:03:00Z">
        <w:r w:rsidRPr="00BC020D">
          <w:rPr>
            <w:rFonts w:asciiTheme="minorHAnsi" w:hAnsiTheme="minorHAnsi" w:cstheme="minorHAnsi"/>
            <w:sz w:val="24"/>
            <w:szCs w:val="24"/>
            <w:lang w:val="pt-BR"/>
            <w:rPrChange w:id="4233" w:author="Windows User" w:date="2019-04-05T18:04:00Z">
              <w:rPr>
                <w:lang w:val="pt-BR"/>
              </w:rPr>
            </w:rPrChange>
          </w:rPr>
          <w:t>Mô tả ngắn: 3 dòng đầu của nội dung giới thiệu.</w:t>
        </w:r>
      </w:ins>
    </w:p>
    <w:p w14:paraId="501AFF3F" w14:textId="128B261B" w:rsidR="00BC020D" w:rsidRDefault="00BC020D" w:rsidP="00BC020D">
      <w:pPr>
        <w:pStyle w:val="ListParagraph"/>
        <w:numPr>
          <w:ilvl w:val="3"/>
          <w:numId w:val="98"/>
        </w:numPr>
        <w:ind w:left="3420" w:hanging="270"/>
        <w:jc w:val="both"/>
        <w:rPr>
          <w:ins w:id="4234" w:author="Windows User" w:date="2019-04-05T18:04:00Z"/>
          <w:rFonts w:asciiTheme="minorHAnsi" w:hAnsiTheme="minorHAnsi" w:cstheme="minorHAnsi"/>
          <w:sz w:val="24"/>
          <w:szCs w:val="24"/>
          <w:lang w:val="pt-BR"/>
        </w:rPr>
      </w:pPr>
      <w:ins w:id="4235" w:author="Windows User" w:date="2019-04-05T18:04:00Z">
        <w:r w:rsidRPr="002021E0">
          <w:rPr>
            <w:rFonts w:asciiTheme="minorHAnsi" w:hAnsiTheme="minorHAnsi" w:cstheme="minorHAnsi"/>
            <w:sz w:val="24"/>
            <w:szCs w:val="24"/>
            <w:lang w:val="pt-BR"/>
          </w:rPr>
          <w:t>Nhấn chọn title, mở VOD details ở trạng thái chưa play</w:t>
        </w:r>
      </w:ins>
      <w:ins w:id="4236" w:author="Windows User" w:date="2019-04-05T18:05:00Z">
        <w:r>
          <w:rPr>
            <w:rFonts w:asciiTheme="minorHAnsi" w:hAnsiTheme="minorHAnsi" w:cstheme="minorHAnsi"/>
            <w:sz w:val="24"/>
            <w:szCs w:val="24"/>
            <w:lang w:val="pt-BR"/>
          </w:rPr>
          <w:t>:</w:t>
        </w:r>
      </w:ins>
    </w:p>
    <w:p w14:paraId="5F56C7B6" w14:textId="77777777" w:rsidR="00BC020D" w:rsidRDefault="00BC020D" w:rsidP="00BC020D">
      <w:pPr>
        <w:pStyle w:val="ListParagraph"/>
        <w:numPr>
          <w:ilvl w:val="4"/>
          <w:numId w:val="98"/>
        </w:numPr>
        <w:ind w:left="4140" w:hanging="270"/>
        <w:rPr>
          <w:ins w:id="4237" w:author="Windows User" w:date="2019-04-05T18:08:00Z"/>
          <w:rFonts w:asciiTheme="minorHAnsi" w:hAnsiTheme="minorHAnsi" w:cstheme="minorHAnsi"/>
          <w:sz w:val="24"/>
          <w:szCs w:val="24"/>
          <w:lang w:val="pt-BR"/>
        </w:rPr>
      </w:pPr>
      <w:ins w:id="4238" w:author="Windows User" w:date="2019-04-05T18:08:00Z">
        <w:r>
          <w:rPr>
            <w:rFonts w:asciiTheme="minorHAnsi" w:hAnsiTheme="minorHAnsi" w:cstheme="minorHAnsi"/>
            <w:sz w:val="24"/>
            <w:szCs w:val="24"/>
            <w:lang w:val="pt-BR"/>
          </w:rPr>
          <w:t>Focus tại tập đang xem nếu người dùng đã từng xem phim</w:t>
        </w:r>
      </w:ins>
    </w:p>
    <w:p w14:paraId="29DB3D2F" w14:textId="77777777" w:rsidR="00A36792" w:rsidRDefault="0013226D" w:rsidP="00A36792">
      <w:pPr>
        <w:pStyle w:val="ListParagraph"/>
        <w:numPr>
          <w:ilvl w:val="4"/>
          <w:numId w:val="98"/>
        </w:numPr>
        <w:ind w:left="4140" w:hanging="270"/>
        <w:jc w:val="both"/>
        <w:rPr>
          <w:ins w:id="4239" w:author="Windows User" w:date="2019-04-05T17:38:00Z"/>
          <w:rFonts w:asciiTheme="minorHAnsi" w:hAnsiTheme="minorHAnsi" w:cstheme="minorHAnsi"/>
          <w:sz w:val="24"/>
          <w:szCs w:val="24"/>
          <w:lang w:val="pt-BR"/>
        </w:rPr>
        <w:pPrChange w:id="4240" w:author="Windows User" w:date="2019-04-05T17:38:00Z">
          <w:pPr>
            <w:pStyle w:val="ListParagraph"/>
            <w:numPr>
              <w:ilvl w:val="3"/>
              <w:numId w:val="98"/>
            </w:numPr>
            <w:ind w:left="4320" w:hanging="360"/>
          </w:pPr>
        </w:pPrChange>
      </w:pPr>
      <w:ins w:id="4241" w:author="Windows User" w:date="2019-04-05T17:33:00Z">
        <w:r w:rsidRPr="00A36792">
          <w:rPr>
            <w:rFonts w:asciiTheme="minorHAnsi" w:hAnsiTheme="minorHAnsi" w:cstheme="minorHAnsi"/>
            <w:sz w:val="24"/>
            <w:szCs w:val="24"/>
            <w:lang w:val="pt-BR"/>
            <w:rPrChange w:id="4242" w:author="Windows User" w:date="2019-04-05T17:37:00Z">
              <w:rPr>
                <w:lang w:val="pt-BR"/>
              </w:rPr>
            </w:rPrChange>
          </w:rPr>
          <w:t>Focus tại tập mới nhất nếu người dùng chưa từng xem phim</w:t>
        </w:r>
      </w:ins>
    </w:p>
    <w:p w14:paraId="2B4D900C" w14:textId="22DCF771" w:rsidR="0013226D" w:rsidRPr="00A36792" w:rsidRDefault="0013226D" w:rsidP="00A36792">
      <w:pPr>
        <w:pStyle w:val="ListParagraph"/>
        <w:numPr>
          <w:ilvl w:val="3"/>
          <w:numId w:val="98"/>
        </w:numPr>
        <w:ind w:left="3420" w:hanging="270"/>
        <w:jc w:val="both"/>
        <w:rPr>
          <w:ins w:id="4243" w:author="Windows User" w:date="2019-04-05T17:33:00Z"/>
          <w:rFonts w:asciiTheme="minorHAnsi" w:hAnsiTheme="minorHAnsi" w:cstheme="minorHAnsi"/>
          <w:sz w:val="24"/>
          <w:szCs w:val="24"/>
          <w:lang w:val="pt-BR"/>
          <w:rPrChange w:id="4244" w:author="Windows User" w:date="2019-04-05T17:39:00Z">
            <w:rPr>
              <w:ins w:id="4245" w:author="Windows User" w:date="2019-04-05T17:33:00Z"/>
              <w:lang w:val="pt-BR"/>
            </w:rPr>
          </w:rPrChange>
        </w:rPr>
        <w:pPrChange w:id="4246" w:author="Windows User" w:date="2019-04-05T17:39:00Z">
          <w:pPr>
            <w:pStyle w:val="ListParagraph"/>
            <w:numPr>
              <w:ilvl w:val="3"/>
              <w:numId w:val="98"/>
            </w:numPr>
            <w:ind w:left="4320" w:hanging="360"/>
          </w:pPr>
        </w:pPrChange>
      </w:pPr>
      <w:ins w:id="4247" w:author="Windows User" w:date="2019-04-05T17:33:00Z">
        <w:r w:rsidRPr="00A36792">
          <w:rPr>
            <w:rFonts w:asciiTheme="minorHAnsi" w:hAnsiTheme="minorHAnsi" w:cstheme="minorHAnsi"/>
            <w:sz w:val="24"/>
            <w:szCs w:val="24"/>
            <w:lang w:val="pt-BR"/>
            <w:rPrChange w:id="4248" w:author="Windows User" w:date="2019-04-05T17:39:00Z">
              <w:rPr>
                <w:lang w:val="pt-BR"/>
              </w:rPr>
            </w:rPrChange>
          </w:rPr>
          <w:t xml:space="preserve">Nút “Phát”. Nhấn chọn “Phát”, mở VOD details ở trạng thái đang play. </w:t>
        </w:r>
      </w:ins>
    </w:p>
    <w:p w14:paraId="3A7EB0D9" w14:textId="77777777" w:rsidR="00B17545" w:rsidRDefault="0013226D" w:rsidP="00B17545">
      <w:pPr>
        <w:pStyle w:val="ListParagraph"/>
        <w:numPr>
          <w:ilvl w:val="4"/>
          <w:numId w:val="98"/>
        </w:numPr>
        <w:ind w:left="4140" w:hanging="270"/>
        <w:rPr>
          <w:ins w:id="4249" w:author="Windows User" w:date="2019-04-05T17:39:00Z"/>
          <w:rFonts w:asciiTheme="minorHAnsi" w:hAnsiTheme="minorHAnsi" w:cstheme="minorHAnsi"/>
          <w:sz w:val="24"/>
          <w:szCs w:val="24"/>
          <w:lang w:val="pt-BR"/>
        </w:rPr>
        <w:pPrChange w:id="4250" w:author="Windows User" w:date="2019-04-05T17:39:00Z">
          <w:pPr>
            <w:pStyle w:val="ListParagraph"/>
            <w:numPr>
              <w:ilvl w:val="4"/>
              <w:numId w:val="98"/>
            </w:numPr>
            <w:ind w:left="5040" w:hanging="360"/>
          </w:pPr>
        </w:pPrChange>
      </w:pPr>
      <w:ins w:id="4251" w:author="Windows User" w:date="2019-04-05T17:33:00Z">
        <w:r>
          <w:rPr>
            <w:rFonts w:asciiTheme="minorHAnsi" w:hAnsiTheme="minorHAnsi" w:cstheme="minorHAnsi"/>
            <w:sz w:val="24"/>
            <w:szCs w:val="24"/>
            <w:lang w:val="pt-BR"/>
          </w:rPr>
          <w:t>Focus tại tập đang xem nếu người dùng đã từng xem phim</w:t>
        </w:r>
      </w:ins>
    </w:p>
    <w:p w14:paraId="4D696968" w14:textId="0FC2AD4A" w:rsidR="0013226D" w:rsidRPr="00B17545" w:rsidRDefault="0013226D" w:rsidP="00B17545">
      <w:pPr>
        <w:pStyle w:val="ListParagraph"/>
        <w:numPr>
          <w:ilvl w:val="4"/>
          <w:numId w:val="98"/>
        </w:numPr>
        <w:ind w:left="4140" w:hanging="270"/>
        <w:rPr>
          <w:ins w:id="4252" w:author="Windows User" w:date="2019-04-05T17:33:00Z"/>
          <w:rFonts w:asciiTheme="minorHAnsi" w:hAnsiTheme="minorHAnsi" w:cstheme="minorHAnsi"/>
          <w:sz w:val="24"/>
          <w:szCs w:val="24"/>
          <w:lang w:val="pt-BR"/>
          <w:rPrChange w:id="4253" w:author="Windows User" w:date="2019-04-05T17:39:00Z">
            <w:rPr>
              <w:ins w:id="4254" w:author="Windows User" w:date="2019-04-05T17:33:00Z"/>
              <w:lang w:val="pt-BR"/>
            </w:rPr>
          </w:rPrChange>
        </w:rPr>
        <w:pPrChange w:id="4255" w:author="Windows User" w:date="2019-04-05T17:39:00Z">
          <w:pPr>
            <w:pStyle w:val="ListParagraph"/>
            <w:numPr>
              <w:ilvl w:val="4"/>
              <w:numId w:val="98"/>
            </w:numPr>
            <w:ind w:left="5040" w:hanging="360"/>
          </w:pPr>
        </w:pPrChange>
      </w:pPr>
      <w:ins w:id="4256" w:author="Windows User" w:date="2019-04-05T17:33:00Z">
        <w:r w:rsidRPr="00B17545">
          <w:rPr>
            <w:rFonts w:asciiTheme="minorHAnsi" w:hAnsiTheme="minorHAnsi" w:cstheme="minorHAnsi"/>
            <w:sz w:val="24"/>
            <w:szCs w:val="24"/>
            <w:lang w:val="pt-BR"/>
            <w:rPrChange w:id="4257" w:author="Windows User" w:date="2019-04-05T17:39:00Z">
              <w:rPr>
                <w:lang w:val="pt-BR"/>
              </w:rPr>
            </w:rPrChange>
          </w:rPr>
          <w:t>Focus tại tập mới nhất nếu người dùng chưa từng xem phim</w:t>
        </w:r>
      </w:ins>
    </w:p>
    <w:p w14:paraId="378DEE4C" w14:textId="77777777" w:rsidR="00B17545" w:rsidRDefault="0013226D" w:rsidP="00B17545">
      <w:pPr>
        <w:pStyle w:val="ListParagraph"/>
        <w:numPr>
          <w:ilvl w:val="2"/>
          <w:numId w:val="98"/>
        </w:numPr>
        <w:ind w:left="1890" w:firstLine="630"/>
        <w:rPr>
          <w:ins w:id="4258" w:author="Windows User" w:date="2019-04-05T17:40:00Z"/>
          <w:rFonts w:asciiTheme="minorHAnsi" w:hAnsiTheme="minorHAnsi" w:cstheme="minorHAnsi"/>
          <w:sz w:val="24"/>
          <w:szCs w:val="24"/>
          <w:lang w:val="pt-BR"/>
        </w:rPr>
        <w:pPrChange w:id="4259" w:author="Windows User" w:date="2019-04-05T17:40:00Z">
          <w:pPr>
            <w:pStyle w:val="ListParagraph"/>
            <w:numPr>
              <w:ilvl w:val="3"/>
              <w:numId w:val="98"/>
            </w:numPr>
            <w:ind w:left="4320" w:hanging="360"/>
          </w:pPr>
        </w:pPrChange>
      </w:pPr>
      <w:ins w:id="4260" w:author="Windows User" w:date="2019-04-05T17:33:00Z">
        <w:r>
          <w:rPr>
            <w:rFonts w:asciiTheme="minorHAnsi" w:hAnsiTheme="minorHAnsi" w:cstheme="minorHAnsi"/>
            <w:sz w:val="24"/>
            <w:szCs w:val="24"/>
            <w:lang w:val="pt-BR"/>
          </w:rPr>
          <w:t xml:space="preserve">Với nội dung poster ngang (sự kiện): </w:t>
        </w:r>
      </w:ins>
    </w:p>
    <w:p w14:paraId="799590C9" w14:textId="77777777" w:rsidR="00B17545" w:rsidRDefault="0013226D" w:rsidP="00D8132F">
      <w:pPr>
        <w:pStyle w:val="ListParagraph"/>
        <w:numPr>
          <w:ilvl w:val="3"/>
          <w:numId w:val="98"/>
        </w:numPr>
        <w:ind w:left="3420" w:hanging="270"/>
        <w:rPr>
          <w:ins w:id="4261" w:author="Windows User" w:date="2019-04-05T17:40:00Z"/>
          <w:rFonts w:asciiTheme="minorHAnsi" w:hAnsiTheme="minorHAnsi" w:cstheme="minorHAnsi"/>
          <w:sz w:val="24"/>
          <w:szCs w:val="24"/>
          <w:lang w:val="pt-BR"/>
        </w:rPr>
        <w:pPrChange w:id="4262" w:author="Windows User" w:date="2019-04-05T17:40:00Z">
          <w:pPr>
            <w:pStyle w:val="ListParagraph"/>
            <w:numPr>
              <w:ilvl w:val="3"/>
              <w:numId w:val="98"/>
            </w:numPr>
            <w:ind w:left="4320" w:hanging="360"/>
          </w:pPr>
        </w:pPrChange>
      </w:pPr>
      <w:ins w:id="4263" w:author="Windows User" w:date="2019-04-05T17:33:00Z">
        <w:r w:rsidRPr="00B17545">
          <w:rPr>
            <w:rFonts w:asciiTheme="minorHAnsi" w:hAnsiTheme="minorHAnsi" w:cstheme="minorHAnsi"/>
            <w:sz w:val="24"/>
            <w:szCs w:val="24"/>
            <w:lang w:val="pt-BR"/>
            <w:rPrChange w:id="4264" w:author="Windows User" w:date="2019-04-05T17:40:00Z">
              <w:rPr>
                <w:lang w:val="pt-BR"/>
              </w:rPr>
            </w:rPrChange>
          </w:rPr>
          <w:t>Title: tên video</w:t>
        </w:r>
      </w:ins>
    </w:p>
    <w:p w14:paraId="718CDAD1" w14:textId="5DBEBE40" w:rsidR="0013226D" w:rsidRPr="00B17545" w:rsidRDefault="0013226D" w:rsidP="00D8132F">
      <w:pPr>
        <w:pStyle w:val="ListParagraph"/>
        <w:numPr>
          <w:ilvl w:val="3"/>
          <w:numId w:val="98"/>
        </w:numPr>
        <w:ind w:left="3420" w:hanging="270"/>
        <w:rPr>
          <w:ins w:id="4265" w:author="Windows User" w:date="2019-04-05T17:33:00Z"/>
          <w:rFonts w:asciiTheme="minorHAnsi" w:hAnsiTheme="minorHAnsi" w:cstheme="minorHAnsi"/>
          <w:sz w:val="24"/>
          <w:szCs w:val="24"/>
          <w:lang w:val="pt-BR"/>
          <w:rPrChange w:id="4266" w:author="Windows User" w:date="2019-04-05T17:40:00Z">
            <w:rPr>
              <w:ins w:id="4267" w:author="Windows User" w:date="2019-04-05T17:33:00Z"/>
              <w:lang w:val="pt-BR"/>
            </w:rPr>
          </w:rPrChange>
        </w:rPr>
        <w:pPrChange w:id="4268" w:author="Windows User" w:date="2019-04-05T17:40:00Z">
          <w:pPr>
            <w:pStyle w:val="ListParagraph"/>
            <w:numPr>
              <w:ilvl w:val="3"/>
              <w:numId w:val="98"/>
            </w:numPr>
            <w:ind w:left="4320" w:hanging="360"/>
          </w:pPr>
        </w:pPrChange>
      </w:pPr>
      <w:ins w:id="4269" w:author="Windows User" w:date="2019-04-05T17:33:00Z">
        <w:r w:rsidRPr="00B17545">
          <w:rPr>
            <w:rFonts w:asciiTheme="minorHAnsi" w:hAnsiTheme="minorHAnsi" w:cstheme="minorHAnsi"/>
            <w:sz w:val="24"/>
            <w:szCs w:val="24"/>
            <w:lang w:val="pt-BR"/>
            <w:rPrChange w:id="4270" w:author="Windows User" w:date="2019-04-05T17:40:00Z">
              <w:rPr>
                <w:lang w:val="pt-BR"/>
              </w:rPr>
            </w:rPrChange>
          </w:rPr>
          <w:t>Sub-title:  Thời gian diễn ra sự kiện (hh:mm DD/MM/YYYY) – Trạng thái sự kiện (“Live”/”Sắp diễn ra”)</w:t>
        </w:r>
      </w:ins>
    </w:p>
    <w:p w14:paraId="0D15BD14" w14:textId="77777777" w:rsidR="00D8132F" w:rsidRDefault="0013226D" w:rsidP="00D8132F">
      <w:pPr>
        <w:pStyle w:val="ListParagraph"/>
        <w:numPr>
          <w:ilvl w:val="1"/>
          <w:numId w:val="98"/>
        </w:numPr>
        <w:ind w:left="1890"/>
        <w:rPr>
          <w:ins w:id="4271" w:author="Windows User" w:date="2019-04-05T17:41:00Z"/>
          <w:rFonts w:asciiTheme="minorHAnsi" w:hAnsiTheme="minorHAnsi" w:cstheme="minorHAnsi"/>
          <w:sz w:val="24"/>
          <w:szCs w:val="24"/>
          <w:lang w:val="pt-BR"/>
        </w:rPr>
        <w:pPrChange w:id="4272" w:author="Windows User" w:date="2019-04-05T17:41:00Z">
          <w:pPr>
            <w:pStyle w:val="ListParagraph"/>
            <w:numPr>
              <w:ilvl w:val="2"/>
              <w:numId w:val="98"/>
            </w:numPr>
            <w:ind w:left="3600" w:hanging="360"/>
          </w:pPr>
        </w:pPrChange>
      </w:pPr>
      <w:ins w:id="4273" w:author="Windows User" w:date="2019-04-05T17:33:00Z">
        <w:r>
          <w:rPr>
            <w:rFonts w:asciiTheme="minorHAnsi" w:hAnsiTheme="minorHAnsi" w:cstheme="minorHAnsi"/>
            <w:sz w:val="24"/>
            <w:szCs w:val="24"/>
            <w:lang w:val="pt-BR"/>
          </w:rPr>
          <w:t xml:space="preserve">Lưu ý: </w:t>
        </w:r>
      </w:ins>
    </w:p>
    <w:p w14:paraId="5EEF7650" w14:textId="77777777" w:rsidR="00D8132F" w:rsidRPr="000E3287" w:rsidRDefault="0013226D" w:rsidP="00D8132F">
      <w:pPr>
        <w:pStyle w:val="ListParagraph"/>
        <w:numPr>
          <w:ilvl w:val="2"/>
          <w:numId w:val="98"/>
        </w:numPr>
        <w:ind w:left="2790" w:hanging="270"/>
        <w:rPr>
          <w:ins w:id="4274" w:author="Windows User" w:date="2019-04-05T17:41:00Z"/>
          <w:rFonts w:asciiTheme="minorHAnsi" w:hAnsiTheme="minorHAnsi" w:cstheme="minorHAnsi"/>
          <w:sz w:val="24"/>
          <w:szCs w:val="24"/>
          <w:lang w:val="pt-BR"/>
        </w:rPr>
        <w:pPrChange w:id="4275" w:author="Windows User" w:date="2019-04-05T17:41:00Z">
          <w:pPr>
            <w:pStyle w:val="ListParagraph"/>
            <w:numPr>
              <w:ilvl w:val="3"/>
              <w:numId w:val="98"/>
            </w:numPr>
            <w:ind w:left="4320" w:hanging="360"/>
          </w:pPr>
        </w:pPrChange>
      </w:pPr>
      <w:ins w:id="4276" w:author="Windows User" w:date="2019-04-05T17:33:00Z">
        <w:r w:rsidRPr="00D8132F">
          <w:rPr>
            <w:rFonts w:asciiTheme="minorHAnsi" w:hAnsiTheme="minorHAnsi" w:cstheme="minorHAnsi"/>
            <w:sz w:val="24"/>
            <w:szCs w:val="24"/>
            <w:lang w:val="pt-BR"/>
            <w:rPrChange w:id="4277" w:author="Windows User" w:date="2019-04-05T17:41:00Z">
              <w:rPr>
                <w:lang w:val="pt-BR"/>
              </w:rPr>
            </w:rPrChange>
          </w:rPr>
          <w:t xml:space="preserve">Chức năng theo dõi không áp dụng với nội dung bộ đã cập nhật đủ tập. Nếu Số tập đang có = Tổng số tập, khi người dùng nhấn chọn xem nội dung đó, hiển thị thông báo </w:t>
        </w:r>
        <w:r w:rsidRPr="00D8132F">
          <w:rPr>
            <w:rFonts w:asciiTheme="minorHAnsi" w:hAnsiTheme="minorHAnsi"/>
            <w:sz w:val="24"/>
            <w:szCs w:val="24"/>
            <w:lang w:val="pt-BR"/>
            <w:rPrChange w:id="4278" w:author="Windows User" w:date="2019-04-05T17:41:00Z">
              <w:rPr>
                <w:lang w:val="pt-BR"/>
              </w:rPr>
            </w:rPrChange>
          </w:rPr>
          <w:t>“Phim đã cập nhật đủ tập. Bạn có muốn xem?” – “Hủy bỏ”/ “Xem”</w:t>
        </w:r>
      </w:ins>
    </w:p>
    <w:p w14:paraId="35C72B87" w14:textId="77777777" w:rsidR="00D8132F" w:rsidRDefault="0013226D" w:rsidP="00D8132F">
      <w:pPr>
        <w:pStyle w:val="ListParagraph"/>
        <w:numPr>
          <w:ilvl w:val="3"/>
          <w:numId w:val="98"/>
        </w:numPr>
        <w:ind w:left="3420" w:hanging="270"/>
        <w:rPr>
          <w:ins w:id="4279" w:author="Windows User" w:date="2019-04-05T17:41:00Z"/>
          <w:rFonts w:asciiTheme="minorHAnsi" w:hAnsiTheme="minorHAnsi" w:cstheme="minorHAnsi"/>
          <w:sz w:val="24"/>
          <w:szCs w:val="24"/>
          <w:lang w:val="pt-BR"/>
        </w:rPr>
        <w:pPrChange w:id="4280" w:author="Windows User" w:date="2019-04-05T17:41:00Z">
          <w:pPr>
            <w:pStyle w:val="ListParagraph"/>
            <w:numPr>
              <w:ilvl w:val="3"/>
              <w:numId w:val="98"/>
            </w:numPr>
            <w:ind w:left="4320" w:hanging="360"/>
          </w:pPr>
        </w:pPrChange>
      </w:pPr>
      <w:ins w:id="4281" w:author="Windows User" w:date="2019-04-05T17:33:00Z">
        <w:r w:rsidRPr="00D8132F">
          <w:rPr>
            <w:rFonts w:asciiTheme="minorHAnsi" w:hAnsiTheme="minorHAnsi" w:cstheme="minorHAnsi"/>
            <w:sz w:val="24"/>
            <w:szCs w:val="24"/>
            <w:lang w:val="pt-BR"/>
            <w:rPrChange w:id="4282" w:author="Windows User" w:date="2019-04-05T17:41:00Z">
              <w:rPr>
                <w:lang w:val="pt-BR"/>
              </w:rPr>
            </w:rPrChange>
          </w:rPr>
          <w:t>Chọn Hủy bỏ, Phim vẫn hiển thị trong danh sách</w:t>
        </w:r>
      </w:ins>
    </w:p>
    <w:p w14:paraId="1809B984" w14:textId="77777777" w:rsidR="00D8132F" w:rsidRDefault="0013226D" w:rsidP="00D8132F">
      <w:pPr>
        <w:pStyle w:val="ListParagraph"/>
        <w:numPr>
          <w:ilvl w:val="3"/>
          <w:numId w:val="98"/>
        </w:numPr>
        <w:ind w:left="3420" w:hanging="270"/>
        <w:rPr>
          <w:ins w:id="4283" w:author="Windows User" w:date="2019-04-05T17:42:00Z"/>
          <w:rFonts w:asciiTheme="minorHAnsi" w:hAnsiTheme="minorHAnsi" w:cstheme="minorHAnsi"/>
          <w:sz w:val="24"/>
          <w:szCs w:val="24"/>
          <w:lang w:val="pt-BR"/>
        </w:rPr>
        <w:pPrChange w:id="4284" w:author="Windows User" w:date="2019-04-05T17:42:00Z">
          <w:pPr>
            <w:pStyle w:val="ListParagraph"/>
            <w:numPr>
              <w:ilvl w:val="4"/>
              <w:numId w:val="98"/>
            </w:numPr>
            <w:ind w:left="5040" w:hanging="360"/>
          </w:pPr>
        </w:pPrChange>
      </w:pPr>
      <w:ins w:id="4285" w:author="Windows User" w:date="2019-04-05T17:33:00Z">
        <w:r w:rsidRPr="00D8132F">
          <w:rPr>
            <w:rFonts w:asciiTheme="minorHAnsi" w:hAnsiTheme="minorHAnsi" w:cstheme="minorHAnsi"/>
            <w:sz w:val="24"/>
            <w:szCs w:val="24"/>
            <w:lang w:val="pt-BR"/>
            <w:rPrChange w:id="4286" w:author="Windows User" w:date="2019-04-05T17:41:00Z">
              <w:rPr>
                <w:lang w:val="pt-BR"/>
              </w:rPr>
            </w:rPrChange>
          </w:rPr>
          <w:t>Chọn “Xem”, hiển thị trang đang phát phim ở dạng portrait và remove phim ở danh sách:</w:t>
        </w:r>
      </w:ins>
    </w:p>
    <w:p w14:paraId="5AB44B3B" w14:textId="77777777" w:rsidR="00D8132F" w:rsidRDefault="0013226D" w:rsidP="00D8132F">
      <w:pPr>
        <w:pStyle w:val="ListParagraph"/>
        <w:numPr>
          <w:ilvl w:val="4"/>
          <w:numId w:val="98"/>
        </w:numPr>
        <w:ind w:left="4140" w:hanging="270"/>
        <w:rPr>
          <w:ins w:id="4287" w:author="Windows User" w:date="2019-04-05T17:42:00Z"/>
          <w:rFonts w:asciiTheme="minorHAnsi" w:hAnsiTheme="minorHAnsi" w:cstheme="minorHAnsi"/>
          <w:sz w:val="24"/>
          <w:szCs w:val="24"/>
          <w:lang w:val="pt-BR"/>
        </w:rPr>
        <w:pPrChange w:id="4288" w:author="Windows User" w:date="2019-04-05T17:42:00Z">
          <w:pPr>
            <w:pStyle w:val="ListParagraph"/>
            <w:numPr>
              <w:ilvl w:val="4"/>
              <w:numId w:val="98"/>
            </w:numPr>
            <w:ind w:left="5040" w:hanging="360"/>
          </w:pPr>
        </w:pPrChange>
      </w:pPr>
      <w:ins w:id="4289" w:author="Windows User" w:date="2019-04-05T17:33:00Z">
        <w:r w:rsidRPr="00D8132F">
          <w:rPr>
            <w:rFonts w:asciiTheme="minorHAnsi" w:hAnsiTheme="minorHAnsi" w:cstheme="minorHAnsi"/>
            <w:sz w:val="24"/>
            <w:szCs w:val="24"/>
            <w:lang w:val="pt-BR"/>
            <w:rPrChange w:id="4290" w:author="Windows User" w:date="2019-04-05T17:42:00Z">
              <w:rPr>
                <w:lang w:val="pt-BR"/>
              </w:rPr>
            </w:rPrChange>
          </w:rPr>
          <w:lastRenderedPageBreak/>
          <w:t>Focus tại tập đang xem nếu người dùng đã từng xem phim</w:t>
        </w:r>
      </w:ins>
    </w:p>
    <w:p w14:paraId="5EABE7CC" w14:textId="35B42320" w:rsidR="0013226D" w:rsidRPr="00D8132F" w:rsidRDefault="0013226D" w:rsidP="00D8132F">
      <w:pPr>
        <w:pStyle w:val="ListParagraph"/>
        <w:numPr>
          <w:ilvl w:val="4"/>
          <w:numId w:val="98"/>
        </w:numPr>
        <w:ind w:left="4140" w:hanging="270"/>
        <w:rPr>
          <w:ins w:id="4291" w:author="Windows User" w:date="2019-04-05T17:33:00Z"/>
          <w:rFonts w:asciiTheme="minorHAnsi" w:hAnsiTheme="minorHAnsi" w:cstheme="minorHAnsi"/>
          <w:sz w:val="24"/>
          <w:szCs w:val="24"/>
          <w:lang w:val="pt-BR"/>
          <w:rPrChange w:id="4292" w:author="Windows User" w:date="2019-04-05T17:42:00Z">
            <w:rPr>
              <w:ins w:id="4293" w:author="Windows User" w:date="2019-04-05T17:33:00Z"/>
              <w:lang w:val="pt-BR"/>
            </w:rPr>
          </w:rPrChange>
        </w:rPr>
        <w:pPrChange w:id="4294" w:author="Windows User" w:date="2019-04-05T17:42:00Z">
          <w:pPr>
            <w:pStyle w:val="ListParagraph"/>
            <w:numPr>
              <w:ilvl w:val="4"/>
              <w:numId w:val="98"/>
            </w:numPr>
            <w:ind w:left="5040" w:hanging="360"/>
          </w:pPr>
        </w:pPrChange>
      </w:pPr>
      <w:ins w:id="4295" w:author="Windows User" w:date="2019-04-05T17:33:00Z">
        <w:r w:rsidRPr="00D8132F">
          <w:rPr>
            <w:rFonts w:asciiTheme="minorHAnsi" w:hAnsiTheme="minorHAnsi" w:cstheme="minorHAnsi"/>
            <w:sz w:val="24"/>
            <w:szCs w:val="24"/>
            <w:lang w:val="pt-BR"/>
            <w:rPrChange w:id="4296" w:author="Windows User" w:date="2019-04-05T17:42:00Z">
              <w:rPr>
                <w:lang w:val="pt-BR"/>
              </w:rPr>
            </w:rPrChange>
          </w:rPr>
          <w:t xml:space="preserve">Focus tại tập mới nhất nếu người dùng chưa từng xem phim.  </w:t>
        </w:r>
      </w:ins>
    </w:p>
    <w:p w14:paraId="57556692" w14:textId="77777777" w:rsidR="00DF6C67" w:rsidRDefault="0013226D" w:rsidP="00DF6C67">
      <w:pPr>
        <w:pStyle w:val="ListParagraph"/>
        <w:numPr>
          <w:ilvl w:val="2"/>
          <w:numId w:val="98"/>
        </w:numPr>
        <w:ind w:left="1890" w:firstLine="630"/>
        <w:rPr>
          <w:ins w:id="4297" w:author="Windows User" w:date="2019-04-05T17:33:00Z"/>
          <w:rFonts w:asciiTheme="minorHAnsi" w:hAnsiTheme="minorHAnsi" w:cstheme="minorHAnsi"/>
          <w:sz w:val="24"/>
          <w:szCs w:val="24"/>
          <w:lang w:val="pt-BR"/>
        </w:rPr>
      </w:pPr>
      <w:ins w:id="4298" w:author="Windows User" w:date="2019-04-05T17:33:00Z">
        <w:r>
          <w:rPr>
            <w:rFonts w:asciiTheme="minorHAnsi" w:hAnsiTheme="minorHAnsi" w:cstheme="minorHAnsi"/>
            <w:sz w:val="24"/>
            <w:szCs w:val="24"/>
            <w:lang w:val="pt-BR"/>
          </w:rPr>
          <w:t>Với sự kiện đã hết trạng thái “Live”, khi người dùng nhấn chọ</w:t>
        </w:r>
        <w:r w:rsidR="00DF6C67">
          <w:rPr>
            <w:rFonts w:asciiTheme="minorHAnsi" w:hAnsiTheme="minorHAnsi" w:cstheme="minorHAnsi"/>
            <w:sz w:val="24"/>
            <w:szCs w:val="24"/>
            <w:lang w:val="pt-BR"/>
          </w:rPr>
          <w:t>n</w:t>
        </w:r>
      </w:ins>
    </w:p>
    <w:p w14:paraId="075EABC9" w14:textId="33A74456" w:rsidR="0013226D" w:rsidRPr="000E3287" w:rsidRDefault="0013226D" w:rsidP="00DF6C67">
      <w:pPr>
        <w:pStyle w:val="ListParagraph"/>
        <w:ind w:left="2520"/>
        <w:rPr>
          <w:ins w:id="4299" w:author="Windows User" w:date="2019-04-05T17:33:00Z"/>
          <w:rFonts w:asciiTheme="minorHAnsi" w:hAnsiTheme="minorHAnsi" w:cstheme="minorHAnsi"/>
          <w:sz w:val="24"/>
          <w:szCs w:val="24"/>
          <w:lang w:val="pt-BR"/>
        </w:rPr>
        <w:pPrChange w:id="4300" w:author="Windows User" w:date="2019-04-05T17:43:00Z">
          <w:pPr>
            <w:ind w:left="1890" w:hanging="360"/>
          </w:pPr>
        </w:pPrChange>
      </w:pPr>
      <w:ins w:id="4301" w:author="Windows User" w:date="2019-04-05T17:33:00Z">
        <w:r>
          <w:rPr>
            <w:rFonts w:asciiTheme="minorHAnsi" w:hAnsiTheme="minorHAnsi" w:cstheme="minorHAnsi"/>
            <w:sz w:val="24"/>
            <w:szCs w:val="24"/>
            <w:lang w:val="pt-BR"/>
          </w:rPr>
          <w:t>xem, hiển thị trang thông báo:</w:t>
        </w:r>
      </w:ins>
      <w:ins w:id="4302" w:author="Windows User" w:date="2019-04-05T17:43:00Z">
        <w:r w:rsidR="00DF6C67">
          <w:rPr>
            <w:rFonts w:asciiTheme="minorHAnsi" w:hAnsiTheme="minorHAnsi" w:cstheme="minorHAnsi"/>
            <w:sz w:val="24"/>
            <w:szCs w:val="24"/>
            <w:lang w:val="pt-BR"/>
          </w:rPr>
          <w:t xml:space="preserve"> </w:t>
        </w:r>
      </w:ins>
      <w:ins w:id="4303" w:author="Windows User" w:date="2019-04-05T17:33:00Z">
        <w:r>
          <w:rPr>
            <w:rFonts w:asciiTheme="minorHAnsi" w:hAnsiTheme="minorHAnsi"/>
            <w:sz w:val="24"/>
            <w:szCs w:val="24"/>
            <w:lang w:val="pt-BR"/>
          </w:rPr>
          <w:t xml:space="preserve">“Không tìm thấy sự kiện. Bạn có muốn xóa khỏi danh sách?” – “Hủy bỏ”/”Đồng ý”. </w:t>
        </w:r>
      </w:ins>
    </w:p>
    <w:p w14:paraId="55F0E3A2" w14:textId="77777777" w:rsidR="0013226D" w:rsidRDefault="0013226D" w:rsidP="00DF6C67">
      <w:pPr>
        <w:pStyle w:val="ListParagraph"/>
        <w:numPr>
          <w:ilvl w:val="3"/>
          <w:numId w:val="98"/>
        </w:numPr>
        <w:ind w:left="3420" w:hanging="270"/>
        <w:rPr>
          <w:ins w:id="4304" w:author="Windows User" w:date="2019-04-05T17:33:00Z"/>
          <w:rFonts w:asciiTheme="minorHAnsi" w:hAnsiTheme="minorHAnsi" w:cstheme="minorHAnsi"/>
          <w:sz w:val="24"/>
          <w:szCs w:val="24"/>
          <w:lang w:val="pt-BR"/>
        </w:rPr>
      </w:pPr>
      <w:ins w:id="4305" w:author="Windows User" w:date="2019-04-05T17:33:00Z">
        <w:r>
          <w:rPr>
            <w:rFonts w:asciiTheme="minorHAnsi" w:hAnsiTheme="minorHAnsi" w:cstheme="minorHAnsi"/>
            <w:sz w:val="24"/>
            <w:szCs w:val="24"/>
            <w:lang w:val="pt-BR"/>
          </w:rPr>
          <w:t>Chọn “Hủy bỏ”, vídeo vẫn hiển thị ở danh sách</w:t>
        </w:r>
      </w:ins>
    </w:p>
    <w:p w14:paraId="15599EBD" w14:textId="77777777" w:rsidR="0013226D" w:rsidRDefault="0013226D" w:rsidP="00DF6C67">
      <w:pPr>
        <w:pStyle w:val="ListParagraph"/>
        <w:numPr>
          <w:ilvl w:val="3"/>
          <w:numId w:val="98"/>
        </w:numPr>
        <w:ind w:left="3420" w:hanging="270"/>
        <w:rPr>
          <w:ins w:id="4306" w:author="Windows User" w:date="2019-04-05T17:33:00Z"/>
          <w:rFonts w:asciiTheme="minorHAnsi" w:hAnsiTheme="minorHAnsi" w:cstheme="minorHAnsi"/>
          <w:sz w:val="24"/>
          <w:szCs w:val="24"/>
          <w:lang w:val="pt-BR"/>
        </w:rPr>
      </w:pPr>
      <w:ins w:id="4307" w:author="Windows User" w:date="2019-04-05T17:33:00Z">
        <w:r>
          <w:rPr>
            <w:rFonts w:asciiTheme="minorHAnsi" w:hAnsiTheme="minorHAnsi" w:cstheme="minorHAnsi"/>
            <w:sz w:val="24"/>
            <w:szCs w:val="24"/>
            <w:lang w:val="pt-BR"/>
          </w:rPr>
          <w:t xml:space="preserve">Chọn “Đồng ý”, remove vídeo khỏi danh sách. </w:t>
        </w:r>
      </w:ins>
    </w:p>
    <w:p w14:paraId="2A2B66D1" w14:textId="77777777" w:rsidR="0013226D" w:rsidRDefault="0013226D" w:rsidP="008E09ED">
      <w:pPr>
        <w:ind w:left="1890" w:hanging="360"/>
        <w:jc w:val="both"/>
        <w:rPr>
          <w:ins w:id="4308" w:author="Windows User" w:date="2019-04-05T17:33:00Z"/>
          <w:rFonts w:asciiTheme="minorHAnsi" w:hAnsiTheme="minorHAnsi" w:cstheme="minorHAnsi"/>
          <w:sz w:val="24"/>
          <w:szCs w:val="24"/>
          <w:lang w:val="pt-BR"/>
        </w:rPr>
      </w:pPr>
      <w:ins w:id="4309" w:author="Windows User" w:date="2019-04-05T17:33:00Z">
        <w:r>
          <w:rPr>
            <w:rFonts w:asciiTheme="minorHAnsi" w:hAnsiTheme="minorHAnsi" w:cstheme="minorHAnsi"/>
            <w:sz w:val="24"/>
            <w:szCs w:val="24"/>
            <w:lang w:val="pt-BR"/>
          </w:rPr>
          <w:t>Sau khi chọn chức năng chỉnh sửa danh sách (6.2) sẽ có:</w:t>
        </w:r>
      </w:ins>
    </w:p>
    <w:p w14:paraId="5E143591" w14:textId="77777777" w:rsidR="0013226D" w:rsidRDefault="0013226D" w:rsidP="008E09ED">
      <w:pPr>
        <w:pStyle w:val="ListParagraph"/>
        <w:numPr>
          <w:ilvl w:val="1"/>
          <w:numId w:val="98"/>
        </w:numPr>
        <w:ind w:left="1890"/>
        <w:jc w:val="both"/>
        <w:rPr>
          <w:ins w:id="4310" w:author="Windows User" w:date="2019-04-05T17:33:00Z"/>
          <w:rFonts w:asciiTheme="minorHAnsi" w:hAnsiTheme="minorHAnsi" w:cstheme="minorHAnsi"/>
          <w:sz w:val="24"/>
          <w:szCs w:val="24"/>
          <w:lang w:val="pt-BR"/>
        </w:rPr>
      </w:pPr>
      <w:ins w:id="4311" w:author="Windows User" w:date="2019-04-05T17:33:00Z">
        <w:r>
          <w:rPr>
            <w:rFonts w:asciiTheme="minorHAnsi" w:hAnsiTheme="minorHAnsi" w:cstheme="minorHAnsi"/>
            <w:sz w:val="24"/>
            <w:szCs w:val="24"/>
            <w:lang w:val="pt-BR"/>
          </w:rPr>
          <w:t xml:space="preserve">(6.4.1) Chọn nội dung muốn xóa. </w:t>
        </w:r>
      </w:ins>
    </w:p>
    <w:p w14:paraId="4857ED1E" w14:textId="77777777" w:rsidR="0013226D" w:rsidRDefault="0013226D" w:rsidP="008E09ED">
      <w:pPr>
        <w:pStyle w:val="ListParagraph"/>
        <w:numPr>
          <w:ilvl w:val="1"/>
          <w:numId w:val="98"/>
        </w:numPr>
        <w:ind w:left="1890"/>
        <w:jc w:val="both"/>
        <w:rPr>
          <w:ins w:id="4312" w:author="Windows User" w:date="2019-04-05T17:33:00Z"/>
          <w:rFonts w:asciiTheme="minorHAnsi" w:hAnsiTheme="minorHAnsi" w:cstheme="minorHAnsi"/>
          <w:sz w:val="24"/>
          <w:szCs w:val="24"/>
          <w:lang w:val="pt-BR"/>
        </w:rPr>
      </w:pPr>
      <w:ins w:id="4313" w:author="Windows User" w:date="2019-04-05T17:33:00Z">
        <w:r>
          <w:rPr>
            <w:rFonts w:asciiTheme="minorHAnsi" w:hAnsiTheme="minorHAnsi" w:cstheme="minorHAnsi"/>
            <w:sz w:val="24"/>
            <w:szCs w:val="24"/>
            <w:lang w:val="pt-BR"/>
          </w:rPr>
          <w:t>(6.4.2)</w:t>
        </w:r>
        <w:r>
          <w:rPr>
            <w:rFonts w:asciiTheme="minorHAnsi" w:hAnsiTheme="minorHAnsi" w:cstheme="minorHAnsi"/>
            <w:sz w:val="24"/>
            <w:szCs w:val="24"/>
            <w:lang w:val="pt-BR"/>
          </w:rPr>
          <w:tab/>
          <w:t xml:space="preserve">Cho phép xem thêm nếu mục đó có nhiều hơn 4 nội dung. Mỗi lần nhấn “Xem thêm”, cho phép hiển thị thêm 4 nội dung. Hết nội dung xem thêm, ẩn nút này. </w:t>
        </w:r>
      </w:ins>
    </w:p>
    <w:p w14:paraId="703071E2" w14:textId="77777777" w:rsidR="0013226D" w:rsidRDefault="0013226D" w:rsidP="008E09ED">
      <w:pPr>
        <w:pStyle w:val="ListParagraph"/>
        <w:numPr>
          <w:ilvl w:val="1"/>
          <w:numId w:val="98"/>
        </w:numPr>
        <w:ind w:left="1890"/>
        <w:jc w:val="both"/>
        <w:rPr>
          <w:ins w:id="4314" w:author="Windows User" w:date="2019-04-05T17:33:00Z"/>
          <w:rFonts w:asciiTheme="minorHAnsi" w:hAnsiTheme="minorHAnsi" w:cstheme="minorHAnsi"/>
          <w:sz w:val="24"/>
          <w:szCs w:val="24"/>
          <w:lang w:val="pt-BR"/>
        </w:rPr>
      </w:pPr>
      <w:ins w:id="4315" w:author="Windows User" w:date="2019-04-05T17:33:00Z">
        <w:r>
          <w:rPr>
            <w:rFonts w:asciiTheme="minorHAnsi" w:hAnsiTheme="minorHAnsi" w:cstheme="minorHAnsi"/>
            <w:sz w:val="24"/>
            <w:szCs w:val="24"/>
            <w:lang w:val="pt-BR"/>
          </w:rPr>
          <w:t xml:space="preserve">(6.4.3) Xóa tất cả nội dung. Khi chọn, hiển thị pop-up confirm. Sau khi xác nhận xóa, back về trang sách sách ban đầu ở trạng thái không chỉnh sửa. </w:t>
        </w:r>
      </w:ins>
    </w:p>
    <w:p w14:paraId="0D8DF114" w14:textId="77777777" w:rsidR="0013226D" w:rsidRDefault="0013226D" w:rsidP="008E09ED">
      <w:pPr>
        <w:pStyle w:val="ListParagraph"/>
        <w:numPr>
          <w:ilvl w:val="1"/>
          <w:numId w:val="98"/>
        </w:numPr>
        <w:ind w:left="1890"/>
        <w:jc w:val="both"/>
        <w:rPr>
          <w:ins w:id="4316" w:author="Windows User" w:date="2019-04-05T17:33:00Z"/>
          <w:rFonts w:asciiTheme="minorHAnsi" w:hAnsiTheme="minorHAnsi" w:cstheme="minorHAnsi"/>
          <w:sz w:val="24"/>
          <w:szCs w:val="24"/>
          <w:lang w:val="pt-BR"/>
        </w:rPr>
      </w:pPr>
      <w:ins w:id="4317" w:author="Windows User" w:date="2019-04-05T17:33:00Z">
        <w:r>
          <w:rPr>
            <w:rFonts w:asciiTheme="minorHAnsi" w:hAnsiTheme="minorHAnsi" w:cstheme="minorHAnsi"/>
            <w:sz w:val="24"/>
            <w:szCs w:val="24"/>
            <w:lang w:val="pt-BR"/>
          </w:rPr>
          <w:t xml:space="preserve">(6.4.4) Xóa nội dung đã chọn khỏi danh sách. Khi chọn xóa, màn hình hiển thị pop-up yêu cầu xác nhận giống mô tả mục danh sách yêu thích. Sau khi xóa, back về màn hình danh sách ở trạng thái không chỉnh sửa.  </w:t>
        </w:r>
      </w:ins>
    </w:p>
    <w:p w14:paraId="1966370D" w14:textId="77777777" w:rsidR="0013226D" w:rsidRDefault="0013226D" w:rsidP="008E09ED">
      <w:pPr>
        <w:pStyle w:val="ListParagraph"/>
        <w:numPr>
          <w:ilvl w:val="1"/>
          <w:numId w:val="98"/>
        </w:numPr>
        <w:ind w:left="1890"/>
        <w:jc w:val="both"/>
        <w:rPr>
          <w:ins w:id="4318" w:author="Windows User" w:date="2019-04-05T17:33:00Z"/>
          <w:rFonts w:asciiTheme="minorHAnsi" w:hAnsiTheme="minorHAnsi" w:cstheme="minorHAnsi"/>
          <w:sz w:val="24"/>
          <w:szCs w:val="24"/>
          <w:lang w:val="pt-BR"/>
        </w:rPr>
      </w:pPr>
      <w:ins w:id="4319" w:author="Windows User" w:date="2019-04-05T17:33:00Z">
        <w:r>
          <w:rPr>
            <w:rFonts w:asciiTheme="minorHAnsi" w:hAnsiTheme="minorHAnsi" w:cstheme="minorHAnsi"/>
            <w:sz w:val="24"/>
            <w:szCs w:val="24"/>
            <w:lang w:val="pt-BR"/>
          </w:rPr>
          <w:t xml:space="preserve">Tại đây, khi ngừoi dùng chọn “Back”, hiển thị màn hình Danh sách theo dõi trước đó ở trạng thái không chỉnh sửa. </w:t>
        </w:r>
      </w:ins>
    </w:p>
    <w:p w14:paraId="015ABCB4" w14:textId="728D40D9" w:rsidR="0013226D" w:rsidRDefault="0013226D" w:rsidP="0013226D">
      <w:pPr>
        <w:pStyle w:val="ListParagraph"/>
        <w:ind w:left="1440"/>
        <w:jc w:val="both"/>
        <w:rPr>
          <w:ins w:id="4320" w:author="Windows User" w:date="2019-04-05T17:33:00Z"/>
          <w:rFonts w:asciiTheme="minorHAnsi" w:hAnsiTheme="minorHAnsi" w:cstheme="minorHAnsi"/>
          <w:sz w:val="24"/>
          <w:szCs w:val="24"/>
          <w:lang w:val="pt-BR"/>
        </w:rPr>
      </w:pPr>
      <w:ins w:id="4321" w:author="Windows User" w:date="2019-04-05T17:33:00Z">
        <w:r>
          <w:rPr>
            <w:rFonts w:asciiTheme="minorHAnsi" w:hAnsiTheme="minorHAnsi" w:cstheme="minorHAnsi"/>
            <w:noProof/>
            <w:sz w:val="24"/>
            <w:szCs w:val="24"/>
          </w:rPr>
          <w:lastRenderedPageBreak/>
          <w:drawing>
            <wp:inline distT="0" distB="0" distL="0" distR="0" wp14:anchorId="54D24CE9" wp14:editId="16A5D29B">
              <wp:extent cx="2409825" cy="4905375"/>
              <wp:effectExtent l="0" t="0" r="9525" b="9525"/>
              <wp:docPr id="18" name="Picture 18" descr="Profile_Theo-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rofile_Theo-Do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09825" cy="4905375"/>
                      </a:xfrm>
                      <a:prstGeom prst="rect">
                        <a:avLst/>
                      </a:prstGeom>
                      <a:noFill/>
                      <a:ln>
                        <a:noFill/>
                      </a:ln>
                    </pic:spPr>
                  </pic:pic>
                </a:graphicData>
              </a:graphic>
            </wp:inline>
          </w:drawing>
        </w:r>
        <w:r>
          <w:rPr>
            <w:rFonts w:asciiTheme="minorHAnsi" w:hAnsiTheme="minorHAnsi" w:cstheme="minorHAnsi"/>
            <w:noProof/>
            <w:sz w:val="24"/>
            <w:szCs w:val="24"/>
          </w:rPr>
          <w:drawing>
            <wp:inline distT="0" distB="0" distL="0" distR="0" wp14:anchorId="22DD6654" wp14:editId="1A210E1A">
              <wp:extent cx="2447925" cy="4905375"/>
              <wp:effectExtent l="0" t="0" r="9525" b="9525"/>
              <wp:docPr id="16" name="Picture 16" descr="Profile_Theo-Doi-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rofile_Theo-Doi-edi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47925" cy="4905375"/>
                      </a:xfrm>
                      <a:prstGeom prst="rect">
                        <a:avLst/>
                      </a:prstGeom>
                      <a:noFill/>
                      <a:ln>
                        <a:noFill/>
                      </a:ln>
                    </pic:spPr>
                  </pic:pic>
                </a:graphicData>
              </a:graphic>
            </wp:inline>
          </w:drawing>
        </w:r>
      </w:ins>
    </w:p>
    <w:p w14:paraId="1105E3BD" w14:textId="77777777" w:rsidR="0013226D" w:rsidRDefault="0013226D" w:rsidP="0013226D">
      <w:pPr>
        <w:pStyle w:val="ListParagraph"/>
        <w:ind w:left="1440"/>
        <w:jc w:val="center"/>
        <w:rPr>
          <w:ins w:id="4322" w:author="Windows User" w:date="2019-04-05T17:33:00Z"/>
          <w:rFonts w:asciiTheme="minorHAnsi" w:hAnsiTheme="minorHAnsi" w:cstheme="minorHAnsi"/>
          <w:sz w:val="24"/>
          <w:szCs w:val="24"/>
          <w:lang w:val="pt-BR"/>
        </w:rPr>
      </w:pPr>
      <w:ins w:id="4323" w:author="Windows User" w:date="2019-04-05T17:33:00Z">
        <w:r>
          <w:rPr>
            <w:rFonts w:asciiTheme="minorHAnsi" w:hAnsiTheme="minorHAnsi" w:cstheme="minorHAnsi"/>
            <w:i/>
            <w:sz w:val="24"/>
            <w:szCs w:val="24"/>
            <w:lang w:val="pt-BR"/>
          </w:rPr>
          <w:t>Giao diện trang chi tiết &amp; chỉnh sửa nội dung Theo dõi</w:t>
        </w:r>
      </w:ins>
    </w:p>
    <w:p w14:paraId="7FA4F2F8" w14:textId="210505BB" w:rsidR="0013226D" w:rsidRPr="0013226D" w:rsidDel="0013226D" w:rsidRDefault="0013226D" w:rsidP="0013226D">
      <w:pPr>
        <w:pStyle w:val="ListParagraph"/>
        <w:jc w:val="both"/>
        <w:rPr>
          <w:del w:id="4324" w:author="Windows User" w:date="2019-04-05T17:33:00Z"/>
          <w:rFonts w:asciiTheme="minorHAnsi" w:hAnsiTheme="minorHAnsi" w:cstheme="minorHAnsi"/>
          <w:sz w:val="24"/>
          <w:szCs w:val="24"/>
          <w:lang w:val="pt-BR"/>
          <w:rPrChange w:id="4325" w:author="Windows User" w:date="2019-04-05T17:31:00Z">
            <w:rPr>
              <w:del w:id="4326" w:author="Windows User" w:date="2019-04-05T17:33:00Z"/>
              <w:rFonts w:asciiTheme="minorHAnsi" w:hAnsiTheme="minorHAnsi" w:cstheme="minorHAnsi"/>
              <w:sz w:val="24"/>
              <w:szCs w:val="24"/>
              <w:highlight w:val="yellow"/>
              <w:lang w:val="pt-BR"/>
            </w:rPr>
          </w:rPrChange>
        </w:rPr>
        <w:pPrChange w:id="4327" w:author="Windows User" w:date="2019-04-05T17:33:00Z">
          <w:pPr>
            <w:pStyle w:val="ListParagraph"/>
            <w:numPr>
              <w:numId w:val="98"/>
            </w:numPr>
            <w:ind w:left="2160" w:hanging="360"/>
            <w:jc w:val="both"/>
          </w:pPr>
        </w:pPrChange>
      </w:pPr>
      <w:bookmarkStart w:id="4328" w:name="_Toc5382302"/>
      <w:bookmarkEnd w:id="4328"/>
    </w:p>
    <w:p w14:paraId="0EBEF48A" w14:textId="5C463F78" w:rsidR="00C050CE" w:rsidRDefault="003E2BE8" w:rsidP="00C050CE">
      <w:pPr>
        <w:pStyle w:val="Heading3"/>
        <w:rPr>
          <w:rFonts w:asciiTheme="minorHAnsi" w:hAnsiTheme="minorHAnsi" w:cstheme="minorHAnsi"/>
          <w:sz w:val="24"/>
          <w:lang w:val="pt-BR"/>
        </w:rPr>
      </w:pPr>
      <w:bookmarkStart w:id="4329" w:name="_Toc4514100"/>
      <w:bookmarkStart w:id="4330" w:name="_Toc4514101"/>
      <w:bookmarkStart w:id="4331" w:name="_Toc4514102"/>
      <w:bookmarkStart w:id="4332" w:name="_Toc4514103"/>
      <w:bookmarkStart w:id="4333" w:name="_Toc4514104"/>
      <w:bookmarkStart w:id="4334" w:name="_Toc4514105"/>
      <w:bookmarkStart w:id="4335" w:name="_Toc4514106"/>
      <w:bookmarkStart w:id="4336" w:name="_Toc4514107"/>
      <w:bookmarkStart w:id="4337" w:name="_Toc4514108"/>
      <w:bookmarkStart w:id="4338" w:name="_Toc4514109"/>
      <w:bookmarkStart w:id="4339" w:name="_Toc4514110"/>
      <w:bookmarkStart w:id="4340" w:name="_Toc3792922"/>
      <w:bookmarkStart w:id="4341" w:name="_Toc3986473"/>
      <w:bookmarkStart w:id="4342" w:name="_Toc3989572"/>
      <w:bookmarkStart w:id="4343" w:name="_Toc4169144"/>
      <w:bookmarkStart w:id="4344" w:name="_Toc3792923"/>
      <w:bookmarkStart w:id="4345" w:name="_Toc3986474"/>
      <w:bookmarkStart w:id="4346" w:name="_Toc3989573"/>
      <w:bookmarkStart w:id="4347" w:name="_Toc4169145"/>
      <w:bookmarkStart w:id="4348" w:name="_Toc3792924"/>
      <w:bookmarkStart w:id="4349" w:name="_Toc3986475"/>
      <w:bookmarkStart w:id="4350" w:name="_Toc3989574"/>
      <w:bookmarkStart w:id="4351" w:name="_Toc4169146"/>
      <w:bookmarkStart w:id="4352" w:name="_Toc3792925"/>
      <w:bookmarkStart w:id="4353" w:name="_Toc3986476"/>
      <w:bookmarkStart w:id="4354" w:name="_Toc3989575"/>
      <w:bookmarkStart w:id="4355" w:name="_Toc4169147"/>
      <w:bookmarkStart w:id="4356" w:name="_Toc3792926"/>
      <w:bookmarkStart w:id="4357" w:name="_Toc3986477"/>
      <w:bookmarkStart w:id="4358" w:name="_Toc3989576"/>
      <w:bookmarkStart w:id="4359" w:name="_Toc4169148"/>
      <w:bookmarkStart w:id="4360" w:name="_Toc3792927"/>
      <w:bookmarkStart w:id="4361" w:name="_Toc3986478"/>
      <w:bookmarkStart w:id="4362" w:name="_Toc3989577"/>
      <w:bookmarkStart w:id="4363" w:name="_Toc4169149"/>
      <w:bookmarkStart w:id="4364" w:name="_Toc3792928"/>
      <w:bookmarkStart w:id="4365" w:name="_Toc3986479"/>
      <w:bookmarkStart w:id="4366" w:name="_Toc3989578"/>
      <w:bookmarkStart w:id="4367" w:name="_Toc4169150"/>
      <w:bookmarkStart w:id="4368" w:name="_Toc3792929"/>
      <w:bookmarkStart w:id="4369" w:name="_Toc3986480"/>
      <w:bookmarkStart w:id="4370" w:name="_Toc3989579"/>
      <w:bookmarkStart w:id="4371" w:name="_Toc4169151"/>
      <w:bookmarkStart w:id="4372" w:name="_Toc3792930"/>
      <w:bookmarkStart w:id="4373" w:name="_Toc3986481"/>
      <w:bookmarkStart w:id="4374" w:name="_Toc3989580"/>
      <w:bookmarkStart w:id="4375" w:name="_Toc4169152"/>
      <w:bookmarkStart w:id="4376" w:name="_Toc3792931"/>
      <w:bookmarkStart w:id="4377" w:name="_Toc3986482"/>
      <w:bookmarkStart w:id="4378" w:name="_Toc3989581"/>
      <w:bookmarkStart w:id="4379" w:name="_Toc4169153"/>
      <w:bookmarkStart w:id="4380" w:name="_Toc3792932"/>
      <w:bookmarkStart w:id="4381" w:name="_Toc3986483"/>
      <w:bookmarkStart w:id="4382" w:name="_Toc3989582"/>
      <w:bookmarkStart w:id="4383" w:name="_Toc4169154"/>
      <w:bookmarkStart w:id="4384" w:name="_Toc3792933"/>
      <w:bookmarkStart w:id="4385" w:name="_Toc3986484"/>
      <w:bookmarkStart w:id="4386" w:name="_Toc3989583"/>
      <w:bookmarkStart w:id="4387" w:name="_Toc4169155"/>
      <w:bookmarkStart w:id="4388" w:name="_Toc3792934"/>
      <w:bookmarkStart w:id="4389" w:name="_Toc3986485"/>
      <w:bookmarkStart w:id="4390" w:name="_Toc3989584"/>
      <w:bookmarkStart w:id="4391" w:name="_Toc4169156"/>
      <w:bookmarkStart w:id="4392" w:name="_Toc3792935"/>
      <w:bookmarkStart w:id="4393" w:name="_Toc3986486"/>
      <w:bookmarkStart w:id="4394" w:name="_Toc3989585"/>
      <w:bookmarkStart w:id="4395" w:name="_Toc4169157"/>
      <w:bookmarkStart w:id="4396" w:name="_Toc3792936"/>
      <w:bookmarkStart w:id="4397" w:name="_Toc3986487"/>
      <w:bookmarkStart w:id="4398" w:name="_Toc3989586"/>
      <w:bookmarkStart w:id="4399" w:name="_Toc4169158"/>
      <w:bookmarkStart w:id="4400" w:name="_Toc3792937"/>
      <w:bookmarkStart w:id="4401" w:name="_Toc3986488"/>
      <w:bookmarkStart w:id="4402" w:name="_Toc3989587"/>
      <w:bookmarkStart w:id="4403" w:name="_Toc4169159"/>
      <w:bookmarkStart w:id="4404" w:name="_Toc3792938"/>
      <w:bookmarkStart w:id="4405" w:name="_Toc3986489"/>
      <w:bookmarkStart w:id="4406" w:name="_Toc3989588"/>
      <w:bookmarkStart w:id="4407" w:name="_Toc4169160"/>
      <w:bookmarkStart w:id="4408" w:name="_Toc3792939"/>
      <w:bookmarkStart w:id="4409" w:name="_Toc3986490"/>
      <w:bookmarkStart w:id="4410" w:name="_Toc3989589"/>
      <w:bookmarkStart w:id="4411" w:name="_Toc4169161"/>
      <w:bookmarkStart w:id="4412" w:name="_Toc3792940"/>
      <w:bookmarkStart w:id="4413" w:name="_Toc3986491"/>
      <w:bookmarkStart w:id="4414" w:name="_Toc3989590"/>
      <w:bookmarkStart w:id="4415" w:name="_Toc4169162"/>
      <w:bookmarkStart w:id="4416" w:name="_Toc3792941"/>
      <w:bookmarkStart w:id="4417" w:name="_Toc3986492"/>
      <w:bookmarkStart w:id="4418" w:name="_Toc3989591"/>
      <w:bookmarkStart w:id="4419" w:name="_Toc4169163"/>
      <w:bookmarkStart w:id="4420" w:name="_Toc3792942"/>
      <w:bookmarkStart w:id="4421" w:name="_Toc3986493"/>
      <w:bookmarkStart w:id="4422" w:name="_Toc3989592"/>
      <w:bookmarkStart w:id="4423" w:name="_Toc4169164"/>
      <w:bookmarkStart w:id="4424" w:name="_Toc3792943"/>
      <w:bookmarkStart w:id="4425" w:name="_Toc3986494"/>
      <w:bookmarkStart w:id="4426" w:name="_Toc3989593"/>
      <w:bookmarkStart w:id="4427" w:name="_Toc4169165"/>
      <w:bookmarkStart w:id="4428" w:name="_Toc3792944"/>
      <w:bookmarkStart w:id="4429" w:name="_Toc3986495"/>
      <w:bookmarkStart w:id="4430" w:name="_Toc3989594"/>
      <w:bookmarkStart w:id="4431" w:name="_Toc4169166"/>
      <w:bookmarkStart w:id="4432" w:name="_Toc3792945"/>
      <w:bookmarkStart w:id="4433" w:name="_Toc3986496"/>
      <w:bookmarkStart w:id="4434" w:name="_Toc3989595"/>
      <w:bookmarkStart w:id="4435" w:name="_Toc4169167"/>
      <w:bookmarkStart w:id="4436" w:name="_Toc3792946"/>
      <w:bookmarkStart w:id="4437" w:name="_Toc3986497"/>
      <w:bookmarkStart w:id="4438" w:name="_Toc3989596"/>
      <w:bookmarkStart w:id="4439" w:name="_Toc4169168"/>
      <w:bookmarkStart w:id="4440" w:name="_Toc3792947"/>
      <w:bookmarkStart w:id="4441" w:name="_Toc3986498"/>
      <w:bookmarkStart w:id="4442" w:name="_Toc3989597"/>
      <w:bookmarkStart w:id="4443" w:name="_Toc4169169"/>
      <w:bookmarkStart w:id="4444" w:name="_Toc3792948"/>
      <w:bookmarkStart w:id="4445" w:name="_Toc3986499"/>
      <w:bookmarkStart w:id="4446" w:name="_Toc3989598"/>
      <w:bookmarkStart w:id="4447" w:name="_Toc4169170"/>
      <w:bookmarkStart w:id="4448" w:name="_Toc3792949"/>
      <w:bookmarkStart w:id="4449" w:name="_Toc3986500"/>
      <w:bookmarkStart w:id="4450" w:name="_Toc3989599"/>
      <w:bookmarkStart w:id="4451" w:name="_Toc4169171"/>
      <w:bookmarkStart w:id="4452" w:name="_Toc3792950"/>
      <w:bookmarkStart w:id="4453" w:name="_Toc3986501"/>
      <w:bookmarkStart w:id="4454" w:name="_Toc3989600"/>
      <w:bookmarkStart w:id="4455" w:name="_Toc4169172"/>
      <w:bookmarkStart w:id="4456" w:name="_Toc3792951"/>
      <w:bookmarkStart w:id="4457" w:name="_Toc3986502"/>
      <w:bookmarkStart w:id="4458" w:name="_Toc3989601"/>
      <w:bookmarkStart w:id="4459" w:name="_Toc4169173"/>
      <w:bookmarkStart w:id="4460" w:name="_Toc3792952"/>
      <w:bookmarkStart w:id="4461" w:name="_Toc3986503"/>
      <w:bookmarkStart w:id="4462" w:name="_Toc3989602"/>
      <w:bookmarkStart w:id="4463" w:name="_Toc4169174"/>
      <w:bookmarkStart w:id="4464" w:name="_Toc5382303"/>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r>
        <w:rPr>
          <w:rFonts w:asciiTheme="minorHAnsi" w:hAnsiTheme="minorHAnsi" w:cstheme="minorHAnsi"/>
          <w:sz w:val="24"/>
          <w:lang w:val="pt-BR"/>
        </w:rPr>
        <w:t>Danh sách xem gần đây</w:t>
      </w:r>
      <w:bookmarkEnd w:id="4464"/>
      <w:r>
        <w:rPr>
          <w:rFonts w:asciiTheme="minorHAnsi" w:hAnsiTheme="minorHAnsi" w:cstheme="minorHAnsi"/>
          <w:sz w:val="24"/>
          <w:lang w:val="pt-BR"/>
        </w:rPr>
        <w:t xml:space="preserve"> </w:t>
      </w:r>
    </w:p>
    <w:p w14:paraId="47BC0EB5" w14:textId="34C66C3D" w:rsidR="003E2BE8" w:rsidDel="002D46AD" w:rsidRDefault="003E2BE8" w:rsidP="002D46AD">
      <w:pPr>
        <w:keepNext/>
        <w:keepLines/>
        <w:spacing w:before="240" w:after="240"/>
        <w:outlineLvl w:val="2"/>
        <w:rPr>
          <w:del w:id="4465" w:author="Windows User" w:date="2019-04-05T17:54:00Z"/>
          <w:rStyle w:val="Hyperlink"/>
          <w:rFonts w:asciiTheme="minorHAnsi" w:hAnsiTheme="minorHAnsi" w:cstheme="minorHAnsi"/>
          <w:sz w:val="24"/>
          <w:szCs w:val="24"/>
          <w:lang w:val="pt-BR"/>
        </w:rPr>
        <w:pPrChange w:id="4466" w:author="Windows User" w:date="2019-04-05T17:55:00Z">
          <w:pPr>
            <w:keepNext/>
            <w:keepLines/>
            <w:numPr>
              <w:ilvl w:val="2"/>
              <w:numId w:val="119"/>
            </w:numPr>
            <w:spacing w:before="240" w:after="240"/>
            <w:ind w:left="10080" w:hanging="720"/>
            <w:outlineLvl w:val="2"/>
          </w:pPr>
        </w:pPrChange>
      </w:pPr>
      <w:r w:rsidRPr="00A84EF4">
        <w:rPr>
          <w:rFonts w:asciiTheme="minorHAnsi" w:hAnsiTheme="minorHAnsi" w:cstheme="minorHAnsi"/>
          <w:sz w:val="24"/>
          <w:szCs w:val="24"/>
          <w:lang w:val="pt-BR"/>
        </w:rPr>
        <w:t>Xem chi tiết</w:t>
      </w:r>
      <w:r>
        <w:rPr>
          <w:rFonts w:asciiTheme="minorHAnsi" w:hAnsiTheme="minorHAnsi" w:cstheme="minorHAnsi"/>
          <w:sz w:val="24"/>
          <w:szCs w:val="24"/>
          <w:lang w:val="pt-BR"/>
        </w:rPr>
        <w:t xml:space="preserve"> mục liên quan</w:t>
      </w:r>
      <w:r w:rsidRPr="00A84EF4">
        <w:rPr>
          <w:rFonts w:asciiTheme="minorHAnsi" w:hAnsiTheme="minorHAnsi" w:cstheme="minorHAnsi"/>
          <w:sz w:val="24"/>
          <w:szCs w:val="24"/>
          <w:lang w:val="pt-BR"/>
        </w:rPr>
        <w:t xml:space="preserve"> tại </w:t>
      </w:r>
      <w:r w:rsidR="00636493">
        <w:fldChar w:fldCharType="begin"/>
      </w:r>
      <w:r w:rsidR="00636493">
        <w:instrText xml:space="preserve"> HYPERLINK \l "_Action_bar" </w:instrText>
      </w:r>
      <w:r w:rsidR="00636493">
        <w:fldChar w:fldCharType="separate"/>
      </w:r>
      <w:r w:rsidRPr="003E2BE8">
        <w:rPr>
          <w:rStyle w:val="Hyperlink"/>
          <w:rFonts w:asciiTheme="minorHAnsi" w:hAnsiTheme="minorHAnsi" w:cstheme="minorHAnsi"/>
          <w:sz w:val="24"/>
          <w:szCs w:val="24"/>
          <w:lang w:val="pt-BR"/>
        </w:rPr>
        <w:t>Action bar</w:t>
      </w:r>
      <w:r w:rsidR="00636493">
        <w:rPr>
          <w:rStyle w:val="Hyperlink"/>
          <w:rFonts w:asciiTheme="minorHAnsi" w:hAnsiTheme="minorHAnsi" w:cstheme="minorHAnsi"/>
          <w:sz w:val="24"/>
          <w:szCs w:val="24"/>
          <w:lang w:val="pt-BR"/>
        </w:rPr>
        <w:fldChar w:fldCharType="end"/>
      </w:r>
    </w:p>
    <w:p w14:paraId="3B332000" w14:textId="77777777" w:rsidR="002D46AD" w:rsidRPr="003E2BE8" w:rsidRDefault="002D46AD" w:rsidP="00A84EF4">
      <w:pPr>
        <w:rPr>
          <w:ins w:id="4467" w:author="Windows User" w:date="2019-04-05T17:57:00Z"/>
          <w:rFonts w:asciiTheme="minorHAnsi" w:hAnsiTheme="minorHAnsi" w:cstheme="minorHAnsi"/>
          <w:sz w:val="24"/>
          <w:lang w:val="pt-BR"/>
        </w:rPr>
      </w:pPr>
    </w:p>
    <w:p w14:paraId="2C7D3FFE" w14:textId="14AFAA80" w:rsidR="00F54212" w:rsidRPr="00F54212" w:rsidRDefault="002D46AD" w:rsidP="002D46AD">
      <w:pPr>
        <w:keepNext/>
        <w:keepLines/>
        <w:spacing w:before="240" w:after="240"/>
        <w:outlineLvl w:val="2"/>
        <w:rPr>
          <w:ins w:id="4468" w:author="Windows User" w:date="2019-04-05T17:51:00Z"/>
          <w:rFonts w:ascii="Calibri" w:eastAsia="PMingLiU" w:hAnsi="Calibri" w:cs="Calibri"/>
          <w:bCs/>
          <w:i/>
          <w:color w:val="006BA6"/>
          <w:sz w:val="24"/>
          <w:szCs w:val="24"/>
          <w:lang w:val="pt-BR"/>
        </w:rPr>
        <w:pPrChange w:id="4469" w:author="Windows User" w:date="2019-04-05T17:55:00Z">
          <w:pPr>
            <w:keepNext/>
            <w:keepLines/>
            <w:numPr>
              <w:ilvl w:val="2"/>
              <w:numId w:val="119"/>
            </w:numPr>
            <w:spacing w:before="240" w:after="240"/>
            <w:ind w:left="10080" w:hanging="720"/>
            <w:outlineLvl w:val="2"/>
          </w:pPr>
        </w:pPrChange>
      </w:pPr>
      <w:ins w:id="4470" w:author="Windows User" w:date="2019-04-05T17:55:00Z">
        <w:r>
          <w:rPr>
            <w:rFonts w:ascii="Calibri" w:eastAsia="PMingLiU" w:hAnsi="Calibri" w:cs="Calibri"/>
            <w:bCs/>
            <w:i/>
            <w:color w:val="006BA6"/>
            <w:sz w:val="24"/>
            <w:szCs w:val="24"/>
            <w:lang w:val="pt-BR"/>
          </w:rPr>
          <w:t xml:space="preserve">2.14.4 </w:t>
        </w:r>
      </w:ins>
      <w:ins w:id="4471" w:author="Windows User" w:date="2019-04-05T17:51:00Z">
        <w:r w:rsidR="00F54212" w:rsidRPr="00F54212">
          <w:rPr>
            <w:rFonts w:ascii="Calibri" w:eastAsia="PMingLiU" w:hAnsi="Calibri" w:cs="Calibri"/>
            <w:bCs/>
            <w:i/>
            <w:color w:val="006BA6"/>
            <w:sz w:val="24"/>
            <w:szCs w:val="24"/>
            <w:lang w:val="pt-BR"/>
          </w:rPr>
          <w:t>Hộp thư</w:t>
        </w:r>
      </w:ins>
    </w:p>
    <w:p w14:paraId="5C0CAAF2" w14:textId="77777777" w:rsidR="00F54212" w:rsidRPr="00F54212" w:rsidRDefault="00F54212" w:rsidP="00F54212">
      <w:pPr>
        <w:rPr>
          <w:ins w:id="4472" w:author="Windows User" w:date="2019-04-05T17:51:00Z"/>
          <w:rFonts w:ascii="Calibri" w:hAnsi="Calibri"/>
          <w:bCs/>
          <w:sz w:val="24"/>
          <w:szCs w:val="24"/>
          <w:lang w:val="pt-BR"/>
        </w:rPr>
      </w:pPr>
      <w:ins w:id="4473" w:author="Windows User" w:date="2019-04-05T17:51:00Z">
        <w:r w:rsidRPr="00F54212">
          <w:rPr>
            <w:rFonts w:ascii="Calibri" w:hAnsi="Calibri"/>
            <w:bCs/>
            <w:sz w:val="24"/>
            <w:szCs w:val="24"/>
            <w:lang w:val="pt-BR"/>
          </w:rPr>
          <w:t>Bao gồm toàn bộ thư từ hệ thống gửi tới tài khoản</w:t>
        </w:r>
      </w:ins>
    </w:p>
    <w:p w14:paraId="6D06DE2D" w14:textId="77777777" w:rsidR="00F54212" w:rsidRPr="00F54212" w:rsidRDefault="00F54212" w:rsidP="00F54212">
      <w:pPr>
        <w:numPr>
          <w:ilvl w:val="0"/>
          <w:numId w:val="116"/>
        </w:numPr>
        <w:ind w:left="1440"/>
        <w:contextualSpacing/>
        <w:rPr>
          <w:ins w:id="4474" w:author="Windows User" w:date="2019-04-05T17:51:00Z"/>
          <w:rFonts w:ascii="Calibri" w:hAnsi="Calibri"/>
          <w:bCs/>
          <w:sz w:val="24"/>
          <w:szCs w:val="24"/>
          <w:lang w:val="pt-BR"/>
        </w:rPr>
      </w:pPr>
      <w:ins w:id="4475" w:author="Windows User" w:date="2019-04-05T17:51:00Z">
        <w:r w:rsidRPr="00F54212">
          <w:rPr>
            <w:rFonts w:ascii="Calibri" w:hAnsi="Calibri"/>
            <w:bCs/>
            <w:sz w:val="24"/>
            <w:szCs w:val="24"/>
            <w:lang w:val="pt-BR"/>
          </w:rPr>
          <w:t xml:space="preserve">Hiển thị từ thư mới nhất theo tứ tự từ trên xuống. </w:t>
        </w:r>
      </w:ins>
    </w:p>
    <w:p w14:paraId="3B866380" w14:textId="77777777" w:rsidR="00F54212" w:rsidRPr="00F54212" w:rsidRDefault="00F54212" w:rsidP="00F54212">
      <w:pPr>
        <w:numPr>
          <w:ilvl w:val="0"/>
          <w:numId w:val="116"/>
        </w:numPr>
        <w:ind w:left="1440"/>
        <w:contextualSpacing/>
        <w:rPr>
          <w:ins w:id="4476" w:author="Windows User" w:date="2019-04-05T17:51:00Z"/>
          <w:rFonts w:ascii="Calibri" w:hAnsi="Calibri"/>
          <w:bCs/>
          <w:sz w:val="24"/>
          <w:szCs w:val="24"/>
          <w:lang w:val="pt-BR"/>
        </w:rPr>
      </w:pPr>
      <w:ins w:id="4477" w:author="Windows User" w:date="2019-04-05T17:51:00Z">
        <w:r w:rsidRPr="00F54212">
          <w:rPr>
            <w:rFonts w:ascii="Calibri" w:hAnsi="Calibri"/>
            <w:bCs/>
            <w:sz w:val="24"/>
            <w:szCs w:val="24"/>
            <w:lang w:val="pt-BR"/>
          </w:rPr>
          <w:t xml:space="preserve">Thư mới sẽ được highlight </w:t>
        </w:r>
      </w:ins>
    </w:p>
    <w:p w14:paraId="2DA408C8" w14:textId="77777777" w:rsidR="00F54212" w:rsidRPr="00F54212" w:rsidRDefault="00F54212" w:rsidP="00F54212">
      <w:pPr>
        <w:numPr>
          <w:ilvl w:val="0"/>
          <w:numId w:val="116"/>
        </w:numPr>
        <w:ind w:left="1440"/>
        <w:contextualSpacing/>
        <w:rPr>
          <w:ins w:id="4478" w:author="Windows User" w:date="2019-04-05T17:51:00Z"/>
          <w:rFonts w:ascii="Calibri" w:hAnsi="Calibri"/>
          <w:bCs/>
          <w:sz w:val="24"/>
          <w:szCs w:val="24"/>
          <w:lang w:val="pt-BR"/>
        </w:rPr>
      </w:pPr>
      <w:ins w:id="4479" w:author="Windows User" w:date="2019-04-05T17:51:00Z">
        <w:r w:rsidRPr="00F54212">
          <w:rPr>
            <w:rFonts w:ascii="Calibri" w:hAnsi="Calibri"/>
            <w:bCs/>
            <w:sz w:val="24"/>
            <w:szCs w:val="24"/>
            <w:lang w:val="pt-BR"/>
          </w:rPr>
          <w:t xml:space="preserve">Thư chưa đọc cũng sẽ được highlight để phân biệt với thư đã đọc </w:t>
        </w:r>
      </w:ins>
    </w:p>
    <w:p w14:paraId="08F1ADFC" w14:textId="77777777" w:rsidR="00F54212" w:rsidRPr="00F54212" w:rsidRDefault="00F54212" w:rsidP="00F54212">
      <w:pPr>
        <w:rPr>
          <w:ins w:id="4480" w:author="Windows User" w:date="2019-04-05T17:51:00Z"/>
          <w:rFonts w:ascii="Calibri" w:hAnsi="Calibri"/>
          <w:bCs/>
          <w:sz w:val="24"/>
          <w:szCs w:val="24"/>
          <w:lang w:val="pt-BR"/>
        </w:rPr>
      </w:pPr>
      <w:ins w:id="4481" w:author="Windows User" w:date="2019-04-05T17:51:00Z">
        <w:r w:rsidRPr="00F54212">
          <w:rPr>
            <w:rFonts w:ascii="Calibri" w:hAnsi="Calibri"/>
            <w:bCs/>
            <w:sz w:val="24"/>
            <w:szCs w:val="24"/>
            <w:lang w:val="pt-BR"/>
          </w:rPr>
          <w:t xml:space="preserve">Ngừoi dùng chọn xem “Hộp thư” từ hệ thống từ màn hình Profile, Hòm thư sẽ được hiển thị như sau: </w:t>
        </w:r>
      </w:ins>
    </w:p>
    <w:p w14:paraId="3AAC6168" w14:textId="77777777" w:rsidR="00F54212" w:rsidRPr="00F54212" w:rsidRDefault="00F54212" w:rsidP="00F54212">
      <w:pPr>
        <w:rPr>
          <w:ins w:id="4482" w:author="Windows User" w:date="2019-04-05T17:51:00Z"/>
          <w:rFonts w:ascii="Calibri" w:hAnsi="Calibri"/>
          <w:bCs/>
          <w:sz w:val="24"/>
          <w:szCs w:val="24"/>
          <w:lang w:val="pt-BR"/>
        </w:rPr>
      </w:pPr>
    </w:p>
    <w:p w14:paraId="0221A9DA" w14:textId="77777777" w:rsidR="00F54212" w:rsidRPr="00F54212" w:rsidRDefault="00F54212" w:rsidP="00F54212">
      <w:pPr>
        <w:keepNext/>
        <w:jc w:val="center"/>
        <w:rPr>
          <w:ins w:id="4483" w:author="Windows User" w:date="2019-04-05T17:51:00Z"/>
        </w:rPr>
      </w:pPr>
      <w:ins w:id="4484" w:author="Windows User" w:date="2019-04-05T17:51:00Z">
        <w:r w:rsidRPr="00F54212">
          <w:rPr>
            <w:noProof/>
            <w:lang w:val="pt-BR"/>
          </w:rPr>
          <w:t xml:space="preserve"> </w:t>
        </w:r>
        <w:r w:rsidRPr="00F54212">
          <w:rPr>
            <w:noProof/>
          </w:rPr>
          <w:drawing>
            <wp:inline distT="0" distB="0" distL="0" distR="0" wp14:anchorId="2FC1F67C" wp14:editId="3F19BBF4">
              <wp:extent cx="2524125" cy="5133975"/>
              <wp:effectExtent l="0" t="0" r="9525" b="952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24125" cy="5133975"/>
                      </a:xfrm>
                      <a:prstGeom prst="rect">
                        <a:avLst/>
                      </a:prstGeom>
                      <a:noFill/>
                      <a:ln>
                        <a:noFill/>
                      </a:ln>
                    </pic:spPr>
                  </pic:pic>
                </a:graphicData>
              </a:graphic>
            </wp:inline>
          </w:drawing>
        </w:r>
      </w:ins>
    </w:p>
    <w:p w14:paraId="607DC638" w14:textId="77777777" w:rsidR="00F54212" w:rsidRPr="00F54212" w:rsidRDefault="00F54212" w:rsidP="00F54212">
      <w:pPr>
        <w:spacing w:after="200" w:line="240" w:lineRule="auto"/>
        <w:jc w:val="center"/>
        <w:rPr>
          <w:ins w:id="4485" w:author="Windows User" w:date="2019-04-05T17:51:00Z"/>
          <w:rFonts w:ascii="Calibri" w:hAnsi="Calibri"/>
          <w:bCs/>
          <w:i/>
          <w:iCs/>
          <w:color w:val="1F497D" w:themeColor="text2"/>
          <w:sz w:val="24"/>
          <w:szCs w:val="24"/>
          <w:lang w:val="pt-BR"/>
        </w:rPr>
      </w:pPr>
      <w:ins w:id="4486" w:author="Windows User" w:date="2019-04-05T17:51:00Z">
        <w:r w:rsidRPr="00F54212">
          <w:rPr>
            <w:i/>
            <w:iCs/>
            <w:color w:val="1F497D" w:themeColor="text2"/>
            <w:sz w:val="18"/>
            <w:szCs w:val="18"/>
          </w:rPr>
          <w:t xml:space="preserve">Figure </w:t>
        </w:r>
        <w:r w:rsidRPr="00F54212">
          <w:rPr>
            <w:i/>
            <w:iCs/>
            <w:color w:val="1F497D" w:themeColor="text2"/>
            <w:sz w:val="18"/>
            <w:szCs w:val="18"/>
          </w:rPr>
          <w:fldChar w:fldCharType="begin"/>
        </w:r>
        <w:r w:rsidRPr="00F54212">
          <w:rPr>
            <w:i/>
            <w:iCs/>
            <w:color w:val="1F497D" w:themeColor="text2"/>
            <w:sz w:val="18"/>
            <w:szCs w:val="18"/>
          </w:rPr>
          <w:instrText xml:space="preserve"> SEQ Figure \* ARABIC </w:instrText>
        </w:r>
        <w:r w:rsidRPr="00F54212">
          <w:rPr>
            <w:i/>
            <w:iCs/>
            <w:color w:val="1F497D" w:themeColor="text2"/>
            <w:sz w:val="18"/>
            <w:szCs w:val="18"/>
          </w:rPr>
          <w:fldChar w:fldCharType="separate"/>
        </w:r>
        <w:r w:rsidRPr="00F54212">
          <w:rPr>
            <w:i/>
            <w:iCs/>
            <w:noProof/>
            <w:color w:val="1F497D" w:themeColor="text2"/>
            <w:sz w:val="18"/>
            <w:szCs w:val="18"/>
          </w:rPr>
          <w:t>54</w:t>
        </w:r>
        <w:r w:rsidRPr="00F54212">
          <w:rPr>
            <w:i/>
            <w:iCs/>
            <w:noProof/>
            <w:color w:val="1F497D" w:themeColor="text2"/>
            <w:sz w:val="18"/>
            <w:szCs w:val="18"/>
          </w:rPr>
          <w:fldChar w:fldCharType="end"/>
        </w:r>
        <w:r w:rsidRPr="00F54212">
          <w:rPr>
            <w:i/>
            <w:iCs/>
            <w:color w:val="1F497D" w:themeColor="text2"/>
            <w:sz w:val="18"/>
            <w:szCs w:val="18"/>
          </w:rPr>
          <w:t xml:space="preserve"> Thông báo</w:t>
        </w:r>
      </w:ins>
    </w:p>
    <w:p w14:paraId="542A2AC3" w14:textId="77777777" w:rsidR="00F54212" w:rsidRPr="00F54212" w:rsidRDefault="00F54212" w:rsidP="00F54212">
      <w:pPr>
        <w:numPr>
          <w:ilvl w:val="0"/>
          <w:numId w:val="116"/>
        </w:numPr>
        <w:ind w:left="1440"/>
        <w:contextualSpacing/>
        <w:rPr>
          <w:ins w:id="4487" w:author="Windows User" w:date="2019-04-05T17:51:00Z"/>
          <w:rFonts w:ascii="Calibri" w:hAnsi="Calibri"/>
          <w:bCs/>
          <w:sz w:val="24"/>
          <w:szCs w:val="24"/>
          <w:lang w:val="pt-BR"/>
        </w:rPr>
      </w:pPr>
      <w:ins w:id="4488" w:author="Windows User" w:date="2019-04-05T17:51:00Z">
        <w:r w:rsidRPr="00F54212">
          <w:rPr>
            <w:rFonts w:ascii="Calibri" w:hAnsi="Calibri"/>
            <w:bCs/>
            <w:sz w:val="24"/>
            <w:szCs w:val="24"/>
            <w:lang w:val="pt-BR"/>
          </w:rPr>
          <w:t xml:space="preserve">(1) Chọn để quay lại màn hình trước đó. </w:t>
        </w:r>
      </w:ins>
    </w:p>
    <w:p w14:paraId="70B75234" w14:textId="77777777" w:rsidR="00F54212" w:rsidRPr="00F54212" w:rsidRDefault="00F54212" w:rsidP="00F54212">
      <w:pPr>
        <w:numPr>
          <w:ilvl w:val="0"/>
          <w:numId w:val="116"/>
        </w:numPr>
        <w:ind w:left="1440"/>
        <w:contextualSpacing/>
        <w:rPr>
          <w:ins w:id="4489" w:author="Windows User" w:date="2019-04-05T17:51:00Z"/>
          <w:rFonts w:ascii="Calibri" w:hAnsi="Calibri"/>
          <w:bCs/>
          <w:sz w:val="24"/>
          <w:szCs w:val="24"/>
          <w:lang w:val="pt-BR"/>
        </w:rPr>
      </w:pPr>
      <w:ins w:id="4490" w:author="Windows User" w:date="2019-04-05T17:51:00Z">
        <w:r w:rsidRPr="00F54212">
          <w:rPr>
            <w:rFonts w:ascii="Calibri" w:hAnsi="Calibri"/>
            <w:bCs/>
            <w:sz w:val="24"/>
            <w:szCs w:val="24"/>
            <w:lang w:val="pt-BR"/>
          </w:rPr>
          <w:t xml:space="preserve">(2) Chọn để filter danh sách thư. Các lựa chọn bao gồm: </w:t>
        </w:r>
      </w:ins>
    </w:p>
    <w:p w14:paraId="43D98D27" w14:textId="77777777" w:rsidR="00F54212" w:rsidRPr="00F54212" w:rsidRDefault="00F54212" w:rsidP="00F54212">
      <w:pPr>
        <w:numPr>
          <w:ilvl w:val="1"/>
          <w:numId w:val="116"/>
        </w:numPr>
        <w:ind w:left="2160"/>
        <w:contextualSpacing/>
        <w:rPr>
          <w:ins w:id="4491" w:author="Windows User" w:date="2019-04-05T17:51:00Z"/>
          <w:rFonts w:ascii="Calibri" w:hAnsi="Calibri"/>
          <w:bCs/>
          <w:sz w:val="24"/>
          <w:szCs w:val="24"/>
          <w:lang w:val="pt-BR"/>
        </w:rPr>
      </w:pPr>
      <w:ins w:id="4492" w:author="Windows User" w:date="2019-04-05T17:51:00Z">
        <w:r w:rsidRPr="00F54212">
          <w:rPr>
            <w:rFonts w:ascii="Calibri" w:hAnsi="Calibri"/>
            <w:bCs/>
            <w:sz w:val="24"/>
            <w:szCs w:val="24"/>
            <w:lang w:val="pt-BR"/>
          </w:rPr>
          <w:t>Tất cả</w:t>
        </w:r>
      </w:ins>
    </w:p>
    <w:p w14:paraId="0C08D92D" w14:textId="77777777" w:rsidR="00F54212" w:rsidRPr="00F54212" w:rsidRDefault="00F54212" w:rsidP="00F54212">
      <w:pPr>
        <w:numPr>
          <w:ilvl w:val="1"/>
          <w:numId w:val="116"/>
        </w:numPr>
        <w:ind w:left="2160"/>
        <w:contextualSpacing/>
        <w:rPr>
          <w:ins w:id="4493" w:author="Windows User" w:date="2019-04-05T17:51:00Z"/>
          <w:rFonts w:ascii="Calibri" w:hAnsi="Calibri"/>
          <w:bCs/>
          <w:sz w:val="24"/>
          <w:szCs w:val="24"/>
          <w:lang w:val="pt-BR"/>
        </w:rPr>
      </w:pPr>
      <w:ins w:id="4494" w:author="Windows User" w:date="2019-04-05T17:51:00Z">
        <w:r w:rsidRPr="00F54212">
          <w:rPr>
            <w:rFonts w:ascii="Calibri" w:hAnsi="Calibri"/>
            <w:bCs/>
            <w:sz w:val="24"/>
            <w:szCs w:val="24"/>
            <w:lang w:val="pt-BR"/>
          </w:rPr>
          <w:t>Chưa đọc</w:t>
        </w:r>
      </w:ins>
    </w:p>
    <w:p w14:paraId="4A805C2D" w14:textId="77777777" w:rsidR="00F54212" w:rsidRPr="00F54212" w:rsidRDefault="00F54212" w:rsidP="00F54212">
      <w:pPr>
        <w:numPr>
          <w:ilvl w:val="1"/>
          <w:numId w:val="116"/>
        </w:numPr>
        <w:ind w:left="2160"/>
        <w:contextualSpacing/>
        <w:rPr>
          <w:ins w:id="4495" w:author="Windows User" w:date="2019-04-05T17:51:00Z"/>
          <w:rFonts w:ascii="Calibri" w:hAnsi="Calibri"/>
          <w:bCs/>
          <w:sz w:val="24"/>
          <w:szCs w:val="24"/>
          <w:lang w:val="pt-BR"/>
        </w:rPr>
      </w:pPr>
      <w:ins w:id="4496" w:author="Windows User" w:date="2019-04-05T17:51:00Z">
        <w:r w:rsidRPr="00F54212">
          <w:rPr>
            <w:rFonts w:ascii="Calibri" w:hAnsi="Calibri"/>
            <w:bCs/>
            <w:sz w:val="24"/>
            <w:szCs w:val="24"/>
            <w:lang w:val="pt-BR"/>
          </w:rPr>
          <w:t>Đã đọc</w:t>
        </w:r>
      </w:ins>
    </w:p>
    <w:p w14:paraId="395D1978" w14:textId="77777777" w:rsidR="00F54212" w:rsidRPr="00F54212" w:rsidRDefault="00F54212" w:rsidP="00F54212">
      <w:pPr>
        <w:numPr>
          <w:ilvl w:val="0"/>
          <w:numId w:val="116"/>
        </w:numPr>
        <w:ind w:left="1440"/>
        <w:contextualSpacing/>
        <w:rPr>
          <w:ins w:id="4497" w:author="Windows User" w:date="2019-04-05T17:51:00Z"/>
          <w:rFonts w:ascii="Calibri" w:hAnsi="Calibri"/>
          <w:bCs/>
          <w:sz w:val="24"/>
          <w:szCs w:val="24"/>
          <w:lang w:val="pt-BR"/>
        </w:rPr>
      </w:pPr>
      <w:ins w:id="4498" w:author="Windows User" w:date="2019-04-05T17:51:00Z">
        <w:r w:rsidRPr="00F54212">
          <w:rPr>
            <w:rFonts w:ascii="Calibri" w:hAnsi="Calibri"/>
            <w:bCs/>
            <w:sz w:val="24"/>
            <w:szCs w:val="24"/>
            <w:lang w:val="pt-BR"/>
          </w:rPr>
          <w:t xml:space="preserve">(3) Chọn để chỉnh sửa danh sách nội dung Thư của bạn từ hệ thống: </w:t>
        </w:r>
      </w:ins>
    </w:p>
    <w:p w14:paraId="43A6D262" w14:textId="77777777" w:rsidR="00F54212" w:rsidRPr="00F54212" w:rsidRDefault="00F54212" w:rsidP="00F54212">
      <w:pPr>
        <w:keepNext/>
        <w:jc w:val="center"/>
        <w:rPr>
          <w:ins w:id="4499" w:author="Windows User" w:date="2019-04-05T17:51:00Z"/>
        </w:rPr>
      </w:pPr>
      <w:ins w:id="4500" w:author="Windows User" w:date="2019-04-05T17:51:00Z">
        <w:r w:rsidRPr="00F54212">
          <w:rPr>
            <w:noProof/>
            <w:lang w:val="pt-BR"/>
          </w:rPr>
          <w:lastRenderedPageBreak/>
          <w:t xml:space="preserve"> </w:t>
        </w:r>
        <w:r w:rsidRPr="00F54212">
          <w:rPr>
            <w:noProof/>
          </w:rPr>
          <w:drawing>
            <wp:inline distT="0" distB="0" distL="0" distR="0" wp14:anchorId="594C4F5D" wp14:editId="5F8D86D0">
              <wp:extent cx="2524125" cy="5133975"/>
              <wp:effectExtent l="0" t="0" r="9525" b="952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24125" cy="5133975"/>
                      </a:xfrm>
                      <a:prstGeom prst="rect">
                        <a:avLst/>
                      </a:prstGeom>
                      <a:noFill/>
                      <a:ln>
                        <a:noFill/>
                      </a:ln>
                    </pic:spPr>
                  </pic:pic>
                </a:graphicData>
              </a:graphic>
            </wp:inline>
          </w:drawing>
        </w:r>
      </w:ins>
    </w:p>
    <w:p w14:paraId="71E1BF82" w14:textId="77777777" w:rsidR="00F54212" w:rsidRPr="00F54212" w:rsidRDefault="00F54212" w:rsidP="00F54212">
      <w:pPr>
        <w:spacing w:after="200" w:line="240" w:lineRule="auto"/>
        <w:jc w:val="center"/>
        <w:rPr>
          <w:ins w:id="4501" w:author="Windows User" w:date="2019-04-05T17:51:00Z"/>
          <w:rFonts w:ascii="Calibri" w:hAnsi="Calibri"/>
          <w:bCs/>
          <w:i/>
          <w:iCs/>
          <w:color w:val="1F497D" w:themeColor="text2"/>
          <w:sz w:val="24"/>
          <w:szCs w:val="24"/>
          <w:lang w:val="pt-BR"/>
        </w:rPr>
      </w:pPr>
      <w:ins w:id="4502" w:author="Windows User" w:date="2019-04-05T17:51:00Z">
        <w:r w:rsidRPr="00F54212">
          <w:rPr>
            <w:i/>
            <w:iCs/>
            <w:color w:val="1F497D" w:themeColor="text2"/>
            <w:sz w:val="18"/>
            <w:szCs w:val="18"/>
          </w:rPr>
          <w:t xml:space="preserve">Figure </w:t>
        </w:r>
        <w:r w:rsidRPr="00F54212">
          <w:rPr>
            <w:i/>
            <w:iCs/>
            <w:color w:val="1F497D" w:themeColor="text2"/>
            <w:sz w:val="18"/>
            <w:szCs w:val="18"/>
          </w:rPr>
          <w:fldChar w:fldCharType="begin"/>
        </w:r>
        <w:r w:rsidRPr="00F54212">
          <w:rPr>
            <w:i/>
            <w:iCs/>
            <w:color w:val="1F497D" w:themeColor="text2"/>
            <w:sz w:val="18"/>
            <w:szCs w:val="18"/>
          </w:rPr>
          <w:instrText xml:space="preserve"> SEQ Figure \* ARABIC </w:instrText>
        </w:r>
        <w:r w:rsidRPr="00F54212">
          <w:rPr>
            <w:i/>
            <w:iCs/>
            <w:color w:val="1F497D" w:themeColor="text2"/>
            <w:sz w:val="18"/>
            <w:szCs w:val="18"/>
          </w:rPr>
          <w:fldChar w:fldCharType="separate"/>
        </w:r>
        <w:r w:rsidRPr="00F54212">
          <w:rPr>
            <w:i/>
            <w:iCs/>
            <w:noProof/>
            <w:color w:val="1F497D" w:themeColor="text2"/>
            <w:sz w:val="18"/>
            <w:szCs w:val="18"/>
          </w:rPr>
          <w:t>55</w:t>
        </w:r>
        <w:r w:rsidRPr="00F54212">
          <w:rPr>
            <w:i/>
            <w:iCs/>
            <w:noProof/>
            <w:color w:val="1F497D" w:themeColor="text2"/>
            <w:sz w:val="18"/>
            <w:szCs w:val="18"/>
          </w:rPr>
          <w:fldChar w:fldCharType="end"/>
        </w:r>
        <w:r w:rsidRPr="00F54212">
          <w:rPr>
            <w:i/>
            <w:iCs/>
            <w:color w:val="1F497D" w:themeColor="text2"/>
            <w:sz w:val="18"/>
            <w:szCs w:val="18"/>
          </w:rPr>
          <w:t xml:space="preserve"> Chỉnh sửa mục Thông báo</w:t>
        </w:r>
      </w:ins>
    </w:p>
    <w:p w14:paraId="7C7CCA1F" w14:textId="77777777" w:rsidR="00F54212" w:rsidRPr="00F54212" w:rsidRDefault="00F54212" w:rsidP="00F54212">
      <w:pPr>
        <w:numPr>
          <w:ilvl w:val="1"/>
          <w:numId w:val="116"/>
        </w:numPr>
        <w:ind w:left="2160"/>
        <w:contextualSpacing/>
        <w:rPr>
          <w:ins w:id="4503" w:author="Windows User" w:date="2019-04-05T17:51:00Z"/>
          <w:rFonts w:ascii="Calibri" w:hAnsi="Calibri"/>
          <w:bCs/>
          <w:sz w:val="24"/>
          <w:szCs w:val="24"/>
          <w:lang w:val="pt-BR"/>
        </w:rPr>
      </w:pPr>
      <w:ins w:id="4504" w:author="Windows User" w:date="2019-04-05T17:51:00Z">
        <w:r w:rsidRPr="00F54212">
          <w:rPr>
            <w:rFonts w:ascii="Calibri" w:hAnsi="Calibri"/>
            <w:bCs/>
            <w:sz w:val="24"/>
            <w:szCs w:val="24"/>
            <w:lang w:val="pt-BR"/>
          </w:rPr>
          <w:t xml:space="preserve">(3.1) Chọn để quay về màn hình trước đó </w:t>
        </w:r>
      </w:ins>
    </w:p>
    <w:p w14:paraId="5A62F6AE" w14:textId="77777777" w:rsidR="00F54212" w:rsidRPr="00F54212" w:rsidRDefault="00F54212" w:rsidP="00F54212">
      <w:pPr>
        <w:numPr>
          <w:ilvl w:val="1"/>
          <w:numId w:val="116"/>
        </w:numPr>
        <w:ind w:left="2160"/>
        <w:contextualSpacing/>
        <w:rPr>
          <w:ins w:id="4505" w:author="Windows User" w:date="2019-04-05T17:51:00Z"/>
          <w:rFonts w:ascii="Calibri" w:hAnsi="Calibri"/>
          <w:bCs/>
          <w:sz w:val="24"/>
          <w:szCs w:val="24"/>
          <w:lang w:val="pt-BR"/>
        </w:rPr>
      </w:pPr>
      <w:ins w:id="4506" w:author="Windows User" w:date="2019-04-05T17:51:00Z">
        <w:r w:rsidRPr="00F54212">
          <w:rPr>
            <w:rFonts w:ascii="Calibri" w:hAnsi="Calibri"/>
            <w:bCs/>
            <w:sz w:val="24"/>
            <w:szCs w:val="24"/>
            <w:lang w:val="pt-BR"/>
          </w:rPr>
          <w:t xml:space="preserve">(3.2.) Icon Trash: chọn để xóa nội dung thư đã chọn. Khi xóa, hiển thị pop-up yêu cầu xác nhận (không pop-up nếu không có nội dung nào được chọn). Sau khi xóa, chuyển về danh sách Hộp thư trước đó ở trạng thái không chỉnh sửa. </w:t>
        </w:r>
      </w:ins>
    </w:p>
    <w:p w14:paraId="219E4EF3" w14:textId="77777777" w:rsidR="00F54212" w:rsidRPr="00F54212" w:rsidRDefault="00F54212" w:rsidP="00F54212">
      <w:pPr>
        <w:keepNext/>
        <w:jc w:val="center"/>
        <w:rPr>
          <w:ins w:id="4507" w:author="Windows User" w:date="2019-04-05T17:51:00Z"/>
        </w:rPr>
      </w:pPr>
      <w:ins w:id="4508" w:author="Windows User" w:date="2019-04-05T17:51:00Z">
        <w:r w:rsidRPr="00F54212">
          <w:rPr>
            <w:rFonts w:ascii="Calibri" w:hAnsi="Calibri"/>
            <w:noProof/>
            <w:sz w:val="24"/>
            <w:szCs w:val="24"/>
          </w:rPr>
          <w:lastRenderedPageBreak/>
          <w:drawing>
            <wp:inline distT="0" distB="0" distL="0" distR="0" wp14:anchorId="5379C635" wp14:editId="01B5C7A2">
              <wp:extent cx="2524125" cy="5133975"/>
              <wp:effectExtent l="0" t="0" r="9525" b="9525"/>
              <wp:docPr id="3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4125" cy="5133975"/>
                      </a:xfrm>
                      <a:prstGeom prst="rect">
                        <a:avLst/>
                      </a:prstGeom>
                      <a:noFill/>
                      <a:ln>
                        <a:noFill/>
                      </a:ln>
                    </pic:spPr>
                  </pic:pic>
                </a:graphicData>
              </a:graphic>
            </wp:inline>
          </w:drawing>
        </w:r>
      </w:ins>
    </w:p>
    <w:p w14:paraId="51477CAB" w14:textId="77777777" w:rsidR="00F54212" w:rsidRPr="00F54212" w:rsidRDefault="00F54212" w:rsidP="00F54212">
      <w:pPr>
        <w:spacing w:after="200" w:line="240" w:lineRule="auto"/>
        <w:jc w:val="center"/>
        <w:rPr>
          <w:ins w:id="4509" w:author="Windows User" w:date="2019-04-05T17:51:00Z"/>
          <w:rFonts w:ascii="Calibri" w:hAnsi="Calibri"/>
          <w:bCs/>
          <w:i/>
          <w:iCs/>
          <w:color w:val="1F497D" w:themeColor="text2"/>
          <w:sz w:val="24"/>
          <w:szCs w:val="24"/>
          <w:lang w:val="pt-BR"/>
        </w:rPr>
      </w:pPr>
      <w:ins w:id="4510" w:author="Windows User" w:date="2019-04-05T17:51:00Z">
        <w:r w:rsidRPr="00F54212">
          <w:rPr>
            <w:i/>
            <w:iCs/>
            <w:color w:val="1F497D" w:themeColor="text2"/>
            <w:sz w:val="18"/>
            <w:szCs w:val="18"/>
          </w:rPr>
          <w:t xml:space="preserve">Figure </w:t>
        </w:r>
        <w:r w:rsidRPr="00F54212">
          <w:rPr>
            <w:i/>
            <w:iCs/>
            <w:color w:val="1F497D" w:themeColor="text2"/>
            <w:sz w:val="18"/>
            <w:szCs w:val="18"/>
          </w:rPr>
          <w:fldChar w:fldCharType="begin"/>
        </w:r>
        <w:r w:rsidRPr="00F54212">
          <w:rPr>
            <w:i/>
            <w:iCs/>
            <w:color w:val="1F497D" w:themeColor="text2"/>
            <w:sz w:val="18"/>
            <w:szCs w:val="18"/>
          </w:rPr>
          <w:instrText xml:space="preserve"> SEQ Figure \* ARABIC </w:instrText>
        </w:r>
        <w:r w:rsidRPr="00F54212">
          <w:rPr>
            <w:i/>
            <w:iCs/>
            <w:color w:val="1F497D" w:themeColor="text2"/>
            <w:sz w:val="18"/>
            <w:szCs w:val="18"/>
          </w:rPr>
          <w:fldChar w:fldCharType="separate"/>
        </w:r>
        <w:r w:rsidRPr="00F54212">
          <w:rPr>
            <w:i/>
            <w:iCs/>
            <w:noProof/>
            <w:color w:val="1F497D" w:themeColor="text2"/>
            <w:sz w:val="18"/>
            <w:szCs w:val="18"/>
          </w:rPr>
          <w:t>56</w:t>
        </w:r>
        <w:r w:rsidRPr="00F54212">
          <w:rPr>
            <w:i/>
            <w:iCs/>
            <w:noProof/>
            <w:color w:val="1F497D" w:themeColor="text2"/>
            <w:sz w:val="18"/>
            <w:szCs w:val="18"/>
          </w:rPr>
          <w:fldChar w:fldCharType="end"/>
        </w:r>
        <w:r w:rsidRPr="00F54212">
          <w:rPr>
            <w:i/>
            <w:iCs/>
            <w:color w:val="1F497D" w:themeColor="text2"/>
            <w:sz w:val="18"/>
            <w:szCs w:val="18"/>
          </w:rPr>
          <w:t xml:space="preserve"> Xác nhận xóa thông báo</w:t>
        </w:r>
      </w:ins>
    </w:p>
    <w:p w14:paraId="3E869565" w14:textId="77777777" w:rsidR="00F54212" w:rsidRPr="00F54212" w:rsidRDefault="00F54212" w:rsidP="00F54212">
      <w:pPr>
        <w:numPr>
          <w:ilvl w:val="1"/>
          <w:numId w:val="116"/>
        </w:numPr>
        <w:ind w:left="2160"/>
        <w:contextualSpacing/>
        <w:rPr>
          <w:ins w:id="4511" w:author="Windows User" w:date="2019-04-05T17:51:00Z"/>
          <w:rFonts w:ascii="Calibri" w:hAnsi="Calibri"/>
          <w:bCs/>
          <w:sz w:val="24"/>
          <w:szCs w:val="24"/>
          <w:lang w:val="pt-BR"/>
        </w:rPr>
      </w:pPr>
      <w:ins w:id="4512" w:author="Windows User" w:date="2019-04-05T17:51:00Z">
        <w:r w:rsidRPr="00F54212">
          <w:rPr>
            <w:rFonts w:ascii="Calibri" w:hAnsi="Calibri"/>
            <w:bCs/>
            <w:sz w:val="24"/>
            <w:szCs w:val="24"/>
            <w:lang w:val="pt-BR"/>
          </w:rPr>
          <w:t xml:space="preserve">(3.3) Chọn để xem thêm cách thao tác khác: </w:t>
        </w:r>
      </w:ins>
    </w:p>
    <w:p w14:paraId="4C1E2566" w14:textId="77777777" w:rsidR="00F54212" w:rsidRPr="00F54212" w:rsidRDefault="00F54212" w:rsidP="00F54212">
      <w:pPr>
        <w:numPr>
          <w:ilvl w:val="2"/>
          <w:numId w:val="116"/>
        </w:numPr>
        <w:ind w:left="2880"/>
        <w:contextualSpacing/>
        <w:rPr>
          <w:ins w:id="4513" w:author="Windows User" w:date="2019-04-05T17:51:00Z"/>
          <w:rFonts w:ascii="Calibri" w:hAnsi="Calibri"/>
          <w:bCs/>
          <w:sz w:val="24"/>
          <w:szCs w:val="24"/>
          <w:lang w:val="pt-BR"/>
        </w:rPr>
      </w:pPr>
      <w:ins w:id="4514" w:author="Windows User" w:date="2019-04-05T17:51:00Z">
        <w:r w:rsidRPr="00F54212">
          <w:rPr>
            <w:rFonts w:ascii="Calibri" w:hAnsi="Calibri"/>
            <w:bCs/>
            <w:sz w:val="24"/>
            <w:szCs w:val="24"/>
            <w:lang w:val="pt-BR"/>
          </w:rPr>
          <w:t xml:space="preserve">Chọn tất cả: khi chọn thao tác này, màn hình sẽ chuyển tất cả nội dung về trạng thái được chọn. Nếu tại đây, người dùng chọn back, quay lại màn hình của mục Hộp thư ban đầu. </w:t>
        </w:r>
      </w:ins>
    </w:p>
    <w:p w14:paraId="3B8D8E80" w14:textId="77777777" w:rsidR="00F54212" w:rsidRPr="00F54212" w:rsidRDefault="00F54212" w:rsidP="00F54212">
      <w:pPr>
        <w:numPr>
          <w:ilvl w:val="2"/>
          <w:numId w:val="116"/>
        </w:numPr>
        <w:ind w:left="2880"/>
        <w:contextualSpacing/>
        <w:rPr>
          <w:ins w:id="4515" w:author="Windows User" w:date="2019-04-05T17:51:00Z"/>
          <w:rFonts w:ascii="Calibri" w:hAnsi="Calibri"/>
          <w:bCs/>
          <w:sz w:val="24"/>
          <w:szCs w:val="24"/>
          <w:lang w:val="pt-BR"/>
        </w:rPr>
      </w:pPr>
      <w:ins w:id="4516" w:author="Windows User" w:date="2019-04-05T17:51:00Z">
        <w:r w:rsidRPr="00F54212">
          <w:rPr>
            <w:rFonts w:ascii="Calibri" w:hAnsi="Calibri"/>
            <w:bCs/>
            <w:sz w:val="24"/>
            <w:szCs w:val="24"/>
            <w:lang w:val="pt-BR"/>
          </w:rPr>
          <w:t>Thư chưa đọc: khi chọn thao tác này, màn hình sẽ đánh dấu tất cả thư chưa đọc. Nếu tại đây, người dùng chọn back, quay lại màn hình mục Hộp thư ban đầu.</w:t>
        </w:r>
      </w:ins>
    </w:p>
    <w:p w14:paraId="40A0932D" w14:textId="77777777" w:rsidR="00F54212" w:rsidRPr="00F54212" w:rsidRDefault="00F54212" w:rsidP="00F54212">
      <w:pPr>
        <w:numPr>
          <w:ilvl w:val="2"/>
          <w:numId w:val="116"/>
        </w:numPr>
        <w:ind w:left="2880"/>
        <w:contextualSpacing/>
        <w:rPr>
          <w:ins w:id="4517" w:author="Windows User" w:date="2019-04-05T17:51:00Z"/>
          <w:rFonts w:ascii="Calibri" w:hAnsi="Calibri"/>
          <w:bCs/>
          <w:sz w:val="24"/>
          <w:szCs w:val="24"/>
          <w:lang w:val="pt-BR"/>
        </w:rPr>
      </w:pPr>
      <w:ins w:id="4518" w:author="Windows User" w:date="2019-04-05T17:51:00Z">
        <w:r w:rsidRPr="00F54212">
          <w:rPr>
            <w:rFonts w:ascii="Calibri" w:hAnsi="Calibri"/>
            <w:bCs/>
            <w:sz w:val="24"/>
            <w:szCs w:val="24"/>
            <w:lang w:val="pt-BR"/>
          </w:rPr>
          <w:t>Thư đã đọc: khi chọn thao tác này, màn hình sẽ đánh dấu tất cả các thư đã đọc. Nếu tại đây, người dùng chọn back để quay lại màn hình mục Hộp thư ban đầu.</w:t>
        </w:r>
      </w:ins>
    </w:p>
    <w:p w14:paraId="6B3AF48B" w14:textId="77777777" w:rsidR="00F54212" w:rsidRPr="00F54212" w:rsidRDefault="00F54212" w:rsidP="00F54212">
      <w:pPr>
        <w:numPr>
          <w:ilvl w:val="2"/>
          <w:numId w:val="116"/>
        </w:numPr>
        <w:ind w:left="2880"/>
        <w:contextualSpacing/>
        <w:rPr>
          <w:ins w:id="4519" w:author="Windows User" w:date="2019-04-05T17:51:00Z"/>
          <w:rFonts w:ascii="Calibri" w:hAnsi="Calibri"/>
          <w:bCs/>
          <w:sz w:val="24"/>
          <w:szCs w:val="24"/>
          <w:lang w:val="pt-BR"/>
        </w:rPr>
      </w:pPr>
      <w:ins w:id="4520" w:author="Windows User" w:date="2019-04-05T17:51:00Z">
        <w:r w:rsidRPr="00F54212">
          <w:rPr>
            <w:rFonts w:ascii="Calibri" w:hAnsi="Calibri"/>
            <w:bCs/>
            <w:sz w:val="24"/>
            <w:szCs w:val="24"/>
            <w:lang w:val="pt-BR"/>
          </w:rPr>
          <w:lastRenderedPageBreak/>
          <w:t xml:space="preserve">Đánh dấu đã đọc tất cả: khi chọn thao tác này, màn hình sẽ chuyển hết thư về trạng thái đã đọc. </w:t>
        </w:r>
      </w:ins>
    </w:p>
    <w:p w14:paraId="4FC47879" w14:textId="77777777" w:rsidR="00F54212" w:rsidRPr="00F54212" w:rsidRDefault="00F54212" w:rsidP="00F54212">
      <w:pPr>
        <w:numPr>
          <w:ilvl w:val="1"/>
          <w:numId w:val="116"/>
        </w:numPr>
        <w:ind w:left="2160"/>
        <w:contextualSpacing/>
        <w:rPr>
          <w:ins w:id="4521" w:author="Windows User" w:date="2019-04-05T17:51:00Z"/>
          <w:rFonts w:ascii="Calibri" w:hAnsi="Calibri"/>
          <w:bCs/>
          <w:sz w:val="24"/>
          <w:szCs w:val="24"/>
          <w:lang w:val="pt-BR"/>
        </w:rPr>
      </w:pPr>
      <w:ins w:id="4522" w:author="Windows User" w:date="2019-04-05T17:51:00Z">
        <w:r w:rsidRPr="00F54212">
          <w:rPr>
            <w:rFonts w:ascii="Calibri" w:hAnsi="Calibri"/>
            <w:bCs/>
            <w:sz w:val="24"/>
            <w:szCs w:val="24"/>
            <w:lang w:val="pt-BR"/>
          </w:rPr>
          <w:t xml:space="preserve">(3.4) Trạng thái Thư được chọn. </w:t>
        </w:r>
      </w:ins>
    </w:p>
    <w:p w14:paraId="3F4E9D16" w14:textId="77777777" w:rsidR="00F54212" w:rsidRPr="00F54212" w:rsidRDefault="00F54212" w:rsidP="00F54212">
      <w:pPr>
        <w:numPr>
          <w:ilvl w:val="0"/>
          <w:numId w:val="116"/>
        </w:numPr>
        <w:ind w:left="1440"/>
        <w:contextualSpacing/>
        <w:rPr>
          <w:ins w:id="4523" w:author="Windows User" w:date="2019-04-05T17:51:00Z"/>
          <w:rFonts w:ascii="Calibri" w:hAnsi="Calibri"/>
          <w:bCs/>
          <w:sz w:val="24"/>
          <w:szCs w:val="24"/>
          <w:lang w:val="pt-BR"/>
        </w:rPr>
      </w:pPr>
      <w:ins w:id="4524" w:author="Windows User" w:date="2019-04-05T17:51:00Z">
        <w:r w:rsidRPr="00F54212">
          <w:rPr>
            <w:rFonts w:ascii="Calibri" w:hAnsi="Calibri"/>
            <w:bCs/>
            <w:sz w:val="24"/>
            <w:szCs w:val="24"/>
            <w:lang w:val="pt-BR"/>
          </w:rPr>
          <w:t>(4) Hiện thị Thư với những nội dung sau:</w:t>
        </w:r>
      </w:ins>
    </w:p>
    <w:p w14:paraId="45ED3ABF" w14:textId="77777777" w:rsidR="00F54212" w:rsidRPr="00F54212" w:rsidRDefault="00F54212" w:rsidP="00F54212">
      <w:pPr>
        <w:numPr>
          <w:ilvl w:val="1"/>
          <w:numId w:val="116"/>
        </w:numPr>
        <w:ind w:left="2160"/>
        <w:contextualSpacing/>
        <w:rPr>
          <w:ins w:id="4525" w:author="Windows User" w:date="2019-04-05T17:51:00Z"/>
          <w:rFonts w:ascii="Calibri" w:hAnsi="Calibri"/>
          <w:bCs/>
          <w:sz w:val="24"/>
          <w:szCs w:val="24"/>
          <w:lang w:val="pt-BR"/>
        </w:rPr>
      </w:pPr>
      <w:ins w:id="4526" w:author="Windows User" w:date="2019-04-05T17:51:00Z">
        <w:r w:rsidRPr="00F54212">
          <w:rPr>
            <w:rFonts w:ascii="Calibri" w:hAnsi="Calibri"/>
            <w:bCs/>
            <w:sz w:val="24"/>
            <w:szCs w:val="24"/>
            <w:lang w:val="pt-BR"/>
          </w:rPr>
          <w:t>Icon/Logo từ bên gửi (Vd. Icon PAYTV)</w:t>
        </w:r>
      </w:ins>
    </w:p>
    <w:p w14:paraId="38F37E7D" w14:textId="77777777" w:rsidR="00F54212" w:rsidRPr="00F54212" w:rsidRDefault="00F54212" w:rsidP="00F54212">
      <w:pPr>
        <w:numPr>
          <w:ilvl w:val="1"/>
          <w:numId w:val="116"/>
        </w:numPr>
        <w:ind w:left="2160"/>
        <w:contextualSpacing/>
        <w:rPr>
          <w:ins w:id="4527" w:author="Windows User" w:date="2019-04-05T17:51:00Z"/>
          <w:rFonts w:ascii="Calibri" w:hAnsi="Calibri"/>
          <w:bCs/>
          <w:sz w:val="24"/>
          <w:szCs w:val="24"/>
          <w:lang w:val="pt-BR"/>
        </w:rPr>
      </w:pPr>
      <w:ins w:id="4528" w:author="Windows User" w:date="2019-04-05T17:51:00Z">
        <w:r w:rsidRPr="00F54212">
          <w:rPr>
            <w:rFonts w:ascii="Calibri" w:hAnsi="Calibri"/>
            <w:bCs/>
            <w:sz w:val="24"/>
            <w:szCs w:val="24"/>
            <w:lang w:val="pt-BR"/>
          </w:rPr>
          <w:t>Người gửi (vd: PAYTV)</w:t>
        </w:r>
      </w:ins>
    </w:p>
    <w:p w14:paraId="704857BA" w14:textId="77777777" w:rsidR="00F54212" w:rsidRPr="00F54212" w:rsidRDefault="00F54212" w:rsidP="00F54212">
      <w:pPr>
        <w:numPr>
          <w:ilvl w:val="1"/>
          <w:numId w:val="116"/>
        </w:numPr>
        <w:ind w:left="2160"/>
        <w:contextualSpacing/>
        <w:rPr>
          <w:ins w:id="4529" w:author="Windows User" w:date="2019-04-05T17:51:00Z"/>
          <w:rFonts w:ascii="Calibri" w:hAnsi="Calibri"/>
          <w:bCs/>
          <w:sz w:val="24"/>
          <w:szCs w:val="24"/>
          <w:lang w:val="pt-BR"/>
        </w:rPr>
      </w:pPr>
      <w:ins w:id="4530" w:author="Windows User" w:date="2019-04-05T17:51:00Z">
        <w:r w:rsidRPr="00F54212">
          <w:rPr>
            <w:rFonts w:ascii="Calibri" w:hAnsi="Calibri"/>
            <w:bCs/>
            <w:sz w:val="24"/>
            <w:szCs w:val="24"/>
            <w:lang w:val="pt-BR"/>
          </w:rPr>
          <w:t xml:space="preserve">Time: </w:t>
        </w:r>
      </w:ins>
    </w:p>
    <w:p w14:paraId="225A5E01" w14:textId="77777777" w:rsidR="00F54212" w:rsidRPr="00F54212" w:rsidRDefault="00F54212" w:rsidP="00F54212">
      <w:pPr>
        <w:numPr>
          <w:ilvl w:val="2"/>
          <w:numId w:val="116"/>
        </w:numPr>
        <w:ind w:left="2880"/>
        <w:contextualSpacing/>
        <w:rPr>
          <w:ins w:id="4531" w:author="Windows User" w:date="2019-04-05T17:51:00Z"/>
          <w:rFonts w:ascii="Calibri" w:hAnsi="Calibri"/>
          <w:bCs/>
          <w:sz w:val="24"/>
          <w:szCs w:val="24"/>
          <w:lang w:val="pt-BR"/>
        </w:rPr>
      </w:pPr>
      <w:ins w:id="4532" w:author="Windows User" w:date="2019-04-05T17:51:00Z">
        <w:r w:rsidRPr="00F54212">
          <w:rPr>
            <w:rFonts w:ascii="Calibri" w:hAnsi="Calibri"/>
            <w:bCs/>
            <w:sz w:val="24"/>
            <w:szCs w:val="24"/>
            <w:lang w:val="pt-BR"/>
          </w:rPr>
          <w:t xml:space="preserve">Format: [hh:mm] với những thư trong ngày hôm nay </w:t>
        </w:r>
      </w:ins>
    </w:p>
    <w:p w14:paraId="7FD50156" w14:textId="77777777" w:rsidR="00F54212" w:rsidRPr="00F54212" w:rsidRDefault="00F54212" w:rsidP="00F54212">
      <w:pPr>
        <w:numPr>
          <w:ilvl w:val="2"/>
          <w:numId w:val="116"/>
        </w:numPr>
        <w:ind w:left="2880"/>
        <w:contextualSpacing/>
        <w:rPr>
          <w:ins w:id="4533" w:author="Windows User" w:date="2019-04-05T17:51:00Z"/>
          <w:rFonts w:ascii="Calibri" w:hAnsi="Calibri"/>
          <w:bCs/>
          <w:sz w:val="24"/>
          <w:szCs w:val="24"/>
          <w:lang w:val="pt-BR"/>
        </w:rPr>
      </w:pPr>
      <w:ins w:id="4534" w:author="Windows User" w:date="2019-04-05T17:51:00Z">
        <w:r w:rsidRPr="00F54212">
          <w:rPr>
            <w:rFonts w:ascii="Calibri" w:hAnsi="Calibri"/>
            <w:bCs/>
            <w:sz w:val="24"/>
            <w:szCs w:val="24"/>
            <w:lang w:val="pt-BR"/>
          </w:rPr>
          <w:t>Format: [d “thg” m] với những thư từ hôm trước.</w:t>
        </w:r>
      </w:ins>
    </w:p>
    <w:p w14:paraId="29A12A31" w14:textId="77777777" w:rsidR="00F54212" w:rsidRPr="00F54212" w:rsidRDefault="00F54212" w:rsidP="00F54212">
      <w:pPr>
        <w:numPr>
          <w:ilvl w:val="1"/>
          <w:numId w:val="116"/>
        </w:numPr>
        <w:ind w:left="2160"/>
        <w:contextualSpacing/>
        <w:rPr>
          <w:ins w:id="4535" w:author="Windows User" w:date="2019-04-05T17:51:00Z"/>
          <w:rFonts w:ascii="Calibri" w:hAnsi="Calibri"/>
          <w:bCs/>
          <w:sz w:val="24"/>
          <w:szCs w:val="24"/>
          <w:lang w:val="pt-BR"/>
        </w:rPr>
      </w:pPr>
      <w:ins w:id="4536" w:author="Windows User" w:date="2019-04-05T17:51:00Z">
        <w:r w:rsidRPr="00F54212">
          <w:rPr>
            <w:rFonts w:ascii="Calibri" w:hAnsi="Calibri"/>
            <w:bCs/>
            <w:sz w:val="24"/>
            <w:szCs w:val="24"/>
            <w:lang w:val="pt-BR"/>
          </w:rPr>
          <w:t xml:space="preserve">Subject: tiêu đề thư </w:t>
        </w:r>
      </w:ins>
    </w:p>
    <w:p w14:paraId="26DC6DA6" w14:textId="77777777" w:rsidR="00F54212" w:rsidRPr="00F54212" w:rsidRDefault="00F54212" w:rsidP="00F54212">
      <w:pPr>
        <w:numPr>
          <w:ilvl w:val="1"/>
          <w:numId w:val="116"/>
        </w:numPr>
        <w:ind w:left="2160"/>
        <w:contextualSpacing/>
        <w:rPr>
          <w:ins w:id="4537" w:author="Windows User" w:date="2019-04-05T17:51:00Z"/>
          <w:rFonts w:ascii="Calibri" w:hAnsi="Calibri"/>
          <w:bCs/>
          <w:sz w:val="24"/>
          <w:szCs w:val="24"/>
          <w:lang w:val="pt-BR"/>
        </w:rPr>
      </w:pPr>
      <w:ins w:id="4538" w:author="Windows User" w:date="2019-04-05T17:51:00Z">
        <w:r w:rsidRPr="00F54212">
          <w:rPr>
            <w:rFonts w:ascii="Calibri" w:hAnsi="Calibri"/>
            <w:bCs/>
            <w:sz w:val="24"/>
            <w:szCs w:val="24"/>
            <w:lang w:val="pt-BR"/>
          </w:rPr>
          <w:t xml:space="preserve">First line of the Content: Hiển thị dòng đầu tiên của nội dung thư, hiển thị kèm “...” nếu nội dung chưa hết. </w:t>
        </w:r>
      </w:ins>
    </w:p>
    <w:p w14:paraId="71673698" w14:textId="77777777" w:rsidR="00F54212" w:rsidRPr="00F54212" w:rsidRDefault="00F54212" w:rsidP="00F54212">
      <w:pPr>
        <w:numPr>
          <w:ilvl w:val="1"/>
          <w:numId w:val="116"/>
        </w:numPr>
        <w:ind w:left="2160"/>
        <w:contextualSpacing/>
        <w:rPr>
          <w:ins w:id="4539" w:author="Windows User" w:date="2019-04-05T17:51:00Z"/>
          <w:rFonts w:ascii="Calibri" w:hAnsi="Calibri"/>
          <w:bCs/>
          <w:sz w:val="24"/>
          <w:szCs w:val="24"/>
          <w:lang w:val="pt-BR"/>
        </w:rPr>
      </w:pPr>
      <w:ins w:id="4540" w:author="Windows User" w:date="2019-04-05T17:51:00Z">
        <w:r w:rsidRPr="00F54212">
          <w:rPr>
            <w:rFonts w:ascii="Calibri" w:hAnsi="Calibri"/>
            <w:bCs/>
            <w:sz w:val="24"/>
            <w:szCs w:val="24"/>
            <w:lang w:val="pt-BR"/>
          </w:rPr>
          <w:t xml:space="preserve">Người dùng ấn chọn vào Thư để xem chi tiết: </w:t>
        </w:r>
      </w:ins>
    </w:p>
    <w:p w14:paraId="1FA65564" w14:textId="77777777" w:rsidR="00F54212" w:rsidRPr="00F54212" w:rsidRDefault="00F54212" w:rsidP="00F54212">
      <w:pPr>
        <w:keepNext/>
        <w:jc w:val="center"/>
        <w:rPr>
          <w:ins w:id="4541" w:author="Windows User" w:date="2019-04-05T17:51:00Z"/>
        </w:rPr>
      </w:pPr>
      <w:ins w:id="4542" w:author="Windows User" w:date="2019-04-05T17:51:00Z">
        <w:r w:rsidRPr="00F54212">
          <w:rPr>
            <w:rFonts w:ascii="Calibri" w:hAnsi="Calibri"/>
            <w:noProof/>
            <w:sz w:val="24"/>
            <w:szCs w:val="24"/>
          </w:rPr>
          <w:lastRenderedPageBreak/>
          <w:drawing>
            <wp:inline distT="0" distB="0" distL="0" distR="0" wp14:anchorId="35B8464D" wp14:editId="796DD781">
              <wp:extent cx="2524125" cy="5133975"/>
              <wp:effectExtent l="0" t="0" r="9525" b="9525"/>
              <wp:docPr id="3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24125" cy="5133975"/>
                      </a:xfrm>
                      <a:prstGeom prst="rect">
                        <a:avLst/>
                      </a:prstGeom>
                      <a:noFill/>
                      <a:ln>
                        <a:noFill/>
                      </a:ln>
                    </pic:spPr>
                  </pic:pic>
                </a:graphicData>
              </a:graphic>
            </wp:inline>
          </w:drawing>
        </w:r>
      </w:ins>
    </w:p>
    <w:p w14:paraId="4B268DA8" w14:textId="77777777" w:rsidR="00F54212" w:rsidRPr="00F54212" w:rsidRDefault="00F54212" w:rsidP="00F54212">
      <w:pPr>
        <w:spacing w:after="200" w:line="240" w:lineRule="auto"/>
        <w:jc w:val="center"/>
        <w:rPr>
          <w:ins w:id="4543" w:author="Windows User" w:date="2019-04-05T17:51:00Z"/>
          <w:rFonts w:ascii="Calibri" w:hAnsi="Calibri"/>
          <w:bCs/>
          <w:i/>
          <w:iCs/>
          <w:color w:val="1F497D" w:themeColor="text2"/>
          <w:sz w:val="24"/>
          <w:szCs w:val="24"/>
          <w:lang w:val="pt-BR"/>
        </w:rPr>
      </w:pPr>
      <w:ins w:id="4544" w:author="Windows User" w:date="2019-04-05T17:51:00Z">
        <w:r w:rsidRPr="00F54212">
          <w:rPr>
            <w:i/>
            <w:iCs/>
            <w:color w:val="1F497D" w:themeColor="text2"/>
            <w:sz w:val="18"/>
            <w:szCs w:val="18"/>
          </w:rPr>
          <w:t xml:space="preserve">Figure </w:t>
        </w:r>
        <w:r w:rsidRPr="00F54212">
          <w:rPr>
            <w:i/>
            <w:iCs/>
            <w:color w:val="1F497D" w:themeColor="text2"/>
            <w:sz w:val="18"/>
            <w:szCs w:val="18"/>
          </w:rPr>
          <w:fldChar w:fldCharType="begin"/>
        </w:r>
        <w:r w:rsidRPr="00F54212">
          <w:rPr>
            <w:i/>
            <w:iCs/>
            <w:color w:val="1F497D" w:themeColor="text2"/>
            <w:sz w:val="18"/>
            <w:szCs w:val="18"/>
          </w:rPr>
          <w:instrText xml:space="preserve"> SEQ Figure \* ARABIC </w:instrText>
        </w:r>
        <w:r w:rsidRPr="00F54212">
          <w:rPr>
            <w:i/>
            <w:iCs/>
            <w:color w:val="1F497D" w:themeColor="text2"/>
            <w:sz w:val="18"/>
            <w:szCs w:val="18"/>
          </w:rPr>
          <w:fldChar w:fldCharType="separate"/>
        </w:r>
        <w:r w:rsidRPr="00F54212">
          <w:rPr>
            <w:i/>
            <w:iCs/>
            <w:noProof/>
            <w:color w:val="1F497D" w:themeColor="text2"/>
            <w:sz w:val="18"/>
            <w:szCs w:val="18"/>
          </w:rPr>
          <w:t>57</w:t>
        </w:r>
        <w:r w:rsidRPr="00F54212">
          <w:rPr>
            <w:i/>
            <w:iCs/>
            <w:noProof/>
            <w:color w:val="1F497D" w:themeColor="text2"/>
            <w:sz w:val="18"/>
            <w:szCs w:val="18"/>
          </w:rPr>
          <w:fldChar w:fldCharType="end"/>
        </w:r>
        <w:r w:rsidRPr="00F54212">
          <w:rPr>
            <w:i/>
            <w:iCs/>
            <w:color w:val="1F497D" w:themeColor="text2"/>
            <w:sz w:val="18"/>
            <w:szCs w:val="18"/>
          </w:rPr>
          <w:t xml:space="preserve"> màn hình chi tiết thông báo</w:t>
        </w:r>
      </w:ins>
    </w:p>
    <w:p w14:paraId="211545F1" w14:textId="77777777" w:rsidR="00F54212" w:rsidRPr="00F54212" w:rsidRDefault="00F54212" w:rsidP="00F54212">
      <w:pPr>
        <w:numPr>
          <w:ilvl w:val="2"/>
          <w:numId w:val="116"/>
        </w:numPr>
        <w:ind w:left="2880"/>
        <w:contextualSpacing/>
        <w:rPr>
          <w:ins w:id="4545" w:author="Windows User" w:date="2019-04-05T17:51:00Z"/>
          <w:rFonts w:ascii="Calibri" w:hAnsi="Calibri"/>
          <w:bCs/>
          <w:sz w:val="24"/>
          <w:szCs w:val="24"/>
          <w:lang w:val="pt-BR"/>
        </w:rPr>
      </w:pPr>
      <w:ins w:id="4546" w:author="Windows User" w:date="2019-04-05T17:51:00Z">
        <w:r w:rsidRPr="00F54212">
          <w:rPr>
            <w:rFonts w:ascii="Calibri" w:hAnsi="Calibri"/>
            <w:bCs/>
            <w:sz w:val="24"/>
            <w:szCs w:val="24"/>
            <w:lang w:val="pt-BR"/>
          </w:rPr>
          <w:t>Chọn “Back” để quay lại màn hình trước đó, thư chuyển về trạng thái đã đọc.</w:t>
        </w:r>
      </w:ins>
    </w:p>
    <w:p w14:paraId="4828F535" w14:textId="77777777" w:rsidR="00F54212" w:rsidRPr="00F54212" w:rsidRDefault="00F54212" w:rsidP="00F54212">
      <w:pPr>
        <w:numPr>
          <w:ilvl w:val="2"/>
          <w:numId w:val="116"/>
        </w:numPr>
        <w:ind w:left="2880"/>
        <w:contextualSpacing/>
        <w:rPr>
          <w:ins w:id="4547" w:author="Windows User" w:date="2019-04-05T17:51:00Z"/>
          <w:rFonts w:ascii="Calibri" w:hAnsi="Calibri"/>
          <w:bCs/>
          <w:sz w:val="24"/>
          <w:szCs w:val="24"/>
          <w:lang w:val="pt-BR"/>
        </w:rPr>
      </w:pPr>
      <w:ins w:id="4548" w:author="Windows User" w:date="2019-04-05T17:51:00Z">
        <w:r w:rsidRPr="00F54212">
          <w:rPr>
            <w:rFonts w:ascii="Calibri" w:hAnsi="Calibri"/>
            <w:bCs/>
            <w:sz w:val="24"/>
            <w:szCs w:val="24"/>
            <w:lang w:val="pt-BR"/>
          </w:rPr>
          <w:t xml:space="preserve">Nội dung hiển thị bao gồm: </w:t>
        </w:r>
      </w:ins>
    </w:p>
    <w:p w14:paraId="6653D71B" w14:textId="77777777" w:rsidR="00F54212" w:rsidRPr="00F54212" w:rsidRDefault="00F54212" w:rsidP="00F54212">
      <w:pPr>
        <w:numPr>
          <w:ilvl w:val="3"/>
          <w:numId w:val="116"/>
        </w:numPr>
        <w:ind w:left="3600"/>
        <w:contextualSpacing/>
        <w:rPr>
          <w:ins w:id="4549" w:author="Windows User" w:date="2019-04-05T17:51:00Z"/>
          <w:rFonts w:ascii="Calibri" w:hAnsi="Calibri"/>
          <w:bCs/>
          <w:sz w:val="24"/>
          <w:szCs w:val="24"/>
          <w:lang w:val="pt-BR"/>
        </w:rPr>
      </w:pPr>
      <w:ins w:id="4550" w:author="Windows User" w:date="2019-04-05T17:51:00Z">
        <w:r w:rsidRPr="00F54212">
          <w:rPr>
            <w:rFonts w:ascii="Calibri" w:hAnsi="Calibri"/>
            <w:bCs/>
            <w:sz w:val="24"/>
            <w:szCs w:val="24"/>
            <w:lang w:val="pt-BR"/>
          </w:rPr>
          <w:t>Logo/icon</w:t>
        </w:r>
      </w:ins>
    </w:p>
    <w:p w14:paraId="39701361" w14:textId="77777777" w:rsidR="00F54212" w:rsidRPr="00F54212" w:rsidRDefault="00F54212" w:rsidP="00F54212">
      <w:pPr>
        <w:numPr>
          <w:ilvl w:val="3"/>
          <w:numId w:val="116"/>
        </w:numPr>
        <w:ind w:left="3600"/>
        <w:contextualSpacing/>
        <w:rPr>
          <w:ins w:id="4551" w:author="Windows User" w:date="2019-04-05T17:51:00Z"/>
          <w:rFonts w:ascii="Calibri" w:hAnsi="Calibri"/>
          <w:bCs/>
          <w:sz w:val="24"/>
          <w:szCs w:val="24"/>
          <w:lang w:val="pt-BR"/>
        </w:rPr>
      </w:pPr>
      <w:ins w:id="4552" w:author="Windows User" w:date="2019-04-05T17:51:00Z">
        <w:r w:rsidRPr="00F54212">
          <w:rPr>
            <w:rFonts w:ascii="Calibri" w:hAnsi="Calibri"/>
            <w:bCs/>
            <w:sz w:val="24"/>
            <w:szCs w:val="24"/>
            <w:lang w:val="pt-BR"/>
          </w:rPr>
          <w:t>Người gửi</w:t>
        </w:r>
      </w:ins>
    </w:p>
    <w:p w14:paraId="1BA451A6" w14:textId="77777777" w:rsidR="00F54212" w:rsidRPr="00F54212" w:rsidRDefault="00F54212" w:rsidP="00F54212">
      <w:pPr>
        <w:numPr>
          <w:ilvl w:val="3"/>
          <w:numId w:val="116"/>
        </w:numPr>
        <w:ind w:left="3600"/>
        <w:contextualSpacing/>
        <w:rPr>
          <w:ins w:id="4553" w:author="Windows User" w:date="2019-04-05T17:51:00Z"/>
          <w:rFonts w:ascii="Calibri" w:hAnsi="Calibri"/>
          <w:bCs/>
          <w:sz w:val="24"/>
          <w:szCs w:val="24"/>
          <w:lang w:val="pt-BR"/>
        </w:rPr>
      </w:pPr>
      <w:ins w:id="4554" w:author="Windows User" w:date="2019-04-05T17:51:00Z">
        <w:r w:rsidRPr="00F54212">
          <w:rPr>
            <w:rFonts w:ascii="Calibri" w:hAnsi="Calibri"/>
            <w:bCs/>
            <w:sz w:val="24"/>
            <w:szCs w:val="24"/>
            <w:lang w:val="pt-BR"/>
          </w:rPr>
          <w:t>Time</w:t>
        </w:r>
      </w:ins>
    </w:p>
    <w:p w14:paraId="09DD05E1" w14:textId="77777777" w:rsidR="00F54212" w:rsidRPr="00F54212" w:rsidRDefault="00F54212" w:rsidP="00F54212">
      <w:pPr>
        <w:numPr>
          <w:ilvl w:val="3"/>
          <w:numId w:val="116"/>
        </w:numPr>
        <w:ind w:left="3600"/>
        <w:contextualSpacing/>
        <w:rPr>
          <w:ins w:id="4555" w:author="Windows User" w:date="2019-04-05T17:51:00Z"/>
          <w:rFonts w:ascii="Calibri" w:hAnsi="Calibri"/>
          <w:bCs/>
          <w:sz w:val="24"/>
          <w:szCs w:val="24"/>
          <w:lang w:val="pt-BR"/>
        </w:rPr>
      </w:pPr>
      <w:ins w:id="4556" w:author="Windows User" w:date="2019-04-05T17:51:00Z">
        <w:r w:rsidRPr="00F54212">
          <w:rPr>
            <w:rFonts w:ascii="Calibri" w:hAnsi="Calibri"/>
            <w:bCs/>
            <w:sz w:val="24"/>
            <w:szCs w:val="24"/>
            <w:lang w:val="pt-BR"/>
          </w:rPr>
          <w:t xml:space="preserve">Subject </w:t>
        </w:r>
      </w:ins>
    </w:p>
    <w:p w14:paraId="7F374188" w14:textId="77777777" w:rsidR="00F54212" w:rsidRPr="00F54212" w:rsidRDefault="00F54212" w:rsidP="00F54212">
      <w:pPr>
        <w:numPr>
          <w:ilvl w:val="3"/>
          <w:numId w:val="116"/>
        </w:numPr>
        <w:ind w:left="3600"/>
        <w:contextualSpacing/>
        <w:rPr>
          <w:ins w:id="4557" w:author="Windows User" w:date="2019-04-05T17:51:00Z"/>
          <w:rFonts w:ascii="Calibri" w:hAnsi="Calibri"/>
          <w:bCs/>
          <w:sz w:val="24"/>
          <w:szCs w:val="24"/>
          <w:lang w:val="pt-BR"/>
        </w:rPr>
      </w:pPr>
      <w:ins w:id="4558" w:author="Windows User" w:date="2019-04-05T17:51:00Z">
        <w:r w:rsidRPr="00F54212">
          <w:rPr>
            <w:rFonts w:ascii="Calibri" w:hAnsi="Calibri"/>
            <w:bCs/>
            <w:sz w:val="24"/>
            <w:szCs w:val="24"/>
            <w:lang w:val="pt-BR"/>
          </w:rPr>
          <w:t>Full content</w:t>
        </w:r>
      </w:ins>
    </w:p>
    <w:p w14:paraId="05D9F279" w14:textId="77777777" w:rsidR="00F54212" w:rsidRPr="00F54212" w:rsidRDefault="00F54212" w:rsidP="00F54212">
      <w:pPr>
        <w:numPr>
          <w:ilvl w:val="2"/>
          <w:numId w:val="116"/>
        </w:numPr>
        <w:ind w:left="2880"/>
        <w:contextualSpacing/>
        <w:rPr>
          <w:ins w:id="4559" w:author="Windows User" w:date="2019-04-05T17:51:00Z"/>
          <w:rFonts w:ascii="Calibri" w:hAnsi="Calibri"/>
          <w:bCs/>
          <w:sz w:val="24"/>
          <w:szCs w:val="24"/>
          <w:lang w:val="pt-BR"/>
        </w:rPr>
      </w:pPr>
      <w:ins w:id="4560" w:author="Windows User" w:date="2019-04-05T17:51:00Z">
        <w:r w:rsidRPr="00F54212">
          <w:rPr>
            <w:rFonts w:ascii="Calibri" w:hAnsi="Calibri"/>
            <w:bCs/>
            <w:sz w:val="24"/>
            <w:szCs w:val="24"/>
            <w:lang w:val="pt-BR"/>
          </w:rPr>
          <w:t xml:space="preserve">Chọn “Xóa” để xóa thư. Yêu cầu người dùng xác nhận hành động xóa, sau khi xóa, trở về danh sách Hộp thư: </w:t>
        </w:r>
      </w:ins>
    </w:p>
    <w:p w14:paraId="1537CD5F" w14:textId="77777777" w:rsidR="00F54212" w:rsidRPr="00F54212" w:rsidRDefault="00F54212" w:rsidP="00F54212">
      <w:pPr>
        <w:keepNext/>
        <w:jc w:val="center"/>
        <w:rPr>
          <w:ins w:id="4561" w:author="Windows User" w:date="2019-04-05T17:51:00Z"/>
        </w:rPr>
      </w:pPr>
      <w:ins w:id="4562" w:author="Windows User" w:date="2019-04-05T17:51:00Z">
        <w:r w:rsidRPr="00F54212">
          <w:rPr>
            <w:rFonts w:ascii="Calibri" w:hAnsi="Calibri"/>
            <w:noProof/>
            <w:sz w:val="24"/>
            <w:szCs w:val="24"/>
          </w:rPr>
          <w:lastRenderedPageBreak/>
          <w:drawing>
            <wp:inline distT="0" distB="0" distL="0" distR="0" wp14:anchorId="05F1776A" wp14:editId="1B7EC140">
              <wp:extent cx="2524125" cy="1085850"/>
              <wp:effectExtent l="0" t="0" r="9525" b="0"/>
              <wp:docPr id="3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24125" cy="1085850"/>
                      </a:xfrm>
                      <a:prstGeom prst="rect">
                        <a:avLst/>
                      </a:prstGeom>
                      <a:noFill/>
                      <a:ln>
                        <a:noFill/>
                      </a:ln>
                    </pic:spPr>
                  </pic:pic>
                </a:graphicData>
              </a:graphic>
            </wp:inline>
          </w:drawing>
        </w:r>
      </w:ins>
    </w:p>
    <w:p w14:paraId="18CE7EF2" w14:textId="77777777" w:rsidR="00F54212" w:rsidRPr="00F54212" w:rsidRDefault="00F54212" w:rsidP="00F54212">
      <w:pPr>
        <w:spacing w:after="200" w:line="240" w:lineRule="auto"/>
        <w:jc w:val="center"/>
        <w:rPr>
          <w:ins w:id="4563" w:author="Windows User" w:date="2019-04-05T17:51:00Z"/>
          <w:i/>
          <w:iCs/>
          <w:color w:val="1F497D" w:themeColor="text2"/>
          <w:sz w:val="18"/>
          <w:szCs w:val="18"/>
        </w:rPr>
      </w:pPr>
      <w:ins w:id="4564" w:author="Windows User" w:date="2019-04-05T17:51:00Z">
        <w:r w:rsidRPr="00F54212">
          <w:rPr>
            <w:i/>
            <w:iCs/>
            <w:color w:val="1F497D" w:themeColor="text2"/>
            <w:sz w:val="18"/>
            <w:szCs w:val="18"/>
          </w:rPr>
          <w:t xml:space="preserve">Figure </w:t>
        </w:r>
        <w:r w:rsidRPr="00F54212">
          <w:rPr>
            <w:i/>
            <w:iCs/>
            <w:color w:val="1F497D" w:themeColor="text2"/>
            <w:sz w:val="18"/>
            <w:szCs w:val="18"/>
          </w:rPr>
          <w:fldChar w:fldCharType="begin"/>
        </w:r>
        <w:r w:rsidRPr="00F54212">
          <w:rPr>
            <w:i/>
            <w:iCs/>
            <w:color w:val="1F497D" w:themeColor="text2"/>
            <w:sz w:val="18"/>
            <w:szCs w:val="18"/>
          </w:rPr>
          <w:instrText xml:space="preserve"> SEQ Figure \* ARABIC </w:instrText>
        </w:r>
        <w:r w:rsidRPr="00F54212">
          <w:rPr>
            <w:i/>
            <w:iCs/>
            <w:color w:val="1F497D" w:themeColor="text2"/>
            <w:sz w:val="18"/>
            <w:szCs w:val="18"/>
          </w:rPr>
          <w:fldChar w:fldCharType="separate"/>
        </w:r>
        <w:r w:rsidRPr="00F54212">
          <w:rPr>
            <w:i/>
            <w:iCs/>
            <w:noProof/>
            <w:color w:val="1F497D" w:themeColor="text2"/>
            <w:sz w:val="18"/>
            <w:szCs w:val="18"/>
          </w:rPr>
          <w:t>58</w:t>
        </w:r>
        <w:r w:rsidRPr="00F54212">
          <w:rPr>
            <w:i/>
            <w:iCs/>
            <w:noProof/>
            <w:color w:val="1F497D" w:themeColor="text2"/>
            <w:sz w:val="18"/>
            <w:szCs w:val="18"/>
          </w:rPr>
          <w:fldChar w:fldCharType="end"/>
        </w:r>
        <w:r w:rsidRPr="00F54212">
          <w:rPr>
            <w:i/>
            <w:iCs/>
            <w:color w:val="1F497D" w:themeColor="text2"/>
            <w:sz w:val="18"/>
            <w:szCs w:val="18"/>
          </w:rPr>
          <w:t xml:space="preserve"> Xóa confirm</w:t>
        </w:r>
      </w:ins>
    </w:p>
    <w:p w14:paraId="53E2FE87" w14:textId="2FB628DD" w:rsidR="004C1172" w:rsidDel="00F54212" w:rsidRDefault="004C1172" w:rsidP="004C1172">
      <w:pPr>
        <w:pStyle w:val="Heading3"/>
        <w:rPr>
          <w:del w:id="4565" w:author="Windows User" w:date="2019-04-05T17:52:00Z"/>
          <w:rFonts w:asciiTheme="minorHAnsi" w:hAnsiTheme="minorHAnsi" w:cstheme="minorHAnsi"/>
          <w:sz w:val="24"/>
          <w:lang w:val="pt-BR"/>
        </w:rPr>
      </w:pPr>
      <w:del w:id="4566" w:author="Windows User" w:date="2019-04-05T17:52:00Z">
        <w:r w:rsidRPr="006C26E1" w:rsidDel="00F54212">
          <w:rPr>
            <w:rFonts w:asciiTheme="minorHAnsi" w:hAnsiTheme="minorHAnsi" w:cstheme="minorHAnsi"/>
            <w:sz w:val="24"/>
            <w:lang w:val="pt-BR"/>
          </w:rPr>
          <w:delText>Hộp thư</w:delText>
        </w:r>
      </w:del>
    </w:p>
    <w:p w14:paraId="464B5D0E" w14:textId="6657A046" w:rsidR="004C1172" w:rsidDel="00F54212" w:rsidRDefault="004C1172" w:rsidP="004C1172">
      <w:pPr>
        <w:rPr>
          <w:del w:id="4567" w:author="Windows User" w:date="2019-04-05T17:52:00Z"/>
          <w:rFonts w:asciiTheme="minorHAnsi" w:hAnsiTheme="minorHAnsi"/>
          <w:bCs/>
          <w:sz w:val="24"/>
          <w:szCs w:val="24"/>
          <w:lang w:val="pt-BR"/>
        </w:rPr>
      </w:pPr>
      <w:del w:id="4568" w:author="Windows User" w:date="2019-04-05T17:52:00Z">
        <w:r w:rsidDel="00F54212">
          <w:rPr>
            <w:rFonts w:asciiTheme="minorHAnsi" w:hAnsiTheme="minorHAnsi"/>
            <w:bCs/>
            <w:sz w:val="24"/>
            <w:szCs w:val="24"/>
            <w:lang w:val="pt-BR"/>
          </w:rPr>
          <w:delText>Bao gồm toàn bộ thư từ hệ thống gửi tới tài khoản</w:delText>
        </w:r>
      </w:del>
    </w:p>
    <w:p w14:paraId="543DBE06" w14:textId="6A7E18DA" w:rsidR="004C1172" w:rsidDel="00F54212" w:rsidRDefault="004C1172" w:rsidP="00F54212">
      <w:pPr>
        <w:pStyle w:val="ListParagraph"/>
        <w:numPr>
          <w:ilvl w:val="0"/>
          <w:numId w:val="19"/>
        </w:numPr>
        <w:ind w:left="720"/>
        <w:rPr>
          <w:del w:id="4569" w:author="Windows User" w:date="2019-04-05T17:52:00Z"/>
          <w:rFonts w:asciiTheme="minorHAnsi" w:hAnsiTheme="minorHAnsi"/>
          <w:bCs/>
          <w:sz w:val="24"/>
          <w:szCs w:val="24"/>
          <w:lang w:val="pt-BR"/>
        </w:rPr>
        <w:pPrChange w:id="4570" w:author="Windows User" w:date="2019-04-05T17:48:00Z">
          <w:pPr>
            <w:pStyle w:val="ListParagraph"/>
            <w:numPr>
              <w:numId w:val="19"/>
            </w:numPr>
            <w:ind w:left="2160" w:hanging="360"/>
          </w:pPr>
        </w:pPrChange>
      </w:pPr>
      <w:del w:id="4571" w:author="Windows User" w:date="2019-04-05T17:52:00Z">
        <w:r w:rsidDel="00F54212">
          <w:rPr>
            <w:rFonts w:asciiTheme="minorHAnsi" w:hAnsiTheme="minorHAnsi"/>
            <w:bCs/>
            <w:sz w:val="24"/>
            <w:szCs w:val="24"/>
            <w:lang w:val="pt-BR"/>
          </w:rPr>
          <w:delText xml:space="preserve">Hiển thị từ thư mới nhất theo tứ tự từ trên xuống. </w:delText>
        </w:r>
      </w:del>
    </w:p>
    <w:p w14:paraId="5FAFC126" w14:textId="42D2B7E4" w:rsidR="004C1172" w:rsidDel="00F54212" w:rsidRDefault="004C1172" w:rsidP="00F54212">
      <w:pPr>
        <w:pStyle w:val="ListParagraph"/>
        <w:numPr>
          <w:ilvl w:val="0"/>
          <w:numId w:val="19"/>
        </w:numPr>
        <w:ind w:left="720"/>
        <w:rPr>
          <w:del w:id="4572" w:author="Windows User" w:date="2019-04-05T17:52:00Z"/>
          <w:rFonts w:asciiTheme="minorHAnsi" w:hAnsiTheme="minorHAnsi"/>
          <w:bCs/>
          <w:sz w:val="24"/>
          <w:szCs w:val="24"/>
          <w:lang w:val="pt-BR"/>
        </w:rPr>
        <w:pPrChange w:id="4573" w:author="Windows User" w:date="2019-04-05T17:48:00Z">
          <w:pPr>
            <w:pStyle w:val="ListParagraph"/>
            <w:numPr>
              <w:numId w:val="19"/>
            </w:numPr>
            <w:ind w:left="2160" w:hanging="360"/>
          </w:pPr>
        </w:pPrChange>
      </w:pPr>
      <w:del w:id="4574" w:author="Windows User" w:date="2019-04-05T17:52:00Z">
        <w:r w:rsidDel="00F54212">
          <w:rPr>
            <w:rFonts w:asciiTheme="minorHAnsi" w:hAnsiTheme="minorHAnsi"/>
            <w:bCs/>
            <w:sz w:val="24"/>
            <w:szCs w:val="24"/>
            <w:lang w:val="pt-BR"/>
          </w:rPr>
          <w:delText xml:space="preserve">Thư mới sẽ được highlight </w:delText>
        </w:r>
      </w:del>
    </w:p>
    <w:p w14:paraId="7491A7E4" w14:textId="7A7A20E8" w:rsidR="004C1172" w:rsidDel="00F54212" w:rsidRDefault="004C1172" w:rsidP="00F54212">
      <w:pPr>
        <w:pStyle w:val="ListParagraph"/>
        <w:numPr>
          <w:ilvl w:val="0"/>
          <w:numId w:val="19"/>
        </w:numPr>
        <w:ind w:left="720"/>
        <w:rPr>
          <w:del w:id="4575" w:author="Windows User" w:date="2019-04-05T17:52:00Z"/>
          <w:rFonts w:asciiTheme="minorHAnsi" w:hAnsiTheme="minorHAnsi"/>
          <w:bCs/>
          <w:sz w:val="24"/>
          <w:szCs w:val="24"/>
          <w:lang w:val="pt-BR"/>
        </w:rPr>
        <w:pPrChange w:id="4576" w:author="Windows User" w:date="2019-04-05T17:48:00Z">
          <w:pPr>
            <w:pStyle w:val="ListParagraph"/>
            <w:numPr>
              <w:numId w:val="19"/>
            </w:numPr>
            <w:ind w:left="2160" w:hanging="360"/>
          </w:pPr>
        </w:pPrChange>
      </w:pPr>
      <w:del w:id="4577" w:author="Windows User" w:date="2019-04-05T17:52:00Z">
        <w:r w:rsidDel="00F54212">
          <w:rPr>
            <w:rFonts w:asciiTheme="minorHAnsi" w:hAnsiTheme="minorHAnsi"/>
            <w:bCs/>
            <w:sz w:val="24"/>
            <w:szCs w:val="24"/>
            <w:lang w:val="pt-BR"/>
          </w:rPr>
          <w:delText xml:space="preserve">Thư chưa đọc cũng sẽ được highlight để phân biệt với thư đã đọc </w:delText>
        </w:r>
      </w:del>
    </w:p>
    <w:p w14:paraId="12E2D4E9" w14:textId="1C306D15" w:rsidR="004C1172" w:rsidDel="00F54212" w:rsidRDefault="004C1172" w:rsidP="004C1172">
      <w:pPr>
        <w:rPr>
          <w:del w:id="4578" w:author="Windows User" w:date="2019-04-05T17:52:00Z"/>
          <w:rFonts w:asciiTheme="minorHAnsi" w:hAnsiTheme="minorHAnsi"/>
          <w:bCs/>
          <w:sz w:val="24"/>
          <w:szCs w:val="24"/>
          <w:lang w:val="pt-BR"/>
        </w:rPr>
      </w:pPr>
      <w:del w:id="4579" w:author="Windows User" w:date="2019-04-05T17:52:00Z">
        <w:r w:rsidRPr="00B915BD" w:rsidDel="00F54212">
          <w:rPr>
            <w:rFonts w:asciiTheme="minorHAnsi" w:hAnsiTheme="minorHAnsi"/>
            <w:bCs/>
            <w:sz w:val="24"/>
            <w:szCs w:val="24"/>
            <w:lang w:val="pt-BR"/>
          </w:rPr>
          <w:delText xml:space="preserve">Ngừoi dùng chọn xem </w:delText>
        </w:r>
        <w:r w:rsidDel="00F54212">
          <w:rPr>
            <w:rFonts w:asciiTheme="minorHAnsi" w:hAnsiTheme="minorHAnsi"/>
            <w:bCs/>
            <w:sz w:val="24"/>
            <w:szCs w:val="24"/>
            <w:lang w:val="pt-BR"/>
          </w:rPr>
          <w:delText xml:space="preserve">“Hộp thư” từ hệ thống từ màn hình Profile, Hòm thư sẽ được hiển thị như sau: </w:delText>
        </w:r>
      </w:del>
    </w:p>
    <w:p w14:paraId="230EA485" w14:textId="7EE92E97" w:rsidR="004C1172" w:rsidDel="00F54212" w:rsidRDefault="004C1172" w:rsidP="004C1172">
      <w:pPr>
        <w:keepNext/>
        <w:jc w:val="center"/>
        <w:rPr>
          <w:del w:id="4580" w:author="Windows User" w:date="2019-04-05T17:52:00Z"/>
        </w:rPr>
      </w:pPr>
      <w:del w:id="4581" w:author="Windows User" w:date="2019-04-05T17:52:00Z">
        <w:r w:rsidRPr="0032158B" w:rsidDel="00F54212">
          <w:rPr>
            <w:noProof/>
          </w:rPr>
          <w:drawing>
            <wp:inline distT="0" distB="0" distL="0" distR="0" wp14:anchorId="6DF07FC0" wp14:editId="3E61E9A1">
              <wp:extent cx="2520000" cy="513590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20000" cy="5135902"/>
                      </a:xfrm>
                      <a:prstGeom prst="rect">
                        <a:avLst/>
                      </a:prstGeom>
                    </pic:spPr>
                  </pic:pic>
                </a:graphicData>
              </a:graphic>
            </wp:inline>
          </w:drawing>
        </w:r>
      </w:del>
    </w:p>
    <w:p w14:paraId="03CA4CCD" w14:textId="60DAC28B" w:rsidR="004C1172" w:rsidDel="00F54212" w:rsidRDefault="004C1172" w:rsidP="004C1172">
      <w:pPr>
        <w:pStyle w:val="Caption"/>
        <w:jc w:val="center"/>
        <w:rPr>
          <w:del w:id="4582" w:author="Windows User" w:date="2019-04-05T17:52:00Z"/>
          <w:rFonts w:asciiTheme="minorHAnsi" w:hAnsiTheme="minorHAnsi"/>
          <w:bCs/>
          <w:sz w:val="24"/>
          <w:szCs w:val="24"/>
          <w:lang w:val="pt-BR"/>
        </w:rPr>
      </w:pPr>
      <w:del w:id="4583" w:author="Windows User" w:date="2019-04-05T17:52:00Z">
        <w:r w:rsidDel="00F54212">
          <w:delText xml:space="preserve">Figure </w:delText>
        </w:r>
        <w:r w:rsidR="00EE1190" w:rsidDel="00F54212">
          <w:fldChar w:fldCharType="begin"/>
        </w:r>
        <w:r w:rsidR="00EE1190" w:rsidDel="00F54212">
          <w:delInstrText xml:space="preserve"> SEQ Figure \* ARABIC </w:delInstrText>
        </w:r>
        <w:r w:rsidR="00EE1190" w:rsidDel="00F54212">
          <w:fldChar w:fldCharType="separate"/>
        </w:r>
        <w:r w:rsidDel="00F54212">
          <w:rPr>
            <w:noProof/>
          </w:rPr>
          <w:delText>53</w:delText>
        </w:r>
        <w:r w:rsidR="00EE1190" w:rsidDel="00F54212">
          <w:rPr>
            <w:noProof/>
          </w:rPr>
          <w:fldChar w:fldCharType="end"/>
        </w:r>
        <w:r w:rsidDel="00F54212">
          <w:delText xml:space="preserve"> Thư từ hệ thống</w:delText>
        </w:r>
      </w:del>
    </w:p>
    <w:p w14:paraId="02F0F6B8" w14:textId="1D7EF3EF" w:rsidR="004C1172" w:rsidDel="00F54212" w:rsidRDefault="004C1172" w:rsidP="004C1172">
      <w:pPr>
        <w:pStyle w:val="ListParagraph"/>
        <w:numPr>
          <w:ilvl w:val="0"/>
          <w:numId w:val="19"/>
        </w:numPr>
        <w:jc w:val="both"/>
        <w:rPr>
          <w:del w:id="4584" w:author="Windows User" w:date="2019-04-05T17:52:00Z"/>
          <w:rFonts w:asciiTheme="minorHAnsi" w:hAnsiTheme="minorHAnsi"/>
          <w:bCs/>
          <w:sz w:val="24"/>
          <w:szCs w:val="24"/>
          <w:lang w:val="pt-BR"/>
        </w:rPr>
      </w:pPr>
      <w:del w:id="4585" w:author="Windows User" w:date="2019-04-05T17:52:00Z">
        <w:r w:rsidDel="00F54212">
          <w:rPr>
            <w:rFonts w:asciiTheme="minorHAnsi" w:hAnsiTheme="minorHAnsi"/>
            <w:bCs/>
            <w:sz w:val="24"/>
            <w:szCs w:val="24"/>
            <w:lang w:val="pt-BR"/>
          </w:rPr>
          <w:delText xml:space="preserve">(1) Chọn để quay lại màn hình trước đó </w:delText>
        </w:r>
      </w:del>
    </w:p>
    <w:p w14:paraId="7135A4B1" w14:textId="67CE9CFF" w:rsidR="004C1172" w:rsidDel="00F54212" w:rsidRDefault="004C1172" w:rsidP="004C1172">
      <w:pPr>
        <w:pStyle w:val="ListParagraph"/>
        <w:numPr>
          <w:ilvl w:val="0"/>
          <w:numId w:val="19"/>
        </w:numPr>
        <w:jc w:val="both"/>
        <w:rPr>
          <w:del w:id="4586" w:author="Windows User" w:date="2019-04-05T17:52:00Z"/>
          <w:rFonts w:asciiTheme="minorHAnsi" w:hAnsiTheme="minorHAnsi"/>
          <w:bCs/>
          <w:sz w:val="24"/>
          <w:szCs w:val="24"/>
          <w:lang w:val="pt-BR"/>
        </w:rPr>
      </w:pPr>
      <w:del w:id="4587" w:author="Windows User" w:date="2019-04-05T17:52:00Z">
        <w:r w:rsidDel="00F54212">
          <w:rPr>
            <w:rFonts w:asciiTheme="minorHAnsi" w:hAnsiTheme="minorHAnsi"/>
            <w:bCs/>
            <w:sz w:val="24"/>
            <w:szCs w:val="24"/>
            <w:lang w:val="pt-BR"/>
          </w:rPr>
          <w:delText xml:space="preserve">(2) Mục </w:delText>
        </w:r>
        <w:r w:rsidRPr="006F37E1" w:rsidDel="00F54212">
          <w:rPr>
            <w:rFonts w:asciiTheme="minorHAnsi" w:hAnsiTheme="minorHAnsi"/>
            <w:b/>
            <w:bCs/>
            <w:sz w:val="24"/>
            <w:szCs w:val="24"/>
            <w:lang w:val="pt-BR"/>
          </w:rPr>
          <w:delText>Tất cả</w:delText>
        </w:r>
        <w:r w:rsidDel="00F54212">
          <w:rPr>
            <w:rFonts w:asciiTheme="minorHAnsi" w:hAnsiTheme="minorHAnsi"/>
            <w:bCs/>
            <w:sz w:val="24"/>
            <w:szCs w:val="24"/>
            <w:lang w:val="pt-BR"/>
          </w:rPr>
          <w:delText xml:space="preserve">: Chọn để xem tất cả các Thư gửi từ hệ thống (Gồm: Thông báo, Cước dịch vụ, Quảng cáo, etc...). Trang chi tiết tương tự như mô tả phần “Thông báo” </w:delText>
        </w:r>
      </w:del>
    </w:p>
    <w:p w14:paraId="31FC0ED1" w14:textId="3A4A5ABB" w:rsidR="004C1172" w:rsidDel="00F54212" w:rsidRDefault="004C1172" w:rsidP="004C1172">
      <w:pPr>
        <w:pStyle w:val="ListParagraph"/>
        <w:numPr>
          <w:ilvl w:val="0"/>
          <w:numId w:val="19"/>
        </w:numPr>
        <w:jc w:val="both"/>
        <w:rPr>
          <w:del w:id="4588" w:author="Windows User" w:date="2019-04-05T17:52:00Z"/>
          <w:rFonts w:asciiTheme="minorHAnsi" w:hAnsiTheme="minorHAnsi"/>
          <w:bCs/>
          <w:sz w:val="24"/>
          <w:szCs w:val="24"/>
          <w:lang w:val="pt-BR"/>
        </w:rPr>
      </w:pPr>
      <w:del w:id="4589" w:author="Windows User" w:date="2019-04-05T17:52:00Z">
        <w:r w:rsidDel="00F54212">
          <w:rPr>
            <w:rFonts w:asciiTheme="minorHAnsi" w:hAnsiTheme="minorHAnsi"/>
            <w:bCs/>
            <w:sz w:val="24"/>
            <w:szCs w:val="24"/>
            <w:lang w:val="pt-BR"/>
          </w:rPr>
          <w:delText xml:space="preserve">(3) Mục </w:delText>
        </w:r>
        <w:r w:rsidRPr="006F37E1" w:rsidDel="00F54212">
          <w:rPr>
            <w:rFonts w:asciiTheme="minorHAnsi" w:hAnsiTheme="minorHAnsi"/>
            <w:b/>
            <w:bCs/>
            <w:sz w:val="24"/>
            <w:szCs w:val="24"/>
            <w:lang w:val="pt-BR"/>
          </w:rPr>
          <w:delText>Thông báo</w:delText>
        </w:r>
        <w:r w:rsidDel="00F54212">
          <w:rPr>
            <w:rFonts w:asciiTheme="minorHAnsi" w:hAnsiTheme="minorHAnsi"/>
            <w:bCs/>
            <w:sz w:val="24"/>
            <w:szCs w:val="24"/>
            <w:lang w:val="pt-BR"/>
          </w:rPr>
          <w:delText xml:space="preserve">: Chọn để xem tất cả (Gồm: Kết quả trúng thưởng, Thông báo nâng cấp, Hướng dẫn sử dụng, Thông báo cập nhật kênh, Thông báo đăng ký dịch vụ...). Màn hình chi tiết sẽ hiển thị như sau: </w:delText>
        </w:r>
      </w:del>
    </w:p>
    <w:p w14:paraId="2DD143B7" w14:textId="51878DF3" w:rsidR="004C1172" w:rsidDel="00F54212" w:rsidRDefault="004C1172" w:rsidP="004C1172">
      <w:pPr>
        <w:rPr>
          <w:del w:id="4590" w:author="Windows User" w:date="2019-04-05T17:52:00Z"/>
          <w:rFonts w:asciiTheme="minorHAnsi" w:hAnsiTheme="minorHAnsi"/>
          <w:bCs/>
          <w:sz w:val="24"/>
          <w:szCs w:val="24"/>
          <w:lang w:val="pt-BR"/>
        </w:rPr>
      </w:pPr>
    </w:p>
    <w:p w14:paraId="501F8A83" w14:textId="189816EA" w:rsidR="004C1172" w:rsidDel="00F54212" w:rsidRDefault="004C1172" w:rsidP="004C1172">
      <w:pPr>
        <w:keepNext/>
        <w:jc w:val="center"/>
        <w:rPr>
          <w:del w:id="4591" w:author="Windows User" w:date="2019-04-05T17:52:00Z"/>
        </w:rPr>
      </w:pPr>
      <w:del w:id="4592" w:author="Windows User" w:date="2019-04-05T17:52:00Z">
        <w:r w:rsidRPr="004C7241" w:rsidDel="00F54212">
          <w:rPr>
            <w:rFonts w:asciiTheme="minorHAnsi" w:hAnsiTheme="minorHAnsi"/>
            <w:bCs/>
            <w:noProof/>
            <w:sz w:val="24"/>
            <w:szCs w:val="24"/>
          </w:rPr>
          <w:drawing>
            <wp:inline distT="0" distB="0" distL="0" distR="0" wp14:anchorId="4D4C8926" wp14:editId="0C365179">
              <wp:extent cx="2520000" cy="513590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20000" cy="5135902"/>
                      </a:xfrm>
                      <a:prstGeom prst="rect">
                        <a:avLst/>
                      </a:prstGeom>
                    </pic:spPr>
                  </pic:pic>
                </a:graphicData>
              </a:graphic>
            </wp:inline>
          </w:drawing>
        </w:r>
      </w:del>
    </w:p>
    <w:p w14:paraId="6511A4EB" w14:textId="083D49A3" w:rsidR="004C1172" w:rsidRPr="00E202FB" w:rsidDel="00F54212" w:rsidRDefault="004C1172" w:rsidP="004C1172">
      <w:pPr>
        <w:pStyle w:val="Caption"/>
        <w:jc w:val="center"/>
        <w:rPr>
          <w:del w:id="4593" w:author="Windows User" w:date="2019-04-05T17:52:00Z"/>
          <w:rFonts w:asciiTheme="minorHAnsi" w:hAnsiTheme="minorHAnsi"/>
          <w:bCs/>
          <w:sz w:val="24"/>
          <w:szCs w:val="24"/>
          <w:lang w:val="pt-BR"/>
        </w:rPr>
      </w:pPr>
      <w:del w:id="4594" w:author="Windows User" w:date="2019-04-05T17:52:00Z">
        <w:r w:rsidDel="00F54212">
          <w:delText xml:space="preserve">Figure </w:delText>
        </w:r>
        <w:r w:rsidR="00EE1190" w:rsidDel="00F54212">
          <w:fldChar w:fldCharType="begin"/>
        </w:r>
        <w:r w:rsidR="00EE1190" w:rsidDel="00F54212">
          <w:delInstrText xml:space="preserve"> SEQ Figure \* ARABIC </w:delInstrText>
        </w:r>
        <w:r w:rsidR="00EE1190" w:rsidDel="00F54212">
          <w:fldChar w:fldCharType="separate"/>
        </w:r>
        <w:r w:rsidDel="00F54212">
          <w:rPr>
            <w:noProof/>
          </w:rPr>
          <w:delText>54</w:delText>
        </w:r>
        <w:r w:rsidR="00EE1190" w:rsidDel="00F54212">
          <w:rPr>
            <w:noProof/>
          </w:rPr>
          <w:fldChar w:fldCharType="end"/>
        </w:r>
        <w:r w:rsidDel="00F54212">
          <w:delText xml:space="preserve"> Thông báo</w:delText>
        </w:r>
      </w:del>
    </w:p>
    <w:p w14:paraId="70F0C9B3" w14:textId="04B6AEDD" w:rsidR="004C1172" w:rsidDel="00F54212" w:rsidRDefault="004C1172" w:rsidP="004C1172">
      <w:pPr>
        <w:pStyle w:val="ListParagraph"/>
        <w:numPr>
          <w:ilvl w:val="0"/>
          <w:numId w:val="19"/>
        </w:numPr>
        <w:rPr>
          <w:del w:id="4595" w:author="Windows User" w:date="2019-04-05T17:52:00Z"/>
          <w:rFonts w:asciiTheme="minorHAnsi" w:hAnsiTheme="minorHAnsi"/>
          <w:bCs/>
          <w:sz w:val="24"/>
          <w:szCs w:val="24"/>
          <w:lang w:val="pt-BR"/>
        </w:rPr>
      </w:pPr>
      <w:del w:id="4596" w:author="Windows User" w:date="2019-04-05T17:52:00Z">
        <w:r w:rsidDel="00F54212">
          <w:rPr>
            <w:rFonts w:asciiTheme="minorHAnsi" w:hAnsiTheme="minorHAnsi"/>
            <w:bCs/>
            <w:sz w:val="24"/>
            <w:szCs w:val="24"/>
            <w:lang w:val="pt-BR"/>
          </w:rPr>
          <w:delText xml:space="preserve">(3.1) Chọn để quay lại màn hình trước đó. </w:delText>
        </w:r>
      </w:del>
    </w:p>
    <w:p w14:paraId="6076BB4E" w14:textId="39E1569C" w:rsidR="004C1172" w:rsidDel="00F54212" w:rsidRDefault="004C1172" w:rsidP="004C1172">
      <w:pPr>
        <w:pStyle w:val="ListParagraph"/>
        <w:numPr>
          <w:ilvl w:val="0"/>
          <w:numId w:val="19"/>
        </w:numPr>
        <w:rPr>
          <w:del w:id="4597" w:author="Windows User" w:date="2019-04-05T17:52:00Z"/>
          <w:rFonts w:asciiTheme="minorHAnsi" w:hAnsiTheme="minorHAnsi"/>
          <w:bCs/>
          <w:sz w:val="24"/>
          <w:szCs w:val="24"/>
          <w:lang w:val="pt-BR"/>
        </w:rPr>
      </w:pPr>
      <w:del w:id="4598" w:author="Windows User" w:date="2019-04-05T17:52:00Z">
        <w:r w:rsidDel="00F54212">
          <w:rPr>
            <w:rFonts w:asciiTheme="minorHAnsi" w:hAnsiTheme="minorHAnsi"/>
            <w:bCs/>
            <w:sz w:val="24"/>
            <w:szCs w:val="24"/>
            <w:lang w:val="pt-BR"/>
          </w:rPr>
          <w:delText xml:space="preserve">(3.2) Chọn để chỉnh sửa danh sách nội dung Thư của bạn từ hệ thống: </w:delText>
        </w:r>
      </w:del>
    </w:p>
    <w:p w14:paraId="45FC931A" w14:textId="4E5EC1A2" w:rsidR="004C1172" w:rsidDel="00F54212" w:rsidRDefault="004C1172" w:rsidP="004C1172">
      <w:pPr>
        <w:keepNext/>
        <w:jc w:val="center"/>
        <w:rPr>
          <w:del w:id="4599" w:author="Windows User" w:date="2019-04-05T17:52:00Z"/>
        </w:rPr>
      </w:pPr>
      <w:del w:id="4600" w:author="Windows User" w:date="2019-04-05T17:52:00Z">
        <w:r w:rsidRPr="007F1D7C" w:rsidDel="00F54212">
          <w:rPr>
            <w:noProof/>
          </w:rPr>
          <w:drawing>
            <wp:inline distT="0" distB="0" distL="0" distR="0" wp14:anchorId="1AE03A31" wp14:editId="27253C39">
              <wp:extent cx="2520000" cy="513590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20000" cy="5135902"/>
                      </a:xfrm>
                      <a:prstGeom prst="rect">
                        <a:avLst/>
                      </a:prstGeom>
                    </pic:spPr>
                  </pic:pic>
                </a:graphicData>
              </a:graphic>
            </wp:inline>
          </w:drawing>
        </w:r>
      </w:del>
    </w:p>
    <w:p w14:paraId="05A41847" w14:textId="0FD3DC5A" w:rsidR="004C1172" w:rsidRPr="00B915BD" w:rsidDel="00F54212" w:rsidRDefault="004C1172" w:rsidP="004C1172">
      <w:pPr>
        <w:pStyle w:val="Caption"/>
        <w:jc w:val="center"/>
        <w:rPr>
          <w:del w:id="4601" w:author="Windows User" w:date="2019-04-05T17:52:00Z"/>
          <w:rFonts w:asciiTheme="minorHAnsi" w:hAnsiTheme="minorHAnsi"/>
          <w:bCs/>
          <w:sz w:val="24"/>
          <w:szCs w:val="24"/>
          <w:lang w:val="pt-BR"/>
        </w:rPr>
      </w:pPr>
      <w:del w:id="4602" w:author="Windows User" w:date="2019-04-05T17:52:00Z">
        <w:r w:rsidDel="00F54212">
          <w:delText xml:space="preserve">Figure </w:delText>
        </w:r>
        <w:r w:rsidR="00EE1190" w:rsidDel="00F54212">
          <w:fldChar w:fldCharType="begin"/>
        </w:r>
        <w:r w:rsidR="00EE1190" w:rsidDel="00F54212">
          <w:delInstrText xml:space="preserve"> SEQ Figure \* ARABIC </w:delInstrText>
        </w:r>
        <w:r w:rsidR="00EE1190" w:rsidDel="00F54212">
          <w:fldChar w:fldCharType="separate"/>
        </w:r>
        <w:r w:rsidDel="00F54212">
          <w:rPr>
            <w:noProof/>
          </w:rPr>
          <w:delText>55</w:delText>
        </w:r>
        <w:r w:rsidR="00EE1190" w:rsidDel="00F54212">
          <w:rPr>
            <w:noProof/>
          </w:rPr>
          <w:fldChar w:fldCharType="end"/>
        </w:r>
        <w:r w:rsidDel="00F54212">
          <w:delText xml:space="preserve"> Chỉnh sửa mục Thông báo</w:delText>
        </w:r>
      </w:del>
    </w:p>
    <w:p w14:paraId="03440861" w14:textId="717CD522" w:rsidR="004C1172" w:rsidDel="00F54212" w:rsidRDefault="004C1172" w:rsidP="004C1172">
      <w:pPr>
        <w:pStyle w:val="ListParagraph"/>
        <w:numPr>
          <w:ilvl w:val="2"/>
          <w:numId w:val="19"/>
        </w:numPr>
        <w:rPr>
          <w:del w:id="4603" w:author="Windows User" w:date="2019-04-05T17:52:00Z"/>
          <w:rFonts w:asciiTheme="minorHAnsi" w:hAnsiTheme="minorHAnsi"/>
          <w:bCs/>
          <w:sz w:val="24"/>
          <w:szCs w:val="24"/>
          <w:lang w:val="pt-BR"/>
        </w:rPr>
      </w:pPr>
      <w:del w:id="4604" w:author="Windows User" w:date="2019-04-05T17:52:00Z">
        <w:r w:rsidDel="00F54212">
          <w:rPr>
            <w:rFonts w:asciiTheme="minorHAnsi" w:hAnsiTheme="minorHAnsi"/>
            <w:bCs/>
            <w:sz w:val="24"/>
            <w:szCs w:val="24"/>
            <w:lang w:val="pt-BR"/>
          </w:rPr>
          <w:delText xml:space="preserve">(3.2.1) Chọn để quay về màn hình trước đó </w:delText>
        </w:r>
      </w:del>
    </w:p>
    <w:p w14:paraId="640227A2" w14:textId="6C94EDFD" w:rsidR="004C1172" w:rsidDel="00F54212" w:rsidRDefault="004C1172" w:rsidP="004C1172">
      <w:pPr>
        <w:pStyle w:val="ListParagraph"/>
        <w:numPr>
          <w:ilvl w:val="2"/>
          <w:numId w:val="19"/>
        </w:numPr>
        <w:rPr>
          <w:del w:id="4605" w:author="Windows User" w:date="2019-04-05T17:52:00Z"/>
          <w:rFonts w:asciiTheme="minorHAnsi" w:hAnsiTheme="minorHAnsi"/>
          <w:bCs/>
          <w:sz w:val="24"/>
          <w:szCs w:val="24"/>
          <w:lang w:val="pt-BR"/>
        </w:rPr>
      </w:pPr>
      <w:del w:id="4606" w:author="Windows User" w:date="2019-04-05T17:52:00Z">
        <w:r w:rsidDel="00F54212">
          <w:rPr>
            <w:rFonts w:asciiTheme="minorHAnsi" w:hAnsiTheme="minorHAnsi"/>
            <w:bCs/>
            <w:sz w:val="24"/>
            <w:szCs w:val="24"/>
            <w:lang w:val="pt-BR"/>
          </w:rPr>
          <w:delText xml:space="preserve">(3.2.2) Icon Trash: chọn để xóa nội dung thư đã chọn. Chỉ enable khi có ít nhất một nội dung được chọn. Khi xóa, hiển thị pop-up yêu cầu xác nhận </w:delText>
        </w:r>
      </w:del>
    </w:p>
    <w:p w14:paraId="41B76D1C" w14:textId="11F1242F" w:rsidR="004C1172" w:rsidDel="00F54212" w:rsidRDefault="004C1172" w:rsidP="004C1172">
      <w:pPr>
        <w:keepNext/>
        <w:jc w:val="center"/>
        <w:rPr>
          <w:del w:id="4607" w:author="Windows User" w:date="2019-04-05T17:52:00Z"/>
        </w:rPr>
      </w:pPr>
      <w:del w:id="4608" w:author="Windows User" w:date="2019-04-05T17:52:00Z">
        <w:r w:rsidRPr="004C7241" w:rsidDel="00F54212">
          <w:rPr>
            <w:rFonts w:asciiTheme="minorHAnsi" w:hAnsiTheme="minorHAnsi"/>
            <w:bCs/>
            <w:noProof/>
            <w:sz w:val="24"/>
            <w:szCs w:val="24"/>
          </w:rPr>
          <w:drawing>
            <wp:inline distT="0" distB="0" distL="0" distR="0" wp14:anchorId="5A84290D" wp14:editId="1B27C977">
              <wp:extent cx="2520000" cy="513577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hông báo từ hệ thống xóa confirm.png"/>
                      <pic:cNvPicPr/>
                    </pic:nvPicPr>
                    <pic:blipFill>
                      <a:blip r:embed="rId180">
                        <a:extLst>
                          <a:ext uri="{28A0092B-C50C-407E-A947-70E740481C1C}">
                            <a14:useLocalDpi xmlns:a14="http://schemas.microsoft.com/office/drawing/2010/main" val="0"/>
                          </a:ext>
                        </a:extLst>
                      </a:blip>
                      <a:stretch>
                        <a:fillRect/>
                      </a:stretch>
                    </pic:blipFill>
                    <pic:spPr>
                      <a:xfrm>
                        <a:off x="0" y="0"/>
                        <a:ext cx="2520000" cy="5135771"/>
                      </a:xfrm>
                      <a:prstGeom prst="rect">
                        <a:avLst/>
                      </a:prstGeom>
                    </pic:spPr>
                  </pic:pic>
                </a:graphicData>
              </a:graphic>
            </wp:inline>
          </w:drawing>
        </w:r>
      </w:del>
    </w:p>
    <w:p w14:paraId="34E1B44C" w14:textId="6A3D6D6B" w:rsidR="004C1172" w:rsidRPr="00B915BD" w:rsidDel="00F54212" w:rsidRDefault="004C1172" w:rsidP="004C1172">
      <w:pPr>
        <w:pStyle w:val="Caption"/>
        <w:jc w:val="center"/>
        <w:rPr>
          <w:del w:id="4609" w:author="Windows User" w:date="2019-04-05T17:52:00Z"/>
          <w:rFonts w:asciiTheme="minorHAnsi" w:hAnsiTheme="minorHAnsi"/>
          <w:bCs/>
          <w:sz w:val="24"/>
          <w:szCs w:val="24"/>
          <w:lang w:val="pt-BR"/>
        </w:rPr>
      </w:pPr>
      <w:del w:id="4610" w:author="Windows User" w:date="2019-04-05T17:52:00Z">
        <w:r w:rsidDel="00F54212">
          <w:delText xml:space="preserve">Figure </w:delText>
        </w:r>
        <w:r w:rsidR="00EE1190" w:rsidDel="00F54212">
          <w:fldChar w:fldCharType="begin"/>
        </w:r>
        <w:r w:rsidR="00EE1190" w:rsidDel="00F54212">
          <w:delInstrText xml:space="preserve"> SEQ Figure \* ARABIC </w:delInstrText>
        </w:r>
        <w:r w:rsidR="00EE1190" w:rsidDel="00F54212">
          <w:fldChar w:fldCharType="separate"/>
        </w:r>
        <w:r w:rsidDel="00F54212">
          <w:rPr>
            <w:noProof/>
          </w:rPr>
          <w:delText>56</w:delText>
        </w:r>
        <w:r w:rsidR="00EE1190" w:rsidDel="00F54212">
          <w:rPr>
            <w:noProof/>
          </w:rPr>
          <w:fldChar w:fldCharType="end"/>
        </w:r>
        <w:r w:rsidDel="00F54212">
          <w:delText xml:space="preserve"> Xác nhận xóa thông báo</w:delText>
        </w:r>
      </w:del>
    </w:p>
    <w:p w14:paraId="51CE9B61" w14:textId="3A99490F" w:rsidR="004C1172" w:rsidDel="00F54212" w:rsidRDefault="004C1172" w:rsidP="004C1172">
      <w:pPr>
        <w:pStyle w:val="ListParagraph"/>
        <w:numPr>
          <w:ilvl w:val="2"/>
          <w:numId w:val="19"/>
        </w:numPr>
        <w:rPr>
          <w:del w:id="4611" w:author="Windows User" w:date="2019-04-05T17:52:00Z"/>
          <w:rFonts w:asciiTheme="minorHAnsi" w:hAnsiTheme="minorHAnsi"/>
          <w:bCs/>
          <w:sz w:val="24"/>
          <w:szCs w:val="24"/>
          <w:lang w:val="pt-BR"/>
        </w:rPr>
      </w:pPr>
      <w:del w:id="4612" w:author="Windows User" w:date="2019-04-05T17:52:00Z">
        <w:r w:rsidDel="00F54212">
          <w:rPr>
            <w:rFonts w:asciiTheme="minorHAnsi" w:hAnsiTheme="minorHAnsi"/>
            <w:bCs/>
            <w:sz w:val="24"/>
            <w:szCs w:val="24"/>
            <w:lang w:val="pt-BR"/>
          </w:rPr>
          <w:delText xml:space="preserve">(3.2.3) Chọn để xem thêm cách thao tác khác: </w:delText>
        </w:r>
      </w:del>
    </w:p>
    <w:p w14:paraId="7E2BB4EC" w14:textId="2538207B" w:rsidR="004C1172" w:rsidDel="00F54212" w:rsidRDefault="004C1172" w:rsidP="004C1172">
      <w:pPr>
        <w:pStyle w:val="ListParagraph"/>
        <w:numPr>
          <w:ilvl w:val="3"/>
          <w:numId w:val="19"/>
        </w:numPr>
        <w:rPr>
          <w:del w:id="4613" w:author="Windows User" w:date="2019-04-05T17:52:00Z"/>
          <w:rFonts w:asciiTheme="minorHAnsi" w:hAnsiTheme="minorHAnsi"/>
          <w:bCs/>
          <w:sz w:val="24"/>
          <w:szCs w:val="24"/>
          <w:lang w:val="pt-BR"/>
        </w:rPr>
      </w:pPr>
      <w:del w:id="4614" w:author="Windows User" w:date="2019-04-05T17:52:00Z">
        <w:r w:rsidDel="00F54212">
          <w:rPr>
            <w:rFonts w:asciiTheme="minorHAnsi" w:hAnsiTheme="minorHAnsi"/>
            <w:bCs/>
            <w:sz w:val="24"/>
            <w:szCs w:val="24"/>
            <w:lang w:val="pt-BR"/>
          </w:rPr>
          <w:delText xml:space="preserve">Chọn tất cả: khi chọn thao tác này, màn hình sẽ chuyển tất cả nội dung về trạng thái được chọn. Người dùng chọn back để quay lại màn hình của mục Thông báo ban đầu. </w:delText>
        </w:r>
      </w:del>
    </w:p>
    <w:p w14:paraId="6DC8B605" w14:textId="44D70BC6" w:rsidR="004C1172" w:rsidDel="00F54212" w:rsidRDefault="004C1172" w:rsidP="004C1172">
      <w:pPr>
        <w:pStyle w:val="ListParagraph"/>
        <w:numPr>
          <w:ilvl w:val="3"/>
          <w:numId w:val="19"/>
        </w:numPr>
        <w:rPr>
          <w:del w:id="4615" w:author="Windows User" w:date="2019-04-05T17:52:00Z"/>
          <w:rFonts w:asciiTheme="minorHAnsi" w:hAnsiTheme="minorHAnsi"/>
          <w:bCs/>
          <w:sz w:val="24"/>
          <w:szCs w:val="24"/>
          <w:lang w:val="pt-BR"/>
        </w:rPr>
      </w:pPr>
      <w:del w:id="4616" w:author="Windows User" w:date="2019-04-05T17:52:00Z">
        <w:r w:rsidDel="00F54212">
          <w:rPr>
            <w:rFonts w:asciiTheme="minorHAnsi" w:hAnsiTheme="minorHAnsi"/>
            <w:bCs/>
            <w:sz w:val="24"/>
            <w:szCs w:val="24"/>
            <w:lang w:val="pt-BR"/>
          </w:rPr>
          <w:delText>Thư chưa đọc: khi chọn thao tác này, màn hình sẽ filter và trả về tất cả các thư chưa đọc.</w:delText>
        </w:r>
        <w:r w:rsidRPr="003B2121" w:rsidDel="00F54212">
          <w:rPr>
            <w:rFonts w:asciiTheme="minorHAnsi" w:hAnsiTheme="minorHAnsi"/>
            <w:bCs/>
            <w:sz w:val="24"/>
            <w:szCs w:val="24"/>
            <w:lang w:val="pt-BR"/>
          </w:rPr>
          <w:delText xml:space="preserve"> </w:delText>
        </w:r>
        <w:r w:rsidDel="00F54212">
          <w:rPr>
            <w:rFonts w:asciiTheme="minorHAnsi" w:hAnsiTheme="minorHAnsi"/>
            <w:bCs/>
            <w:sz w:val="24"/>
            <w:szCs w:val="24"/>
            <w:lang w:val="pt-BR"/>
          </w:rPr>
          <w:delText>Người dùng chọn back để quay lại màn hình mục Thông báo ban đầu.</w:delText>
        </w:r>
      </w:del>
    </w:p>
    <w:p w14:paraId="47FBDA6C" w14:textId="2224BA35" w:rsidR="004C1172" w:rsidDel="00F54212" w:rsidRDefault="004C1172" w:rsidP="004C1172">
      <w:pPr>
        <w:pStyle w:val="ListParagraph"/>
        <w:numPr>
          <w:ilvl w:val="3"/>
          <w:numId w:val="19"/>
        </w:numPr>
        <w:rPr>
          <w:del w:id="4617" w:author="Windows User" w:date="2019-04-05T17:52:00Z"/>
          <w:rFonts w:asciiTheme="minorHAnsi" w:hAnsiTheme="minorHAnsi"/>
          <w:bCs/>
          <w:sz w:val="24"/>
          <w:szCs w:val="24"/>
          <w:lang w:val="pt-BR"/>
        </w:rPr>
      </w:pPr>
      <w:del w:id="4618" w:author="Windows User" w:date="2019-04-05T17:52:00Z">
        <w:r w:rsidDel="00F54212">
          <w:rPr>
            <w:rFonts w:asciiTheme="minorHAnsi" w:hAnsiTheme="minorHAnsi"/>
            <w:bCs/>
            <w:sz w:val="24"/>
            <w:szCs w:val="24"/>
            <w:lang w:val="pt-BR"/>
          </w:rPr>
          <w:delText>Thư đã đọc: khi chọn thao tác này, màn hình sẽ filter và trả về tất cả các thư đã đọc.</w:delText>
        </w:r>
        <w:r w:rsidRPr="003B2121" w:rsidDel="00F54212">
          <w:rPr>
            <w:rFonts w:asciiTheme="minorHAnsi" w:hAnsiTheme="minorHAnsi"/>
            <w:bCs/>
            <w:sz w:val="24"/>
            <w:szCs w:val="24"/>
            <w:lang w:val="pt-BR"/>
          </w:rPr>
          <w:delText xml:space="preserve"> </w:delText>
        </w:r>
        <w:r w:rsidDel="00F54212">
          <w:rPr>
            <w:rFonts w:asciiTheme="minorHAnsi" w:hAnsiTheme="minorHAnsi"/>
            <w:bCs/>
            <w:sz w:val="24"/>
            <w:szCs w:val="24"/>
            <w:lang w:val="pt-BR"/>
          </w:rPr>
          <w:delText>Người dùng chọn back để quay lại màn hình mục Thông báo ban đầu.</w:delText>
        </w:r>
      </w:del>
    </w:p>
    <w:p w14:paraId="23F73DC6" w14:textId="4D48E870" w:rsidR="004C1172" w:rsidDel="00F54212" w:rsidRDefault="004C1172" w:rsidP="004C1172">
      <w:pPr>
        <w:pStyle w:val="ListParagraph"/>
        <w:numPr>
          <w:ilvl w:val="3"/>
          <w:numId w:val="19"/>
        </w:numPr>
        <w:rPr>
          <w:del w:id="4619" w:author="Windows User" w:date="2019-04-05T17:52:00Z"/>
          <w:rFonts w:asciiTheme="minorHAnsi" w:hAnsiTheme="minorHAnsi"/>
          <w:bCs/>
          <w:sz w:val="24"/>
          <w:szCs w:val="24"/>
          <w:lang w:val="pt-BR"/>
        </w:rPr>
      </w:pPr>
      <w:del w:id="4620" w:author="Windows User" w:date="2019-04-05T17:52:00Z">
        <w:r w:rsidDel="00F54212">
          <w:rPr>
            <w:rFonts w:asciiTheme="minorHAnsi" w:hAnsiTheme="minorHAnsi"/>
            <w:bCs/>
            <w:sz w:val="24"/>
            <w:szCs w:val="24"/>
            <w:lang w:val="pt-BR"/>
          </w:rPr>
          <w:delText xml:space="preserve">Đánh dấu đã đọc tất cả: khi chọn thao tác này, màn hình sẽ chuyển hết thư về trạng thái đã đọc. </w:delText>
        </w:r>
      </w:del>
    </w:p>
    <w:p w14:paraId="5F0994EB" w14:textId="587CA83D" w:rsidR="004C1172" w:rsidRPr="00B915BD" w:rsidDel="00F54212" w:rsidRDefault="004C1172" w:rsidP="004C1172">
      <w:pPr>
        <w:pStyle w:val="ListParagraph"/>
        <w:numPr>
          <w:ilvl w:val="2"/>
          <w:numId w:val="19"/>
        </w:numPr>
        <w:rPr>
          <w:del w:id="4621" w:author="Windows User" w:date="2019-04-05T17:52:00Z"/>
          <w:rFonts w:asciiTheme="minorHAnsi" w:hAnsiTheme="minorHAnsi"/>
          <w:bCs/>
          <w:sz w:val="24"/>
          <w:szCs w:val="24"/>
          <w:lang w:val="pt-BR"/>
        </w:rPr>
      </w:pPr>
      <w:del w:id="4622" w:author="Windows User" w:date="2019-04-05T17:52:00Z">
        <w:r w:rsidDel="00F54212">
          <w:rPr>
            <w:rFonts w:asciiTheme="minorHAnsi" w:hAnsiTheme="minorHAnsi"/>
            <w:bCs/>
            <w:sz w:val="24"/>
            <w:szCs w:val="24"/>
            <w:lang w:val="pt-BR"/>
          </w:rPr>
          <w:delText xml:space="preserve">(3.2.4) Thư được chọn. </w:delText>
        </w:r>
      </w:del>
    </w:p>
    <w:p w14:paraId="0DA2D9DC" w14:textId="3E3A97FF" w:rsidR="004C1172" w:rsidDel="00F54212" w:rsidRDefault="004C1172" w:rsidP="004C1172">
      <w:pPr>
        <w:pStyle w:val="ListParagraph"/>
        <w:numPr>
          <w:ilvl w:val="1"/>
          <w:numId w:val="19"/>
        </w:numPr>
        <w:rPr>
          <w:del w:id="4623" w:author="Windows User" w:date="2019-04-05T17:52:00Z"/>
          <w:rFonts w:asciiTheme="minorHAnsi" w:hAnsiTheme="minorHAnsi"/>
          <w:bCs/>
          <w:sz w:val="24"/>
          <w:szCs w:val="24"/>
          <w:lang w:val="pt-BR"/>
        </w:rPr>
      </w:pPr>
      <w:del w:id="4624" w:author="Windows User" w:date="2019-04-05T17:52:00Z">
        <w:r w:rsidDel="00F54212">
          <w:rPr>
            <w:rFonts w:asciiTheme="minorHAnsi" w:hAnsiTheme="minorHAnsi"/>
            <w:bCs/>
            <w:sz w:val="24"/>
            <w:szCs w:val="24"/>
            <w:lang w:val="pt-BR"/>
          </w:rPr>
          <w:delText>(3.4) Hiện thị Thư với những nội dung sau:</w:delText>
        </w:r>
      </w:del>
    </w:p>
    <w:p w14:paraId="3B8C8245" w14:textId="151CB776" w:rsidR="004C1172" w:rsidDel="00F54212" w:rsidRDefault="004C1172" w:rsidP="004C1172">
      <w:pPr>
        <w:pStyle w:val="ListParagraph"/>
        <w:numPr>
          <w:ilvl w:val="2"/>
          <w:numId w:val="19"/>
        </w:numPr>
        <w:rPr>
          <w:del w:id="4625" w:author="Windows User" w:date="2019-04-05T17:52:00Z"/>
          <w:rFonts w:asciiTheme="minorHAnsi" w:hAnsiTheme="minorHAnsi"/>
          <w:bCs/>
          <w:sz w:val="24"/>
          <w:szCs w:val="24"/>
          <w:lang w:val="pt-BR"/>
        </w:rPr>
      </w:pPr>
      <w:del w:id="4626" w:author="Windows User" w:date="2019-04-05T17:52:00Z">
        <w:r w:rsidDel="00F54212">
          <w:rPr>
            <w:rFonts w:asciiTheme="minorHAnsi" w:hAnsiTheme="minorHAnsi"/>
            <w:bCs/>
            <w:sz w:val="24"/>
            <w:szCs w:val="24"/>
            <w:lang w:val="pt-BR"/>
          </w:rPr>
          <w:delText>Icon/Logo từ bên gửi (Vd. Icon PAYTV)</w:delText>
        </w:r>
      </w:del>
    </w:p>
    <w:p w14:paraId="186E777F" w14:textId="09191AC7" w:rsidR="004C1172" w:rsidDel="00F54212" w:rsidRDefault="004C1172" w:rsidP="004C1172">
      <w:pPr>
        <w:pStyle w:val="ListParagraph"/>
        <w:numPr>
          <w:ilvl w:val="2"/>
          <w:numId w:val="19"/>
        </w:numPr>
        <w:rPr>
          <w:del w:id="4627" w:author="Windows User" w:date="2019-04-05T17:52:00Z"/>
          <w:rFonts w:asciiTheme="minorHAnsi" w:hAnsiTheme="minorHAnsi"/>
          <w:bCs/>
          <w:sz w:val="24"/>
          <w:szCs w:val="24"/>
          <w:lang w:val="pt-BR"/>
        </w:rPr>
      </w:pPr>
      <w:del w:id="4628" w:author="Windows User" w:date="2019-04-05T17:52:00Z">
        <w:r w:rsidDel="00F54212">
          <w:rPr>
            <w:rFonts w:asciiTheme="minorHAnsi" w:hAnsiTheme="minorHAnsi"/>
            <w:bCs/>
            <w:sz w:val="24"/>
            <w:szCs w:val="24"/>
            <w:lang w:val="pt-BR"/>
          </w:rPr>
          <w:delText>Người gửi (vd: PAYTV)</w:delText>
        </w:r>
      </w:del>
    </w:p>
    <w:p w14:paraId="60EB023A" w14:textId="2324F380" w:rsidR="004C1172" w:rsidDel="00F54212" w:rsidRDefault="004C1172" w:rsidP="004C1172">
      <w:pPr>
        <w:pStyle w:val="ListParagraph"/>
        <w:numPr>
          <w:ilvl w:val="2"/>
          <w:numId w:val="19"/>
        </w:numPr>
        <w:rPr>
          <w:del w:id="4629" w:author="Windows User" w:date="2019-04-05T17:52:00Z"/>
          <w:rFonts w:asciiTheme="minorHAnsi" w:hAnsiTheme="minorHAnsi"/>
          <w:bCs/>
          <w:sz w:val="24"/>
          <w:szCs w:val="24"/>
          <w:lang w:val="pt-BR"/>
        </w:rPr>
      </w:pPr>
      <w:del w:id="4630" w:author="Windows User" w:date="2019-04-05T17:52:00Z">
        <w:r w:rsidDel="00F54212">
          <w:rPr>
            <w:rFonts w:asciiTheme="minorHAnsi" w:hAnsiTheme="minorHAnsi"/>
            <w:bCs/>
            <w:sz w:val="24"/>
            <w:szCs w:val="24"/>
            <w:lang w:val="pt-BR"/>
          </w:rPr>
          <w:delText xml:space="preserve">Time: </w:delText>
        </w:r>
      </w:del>
    </w:p>
    <w:p w14:paraId="32C142AA" w14:textId="717981AD" w:rsidR="004C1172" w:rsidDel="00F54212" w:rsidRDefault="004C1172" w:rsidP="004C1172">
      <w:pPr>
        <w:pStyle w:val="ListParagraph"/>
        <w:numPr>
          <w:ilvl w:val="3"/>
          <w:numId w:val="19"/>
        </w:numPr>
        <w:rPr>
          <w:del w:id="4631" w:author="Windows User" w:date="2019-04-05T17:52:00Z"/>
          <w:rFonts w:asciiTheme="minorHAnsi" w:hAnsiTheme="minorHAnsi"/>
          <w:bCs/>
          <w:sz w:val="24"/>
          <w:szCs w:val="24"/>
          <w:lang w:val="pt-BR"/>
        </w:rPr>
      </w:pPr>
      <w:del w:id="4632" w:author="Windows User" w:date="2019-04-05T17:52:00Z">
        <w:r w:rsidDel="00F54212">
          <w:rPr>
            <w:rFonts w:asciiTheme="minorHAnsi" w:hAnsiTheme="minorHAnsi"/>
            <w:bCs/>
            <w:sz w:val="24"/>
            <w:szCs w:val="24"/>
            <w:lang w:val="pt-BR"/>
          </w:rPr>
          <w:delText xml:space="preserve">Format: [hh:mm] với những thông báo trong ngày hôm nay </w:delText>
        </w:r>
      </w:del>
    </w:p>
    <w:p w14:paraId="3B273432" w14:textId="5BD53D88" w:rsidR="004C1172" w:rsidDel="00F54212" w:rsidRDefault="004C1172" w:rsidP="004C1172">
      <w:pPr>
        <w:pStyle w:val="ListParagraph"/>
        <w:numPr>
          <w:ilvl w:val="3"/>
          <w:numId w:val="19"/>
        </w:numPr>
        <w:rPr>
          <w:del w:id="4633" w:author="Windows User" w:date="2019-04-05T17:52:00Z"/>
          <w:rFonts w:asciiTheme="minorHAnsi" w:hAnsiTheme="minorHAnsi"/>
          <w:bCs/>
          <w:sz w:val="24"/>
          <w:szCs w:val="24"/>
          <w:lang w:val="pt-BR"/>
        </w:rPr>
      </w:pPr>
      <w:del w:id="4634" w:author="Windows User" w:date="2019-04-05T17:52:00Z">
        <w:r w:rsidDel="00F54212">
          <w:rPr>
            <w:rFonts w:asciiTheme="minorHAnsi" w:hAnsiTheme="minorHAnsi"/>
            <w:bCs/>
            <w:sz w:val="24"/>
            <w:szCs w:val="24"/>
            <w:lang w:val="pt-BR"/>
          </w:rPr>
          <w:delText>Format: [d “thg” m] với những thông báo từ hôm trước.</w:delText>
        </w:r>
      </w:del>
    </w:p>
    <w:p w14:paraId="6A0A4418" w14:textId="40AEFD36" w:rsidR="004C1172" w:rsidDel="00F54212" w:rsidRDefault="004C1172" w:rsidP="004C1172">
      <w:pPr>
        <w:pStyle w:val="ListParagraph"/>
        <w:numPr>
          <w:ilvl w:val="2"/>
          <w:numId w:val="19"/>
        </w:numPr>
        <w:rPr>
          <w:del w:id="4635" w:author="Windows User" w:date="2019-04-05T17:52:00Z"/>
          <w:rFonts w:asciiTheme="minorHAnsi" w:hAnsiTheme="minorHAnsi"/>
          <w:bCs/>
          <w:sz w:val="24"/>
          <w:szCs w:val="24"/>
          <w:lang w:val="pt-BR"/>
        </w:rPr>
      </w:pPr>
      <w:del w:id="4636" w:author="Windows User" w:date="2019-04-05T17:52:00Z">
        <w:r w:rsidDel="00F54212">
          <w:rPr>
            <w:rFonts w:asciiTheme="minorHAnsi" w:hAnsiTheme="minorHAnsi"/>
            <w:bCs/>
            <w:sz w:val="24"/>
            <w:szCs w:val="24"/>
            <w:lang w:val="pt-BR"/>
          </w:rPr>
          <w:delText xml:space="preserve">Subject: tiêu đề thư </w:delText>
        </w:r>
      </w:del>
    </w:p>
    <w:p w14:paraId="26E33612" w14:textId="7A39AA3E" w:rsidR="004C1172" w:rsidRPr="00B915BD" w:rsidDel="00F54212" w:rsidRDefault="004C1172" w:rsidP="004C1172">
      <w:pPr>
        <w:pStyle w:val="ListParagraph"/>
        <w:numPr>
          <w:ilvl w:val="2"/>
          <w:numId w:val="19"/>
        </w:numPr>
        <w:rPr>
          <w:del w:id="4637" w:author="Windows User" w:date="2019-04-05T17:52:00Z"/>
          <w:rFonts w:asciiTheme="minorHAnsi" w:hAnsiTheme="minorHAnsi"/>
          <w:bCs/>
          <w:sz w:val="24"/>
          <w:szCs w:val="24"/>
          <w:lang w:val="pt-BR"/>
        </w:rPr>
      </w:pPr>
      <w:del w:id="4638" w:author="Windows User" w:date="2019-04-05T17:52:00Z">
        <w:r w:rsidDel="00F54212">
          <w:rPr>
            <w:rFonts w:asciiTheme="minorHAnsi" w:hAnsiTheme="minorHAnsi"/>
            <w:bCs/>
            <w:sz w:val="24"/>
            <w:szCs w:val="24"/>
            <w:lang w:val="pt-BR"/>
          </w:rPr>
          <w:delText xml:space="preserve">First line of the Content: Hiển thị dòng đầu tiên của nội dung thư, hiển thị kèm “...” nếu nội dung chưa hết. </w:delText>
        </w:r>
      </w:del>
    </w:p>
    <w:p w14:paraId="759E12D9" w14:textId="23C56BFC" w:rsidR="004C1172" w:rsidDel="00F54212" w:rsidRDefault="004C1172" w:rsidP="004C1172">
      <w:pPr>
        <w:pStyle w:val="ListParagraph"/>
        <w:numPr>
          <w:ilvl w:val="1"/>
          <w:numId w:val="19"/>
        </w:numPr>
        <w:rPr>
          <w:del w:id="4639" w:author="Windows User" w:date="2019-04-05T17:52:00Z"/>
          <w:rFonts w:asciiTheme="minorHAnsi" w:hAnsiTheme="minorHAnsi"/>
          <w:bCs/>
          <w:sz w:val="24"/>
          <w:szCs w:val="24"/>
          <w:lang w:val="pt-BR"/>
        </w:rPr>
      </w:pPr>
      <w:del w:id="4640" w:author="Windows User" w:date="2019-04-05T17:52:00Z">
        <w:r w:rsidDel="00F54212">
          <w:rPr>
            <w:rFonts w:asciiTheme="minorHAnsi" w:hAnsiTheme="minorHAnsi"/>
            <w:bCs/>
            <w:sz w:val="24"/>
            <w:szCs w:val="24"/>
            <w:lang w:val="pt-BR"/>
          </w:rPr>
          <w:delText xml:space="preserve">Người dùng ấn chọn vào Thư để xem chi tiết: </w:delText>
        </w:r>
      </w:del>
    </w:p>
    <w:p w14:paraId="4C460585" w14:textId="26FB5F9C" w:rsidR="004C1172" w:rsidDel="00F54212" w:rsidRDefault="004C1172" w:rsidP="004C1172">
      <w:pPr>
        <w:keepNext/>
        <w:jc w:val="center"/>
        <w:rPr>
          <w:del w:id="4641" w:author="Windows User" w:date="2019-04-05T17:52:00Z"/>
        </w:rPr>
      </w:pPr>
      <w:del w:id="4642" w:author="Windows User" w:date="2019-04-05T17:52:00Z">
        <w:r w:rsidRPr="004C7241" w:rsidDel="00F54212">
          <w:rPr>
            <w:rFonts w:asciiTheme="minorHAnsi" w:hAnsiTheme="minorHAnsi"/>
            <w:bCs/>
            <w:noProof/>
            <w:sz w:val="24"/>
            <w:szCs w:val="24"/>
          </w:rPr>
          <w:drawing>
            <wp:inline distT="0" distB="0" distL="0" distR="0" wp14:anchorId="6068A9BA" wp14:editId="2A443A0F">
              <wp:extent cx="2520000" cy="513577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hông báo từ hệ thống details .png"/>
                      <pic:cNvPicPr/>
                    </pic:nvPicPr>
                    <pic:blipFill>
                      <a:blip r:embed="rId181">
                        <a:extLst>
                          <a:ext uri="{28A0092B-C50C-407E-A947-70E740481C1C}">
                            <a14:useLocalDpi xmlns:a14="http://schemas.microsoft.com/office/drawing/2010/main" val="0"/>
                          </a:ext>
                        </a:extLst>
                      </a:blip>
                      <a:stretch>
                        <a:fillRect/>
                      </a:stretch>
                    </pic:blipFill>
                    <pic:spPr>
                      <a:xfrm>
                        <a:off x="0" y="0"/>
                        <a:ext cx="2520000" cy="5135771"/>
                      </a:xfrm>
                      <a:prstGeom prst="rect">
                        <a:avLst/>
                      </a:prstGeom>
                    </pic:spPr>
                  </pic:pic>
                </a:graphicData>
              </a:graphic>
            </wp:inline>
          </w:drawing>
        </w:r>
      </w:del>
    </w:p>
    <w:p w14:paraId="354E8E5E" w14:textId="661A1EFE" w:rsidR="004C1172" w:rsidRPr="00B915BD" w:rsidDel="00F54212" w:rsidRDefault="004C1172" w:rsidP="004C1172">
      <w:pPr>
        <w:pStyle w:val="Caption"/>
        <w:jc w:val="center"/>
        <w:rPr>
          <w:del w:id="4643" w:author="Windows User" w:date="2019-04-05T17:52:00Z"/>
          <w:rFonts w:asciiTheme="minorHAnsi" w:hAnsiTheme="minorHAnsi"/>
          <w:bCs/>
          <w:sz w:val="24"/>
          <w:szCs w:val="24"/>
          <w:lang w:val="pt-BR"/>
        </w:rPr>
      </w:pPr>
      <w:del w:id="4644" w:author="Windows User" w:date="2019-04-05T17:52:00Z">
        <w:r w:rsidDel="00F54212">
          <w:delText xml:space="preserve">Figure </w:delText>
        </w:r>
        <w:r w:rsidR="00EE1190" w:rsidDel="00F54212">
          <w:fldChar w:fldCharType="begin"/>
        </w:r>
        <w:r w:rsidR="00EE1190" w:rsidDel="00F54212">
          <w:delInstrText xml:space="preserve"> SEQ Figure \* ARABIC </w:delInstrText>
        </w:r>
        <w:r w:rsidR="00EE1190" w:rsidDel="00F54212">
          <w:fldChar w:fldCharType="separate"/>
        </w:r>
        <w:r w:rsidDel="00F54212">
          <w:rPr>
            <w:noProof/>
          </w:rPr>
          <w:delText>57</w:delText>
        </w:r>
        <w:r w:rsidR="00EE1190" w:rsidDel="00F54212">
          <w:rPr>
            <w:noProof/>
          </w:rPr>
          <w:fldChar w:fldCharType="end"/>
        </w:r>
        <w:r w:rsidDel="00F54212">
          <w:delText xml:space="preserve"> màn hình chi tiết thông báo</w:delText>
        </w:r>
      </w:del>
    </w:p>
    <w:p w14:paraId="21B877D4" w14:textId="602BF53B" w:rsidR="004C1172" w:rsidDel="00F54212" w:rsidRDefault="004C1172" w:rsidP="004C1172">
      <w:pPr>
        <w:pStyle w:val="ListParagraph"/>
        <w:numPr>
          <w:ilvl w:val="2"/>
          <w:numId w:val="19"/>
        </w:numPr>
        <w:rPr>
          <w:del w:id="4645" w:author="Windows User" w:date="2019-04-05T17:52:00Z"/>
          <w:rFonts w:asciiTheme="minorHAnsi" w:hAnsiTheme="minorHAnsi"/>
          <w:bCs/>
          <w:sz w:val="24"/>
          <w:szCs w:val="24"/>
          <w:lang w:val="pt-BR"/>
        </w:rPr>
      </w:pPr>
      <w:del w:id="4646" w:author="Windows User" w:date="2019-04-05T17:52:00Z">
        <w:r w:rsidDel="00F54212">
          <w:rPr>
            <w:rFonts w:asciiTheme="minorHAnsi" w:hAnsiTheme="minorHAnsi"/>
            <w:bCs/>
            <w:sz w:val="24"/>
            <w:szCs w:val="24"/>
            <w:lang w:val="pt-BR"/>
          </w:rPr>
          <w:delText>Chọn “Back” để quay lại màn hình trước đó, thư chuyển về trạng thái đã đọc.</w:delText>
        </w:r>
      </w:del>
    </w:p>
    <w:p w14:paraId="3CD9C506" w14:textId="12EFF10F" w:rsidR="004C1172" w:rsidDel="00F54212" w:rsidRDefault="004C1172" w:rsidP="004C1172">
      <w:pPr>
        <w:pStyle w:val="ListParagraph"/>
        <w:numPr>
          <w:ilvl w:val="2"/>
          <w:numId w:val="19"/>
        </w:numPr>
        <w:rPr>
          <w:del w:id="4647" w:author="Windows User" w:date="2019-04-05T17:52:00Z"/>
          <w:rFonts w:asciiTheme="minorHAnsi" w:hAnsiTheme="minorHAnsi"/>
          <w:bCs/>
          <w:sz w:val="24"/>
          <w:szCs w:val="24"/>
          <w:lang w:val="pt-BR"/>
        </w:rPr>
      </w:pPr>
      <w:del w:id="4648" w:author="Windows User" w:date="2019-04-05T17:52:00Z">
        <w:r w:rsidDel="00F54212">
          <w:rPr>
            <w:rFonts w:asciiTheme="minorHAnsi" w:hAnsiTheme="minorHAnsi"/>
            <w:bCs/>
            <w:sz w:val="24"/>
            <w:szCs w:val="24"/>
            <w:lang w:val="pt-BR"/>
          </w:rPr>
          <w:delText xml:space="preserve">Nội dung hiển thị bao gồm: </w:delText>
        </w:r>
      </w:del>
    </w:p>
    <w:p w14:paraId="09685C30" w14:textId="19FF7A9C" w:rsidR="004C1172" w:rsidDel="00F54212" w:rsidRDefault="004C1172" w:rsidP="004C1172">
      <w:pPr>
        <w:pStyle w:val="ListParagraph"/>
        <w:numPr>
          <w:ilvl w:val="3"/>
          <w:numId w:val="19"/>
        </w:numPr>
        <w:rPr>
          <w:del w:id="4649" w:author="Windows User" w:date="2019-04-05T17:52:00Z"/>
          <w:rFonts w:asciiTheme="minorHAnsi" w:hAnsiTheme="minorHAnsi"/>
          <w:bCs/>
          <w:sz w:val="24"/>
          <w:szCs w:val="24"/>
          <w:lang w:val="pt-BR"/>
        </w:rPr>
      </w:pPr>
      <w:del w:id="4650" w:author="Windows User" w:date="2019-04-05T17:52:00Z">
        <w:r w:rsidDel="00F54212">
          <w:rPr>
            <w:rFonts w:asciiTheme="minorHAnsi" w:hAnsiTheme="minorHAnsi"/>
            <w:bCs/>
            <w:sz w:val="24"/>
            <w:szCs w:val="24"/>
            <w:lang w:val="pt-BR"/>
          </w:rPr>
          <w:delText>Logo/icon</w:delText>
        </w:r>
      </w:del>
    </w:p>
    <w:p w14:paraId="03A54B39" w14:textId="791DB4D6" w:rsidR="004C1172" w:rsidDel="00F54212" w:rsidRDefault="004C1172" w:rsidP="004C1172">
      <w:pPr>
        <w:pStyle w:val="ListParagraph"/>
        <w:numPr>
          <w:ilvl w:val="3"/>
          <w:numId w:val="19"/>
        </w:numPr>
        <w:rPr>
          <w:del w:id="4651" w:author="Windows User" w:date="2019-04-05T17:52:00Z"/>
          <w:rFonts w:asciiTheme="minorHAnsi" w:hAnsiTheme="minorHAnsi"/>
          <w:bCs/>
          <w:sz w:val="24"/>
          <w:szCs w:val="24"/>
          <w:lang w:val="pt-BR"/>
        </w:rPr>
      </w:pPr>
      <w:del w:id="4652" w:author="Windows User" w:date="2019-04-05T17:52:00Z">
        <w:r w:rsidDel="00F54212">
          <w:rPr>
            <w:rFonts w:asciiTheme="minorHAnsi" w:hAnsiTheme="minorHAnsi"/>
            <w:bCs/>
            <w:sz w:val="24"/>
            <w:szCs w:val="24"/>
            <w:lang w:val="pt-BR"/>
          </w:rPr>
          <w:delText>Người gửi</w:delText>
        </w:r>
      </w:del>
    </w:p>
    <w:p w14:paraId="77437C81" w14:textId="03AF6BE8" w:rsidR="004C1172" w:rsidDel="00F54212" w:rsidRDefault="004C1172" w:rsidP="004C1172">
      <w:pPr>
        <w:pStyle w:val="ListParagraph"/>
        <w:numPr>
          <w:ilvl w:val="3"/>
          <w:numId w:val="19"/>
        </w:numPr>
        <w:rPr>
          <w:del w:id="4653" w:author="Windows User" w:date="2019-04-05T17:52:00Z"/>
          <w:rFonts w:asciiTheme="minorHAnsi" w:hAnsiTheme="minorHAnsi"/>
          <w:bCs/>
          <w:sz w:val="24"/>
          <w:szCs w:val="24"/>
          <w:lang w:val="pt-BR"/>
        </w:rPr>
      </w:pPr>
      <w:del w:id="4654" w:author="Windows User" w:date="2019-04-05T17:52:00Z">
        <w:r w:rsidDel="00F54212">
          <w:rPr>
            <w:rFonts w:asciiTheme="minorHAnsi" w:hAnsiTheme="minorHAnsi"/>
            <w:bCs/>
            <w:sz w:val="24"/>
            <w:szCs w:val="24"/>
            <w:lang w:val="pt-BR"/>
          </w:rPr>
          <w:delText>Time</w:delText>
        </w:r>
      </w:del>
    </w:p>
    <w:p w14:paraId="730C66E8" w14:textId="7BCB67FD" w:rsidR="004C1172" w:rsidDel="00F54212" w:rsidRDefault="004C1172" w:rsidP="004C1172">
      <w:pPr>
        <w:pStyle w:val="ListParagraph"/>
        <w:numPr>
          <w:ilvl w:val="3"/>
          <w:numId w:val="19"/>
        </w:numPr>
        <w:rPr>
          <w:del w:id="4655" w:author="Windows User" w:date="2019-04-05T17:52:00Z"/>
          <w:rFonts w:asciiTheme="minorHAnsi" w:hAnsiTheme="minorHAnsi"/>
          <w:bCs/>
          <w:sz w:val="24"/>
          <w:szCs w:val="24"/>
          <w:lang w:val="pt-BR"/>
        </w:rPr>
      </w:pPr>
      <w:del w:id="4656" w:author="Windows User" w:date="2019-04-05T17:52:00Z">
        <w:r w:rsidDel="00F54212">
          <w:rPr>
            <w:rFonts w:asciiTheme="minorHAnsi" w:hAnsiTheme="minorHAnsi"/>
            <w:bCs/>
            <w:sz w:val="24"/>
            <w:szCs w:val="24"/>
            <w:lang w:val="pt-BR"/>
          </w:rPr>
          <w:delText xml:space="preserve">Subject </w:delText>
        </w:r>
      </w:del>
    </w:p>
    <w:p w14:paraId="3DD4D0D6" w14:textId="45614467" w:rsidR="004C1172" w:rsidDel="00F54212" w:rsidRDefault="004C1172" w:rsidP="004C1172">
      <w:pPr>
        <w:pStyle w:val="ListParagraph"/>
        <w:numPr>
          <w:ilvl w:val="3"/>
          <w:numId w:val="19"/>
        </w:numPr>
        <w:rPr>
          <w:del w:id="4657" w:author="Windows User" w:date="2019-04-05T17:52:00Z"/>
          <w:rFonts w:asciiTheme="minorHAnsi" w:hAnsiTheme="minorHAnsi"/>
          <w:bCs/>
          <w:sz w:val="24"/>
          <w:szCs w:val="24"/>
          <w:lang w:val="pt-BR"/>
        </w:rPr>
      </w:pPr>
      <w:del w:id="4658" w:author="Windows User" w:date="2019-04-05T17:52:00Z">
        <w:r w:rsidDel="00F54212">
          <w:rPr>
            <w:rFonts w:asciiTheme="minorHAnsi" w:hAnsiTheme="minorHAnsi"/>
            <w:bCs/>
            <w:sz w:val="24"/>
            <w:szCs w:val="24"/>
            <w:lang w:val="pt-BR"/>
          </w:rPr>
          <w:delText>Full content</w:delText>
        </w:r>
      </w:del>
    </w:p>
    <w:p w14:paraId="285C73A4" w14:textId="30F38479" w:rsidR="004C1172" w:rsidDel="00F54212" w:rsidRDefault="004C1172" w:rsidP="004C1172">
      <w:pPr>
        <w:pStyle w:val="ListParagraph"/>
        <w:numPr>
          <w:ilvl w:val="2"/>
          <w:numId w:val="19"/>
        </w:numPr>
        <w:rPr>
          <w:del w:id="4659" w:author="Windows User" w:date="2019-04-05T17:52:00Z"/>
          <w:rFonts w:asciiTheme="minorHAnsi" w:hAnsiTheme="minorHAnsi"/>
          <w:bCs/>
          <w:sz w:val="24"/>
          <w:szCs w:val="24"/>
          <w:lang w:val="pt-BR"/>
        </w:rPr>
      </w:pPr>
      <w:del w:id="4660" w:author="Windows User" w:date="2019-04-05T17:52:00Z">
        <w:r w:rsidDel="00F54212">
          <w:rPr>
            <w:rFonts w:asciiTheme="minorHAnsi" w:hAnsiTheme="minorHAnsi"/>
            <w:bCs/>
            <w:sz w:val="24"/>
            <w:szCs w:val="24"/>
            <w:lang w:val="pt-BR"/>
          </w:rPr>
          <w:delText xml:space="preserve">Chọn “Xóa” để xóa thư. Yêu cầu người dùng xác nhận hành động xóa: </w:delText>
        </w:r>
      </w:del>
    </w:p>
    <w:p w14:paraId="7DCD2281" w14:textId="3DFCC8D5" w:rsidR="004C1172" w:rsidDel="00F54212" w:rsidRDefault="004C1172" w:rsidP="004C1172">
      <w:pPr>
        <w:keepNext/>
        <w:jc w:val="center"/>
        <w:rPr>
          <w:del w:id="4661" w:author="Windows User" w:date="2019-04-05T17:52:00Z"/>
        </w:rPr>
      </w:pPr>
      <w:del w:id="4662" w:author="Windows User" w:date="2019-04-05T17:52:00Z">
        <w:r w:rsidRPr="004C7241" w:rsidDel="00F54212">
          <w:rPr>
            <w:rFonts w:asciiTheme="minorHAnsi" w:hAnsiTheme="minorHAnsi"/>
            <w:bCs/>
            <w:noProof/>
            <w:sz w:val="24"/>
            <w:szCs w:val="24"/>
          </w:rPr>
          <w:drawing>
            <wp:inline distT="0" distB="0" distL="0" distR="0" wp14:anchorId="16742419" wp14:editId="009993F9">
              <wp:extent cx="2520000" cy="1085538"/>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Xoa confirm.png"/>
                      <pic:cNvPicPr/>
                    </pic:nvPicPr>
                    <pic:blipFill>
                      <a:blip r:embed="rId182">
                        <a:extLst>
                          <a:ext uri="{28A0092B-C50C-407E-A947-70E740481C1C}">
                            <a14:useLocalDpi xmlns:a14="http://schemas.microsoft.com/office/drawing/2010/main" val="0"/>
                          </a:ext>
                        </a:extLst>
                      </a:blip>
                      <a:stretch>
                        <a:fillRect/>
                      </a:stretch>
                    </pic:blipFill>
                    <pic:spPr>
                      <a:xfrm>
                        <a:off x="0" y="0"/>
                        <a:ext cx="2520000" cy="1085538"/>
                      </a:xfrm>
                      <a:prstGeom prst="rect">
                        <a:avLst/>
                      </a:prstGeom>
                    </pic:spPr>
                  </pic:pic>
                </a:graphicData>
              </a:graphic>
            </wp:inline>
          </w:drawing>
        </w:r>
      </w:del>
    </w:p>
    <w:p w14:paraId="41B1BD74" w14:textId="672A4F46" w:rsidR="004C1172" w:rsidRPr="00E202FB" w:rsidDel="00F54212" w:rsidRDefault="004C1172" w:rsidP="004C1172">
      <w:pPr>
        <w:pStyle w:val="Caption"/>
        <w:jc w:val="center"/>
        <w:rPr>
          <w:del w:id="4663" w:author="Windows User" w:date="2019-04-05T17:52:00Z"/>
          <w:rFonts w:asciiTheme="minorHAnsi" w:hAnsiTheme="minorHAnsi"/>
          <w:bCs/>
          <w:sz w:val="24"/>
          <w:szCs w:val="24"/>
          <w:lang w:val="pt-BR"/>
        </w:rPr>
      </w:pPr>
      <w:del w:id="4664" w:author="Windows User" w:date="2019-04-05T17:52:00Z">
        <w:r w:rsidDel="00F54212">
          <w:delText xml:space="preserve">Figure </w:delText>
        </w:r>
        <w:r w:rsidR="00EE1190" w:rsidDel="00F54212">
          <w:fldChar w:fldCharType="begin"/>
        </w:r>
        <w:r w:rsidR="00EE1190" w:rsidDel="00F54212">
          <w:delInstrText xml:space="preserve"> SEQ Figure \* ARABIC </w:delInstrText>
        </w:r>
        <w:r w:rsidR="00EE1190" w:rsidDel="00F54212">
          <w:fldChar w:fldCharType="separate"/>
        </w:r>
        <w:r w:rsidDel="00F54212">
          <w:rPr>
            <w:noProof/>
          </w:rPr>
          <w:delText>58</w:delText>
        </w:r>
        <w:r w:rsidR="00EE1190" w:rsidDel="00F54212">
          <w:rPr>
            <w:noProof/>
          </w:rPr>
          <w:fldChar w:fldCharType="end"/>
        </w:r>
        <w:r w:rsidDel="00F54212">
          <w:delText xml:space="preserve"> Xóa confirm</w:delText>
        </w:r>
      </w:del>
    </w:p>
    <w:p w14:paraId="5ABDD817" w14:textId="0B995753" w:rsidR="004C1172" w:rsidRPr="00E202FB" w:rsidDel="00F54212" w:rsidRDefault="004C1172" w:rsidP="004C1172">
      <w:pPr>
        <w:pStyle w:val="ListParagraph"/>
        <w:numPr>
          <w:ilvl w:val="0"/>
          <w:numId w:val="19"/>
        </w:numPr>
        <w:rPr>
          <w:del w:id="4665" w:author="Windows User" w:date="2019-04-05T17:52:00Z"/>
        </w:rPr>
      </w:pPr>
      <w:del w:id="4666" w:author="Windows User" w:date="2019-04-05T17:52:00Z">
        <w:r w:rsidDel="00F54212">
          <w:rPr>
            <w:rFonts w:asciiTheme="minorHAnsi" w:hAnsiTheme="minorHAnsi"/>
            <w:bCs/>
            <w:sz w:val="24"/>
            <w:szCs w:val="24"/>
            <w:lang w:val="pt-BR"/>
          </w:rPr>
          <w:delText>(4) Cước dich vụ: Chọn để xem tất cả các Thư gửi từ hệ thống về cước dịch vụ (Gồm: Thông báo đăng ký gói cước, Gia hạn cước, etc. ...). Trang chi tiết tương tự như mô tả mục Thông báo</w:delText>
        </w:r>
      </w:del>
    </w:p>
    <w:p w14:paraId="4017D91A" w14:textId="2B884C4A" w:rsidR="004C1172" w:rsidRPr="006F37E1" w:rsidDel="00F54212" w:rsidRDefault="004C1172" w:rsidP="004C1172">
      <w:pPr>
        <w:pStyle w:val="ListParagraph"/>
        <w:numPr>
          <w:ilvl w:val="0"/>
          <w:numId w:val="19"/>
        </w:numPr>
        <w:rPr>
          <w:del w:id="4667" w:author="Windows User" w:date="2019-04-05T17:52:00Z"/>
        </w:rPr>
      </w:pPr>
      <w:del w:id="4668" w:author="Windows User" w:date="2019-04-05T17:52:00Z">
        <w:r w:rsidDel="00F54212">
          <w:rPr>
            <w:rFonts w:asciiTheme="minorHAnsi" w:hAnsiTheme="minorHAnsi"/>
            <w:bCs/>
            <w:sz w:val="24"/>
            <w:szCs w:val="24"/>
            <w:lang w:val="pt-BR"/>
          </w:rPr>
          <w:delText>(5) Quảng cáo: Chọn để xem tất cả các Thư gửi từ hệ thống về Quảng cáo (Gồm: Các khuyến mãi, chính sách bán hàng, nội dung mới, etc. ...). Trang chi tiết tương tự như mô tả mục Thông báo</w:delText>
        </w:r>
      </w:del>
    </w:p>
    <w:p w14:paraId="2A20A7CA" w14:textId="26E37785" w:rsidR="004C1172" w:rsidRPr="00A84EF4" w:rsidDel="00F54212" w:rsidRDefault="004C1172" w:rsidP="00A84EF4">
      <w:pPr>
        <w:rPr>
          <w:del w:id="4669" w:author="Windows User" w:date="2019-04-05T17:52:00Z"/>
          <w:lang w:val="pt-BR"/>
        </w:rPr>
      </w:pPr>
    </w:p>
    <w:p w14:paraId="5A2074F2" w14:textId="06991BE2" w:rsidR="00DA5259" w:rsidRPr="006C26E1" w:rsidRDefault="002D46AD" w:rsidP="002D46AD">
      <w:pPr>
        <w:pStyle w:val="Heading3"/>
        <w:numPr>
          <w:ilvl w:val="0"/>
          <w:numId w:val="0"/>
        </w:numPr>
        <w:rPr>
          <w:rFonts w:asciiTheme="minorHAnsi" w:hAnsiTheme="minorHAnsi" w:cstheme="minorHAnsi"/>
          <w:sz w:val="24"/>
          <w:lang w:val="pt-BR"/>
        </w:rPr>
        <w:pPrChange w:id="4670" w:author="Windows User" w:date="2019-04-05T17:56:00Z">
          <w:pPr>
            <w:pStyle w:val="Heading3"/>
          </w:pPr>
        </w:pPrChange>
      </w:pPr>
      <w:bookmarkStart w:id="4671" w:name="_Toc5382304"/>
      <w:ins w:id="4672" w:author="Windows User" w:date="2019-04-05T17:55:00Z">
        <w:r>
          <w:rPr>
            <w:rFonts w:asciiTheme="minorHAnsi" w:hAnsiTheme="minorHAnsi" w:cstheme="minorHAnsi"/>
            <w:sz w:val="24"/>
            <w:lang w:val="pt-BR"/>
          </w:rPr>
          <w:t>2.14.</w:t>
        </w:r>
      </w:ins>
      <w:ins w:id="4673" w:author="Windows User" w:date="2019-04-05T17:56:00Z">
        <w:r>
          <w:rPr>
            <w:rFonts w:asciiTheme="minorHAnsi" w:hAnsiTheme="minorHAnsi" w:cstheme="minorHAnsi"/>
            <w:sz w:val="24"/>
            <w:lang w:val="pt-BR"/>
          </w:rPr>
          <w:t xml:space="preserve">5 </w:t>
        </w:r>
      </w:ins>
      <w:r w:rsidR="00C050CE" w:rsidRPr="006C26E1">
        <w:rPr>
          <w:rFonts w:asciiTheme="minorHAnsi" w:hAnsiTheme="minorHAnsi" w:cstheme="minorHAnsi"/>
          <w:sz w:val="24"/>
          <w:lang w:val="pt-BR"/>
        </w:rPr>
        <w:t>Cài đặt</w:t>
      </w:r>
      <w:bookmarkEnd w:id="4671"/>
      <w:r w:rsidR="00482403" w:rsidRPr="006C26E1">
        <w:rPr>
          <w:rFonts w:asciiTheme="minorHAnsi" w:hAnsiTheme="minorHAnsi" w:cstheme="minorHAnsi"/>
          <w:sz w:val="24"/>
          <w:lang w:val="pt-BR"/>
        </w:rPr>
        <w:t xml:space="preserve"> </w:t>
      </w:r>
    </w:p>
    <w:p w14:paraId="3474E785" w14:textId="6BECC5BD" w:rsidR="00482403" w:rsidRPr="00A84EF4" w:rsidRDefault="00482403" w:rsidP="00A84EF4">
      <w:pPr>
        <w:rPr>
          <w:rFonts w:asciiTheme="minorHAnsi" w:hAnsiTheme="minorHAnsi" w:cstheme="minorHAnsi"/>
          <w:sz w:val="24"/>
          <w:lang w:val="pt-BR"/>
        </w:rPr>
      </w:pPr>
      <w:r w:rsidRPr="00CC35EC">
        <w:rPr>
          <w:rFonts w:asciiTheme="minorHAnsi" w:hAnsiTheme="minorHAnsi" w:cstheme="minorHAnsi"/>
          <w:sz w:val="24"/>
          <w:szCs w:val="24"/>
          <w:lang w:val="pt-BR"/>
        </w:rPr>
        <w:t>Mô tả chi tiết xem tại m</w:t>
      </w:r>
      <w:r w:rsidRPr="00C36EF0">
        <w:rPr>
          <w:rFonts w:asciiTheme="minorHAnsi" w:hAnsiTheme="minorHAnsi" w:cstheme="minorHAnsi"/>
          <w:sz w:val="24"/>
          <w:szCs w:val="24"/>
          <w:lang w:val="pt-BR"/>
        </w:rPr>
        <w:t>ụ</w:t>
      </w:r>
      <w:r w:rsidRPr="00C67C58">
        <w:rPr>
          <w:rFonts w:asciiTheme="minorHAnsi" w:hAnsiTheme="minorHAnsi" w:cstheme="minorHAnsi"/>
          <w:sz w:val="24"/>
          <w:szCs w:val="24"/>
          <w:lang w:val="pt-BR"/>
        </w:rPr>
        <w:t xml:space="preserve">c </w:t>
      </w:r>
      <w:hyperlink r:id="rId186" w:anchor="_CÀI_ĐẶT" w:history="1">
        <w:r w:rsidRPr="00A84EF4">
          <w:rPr>
            <w:rStyle w:val="Hyperlink"/>
            <w:rFonts w:asciiTheme="minorHAnsi" w:hAnsiTheme="minorHAnsi" w:cstheme="minorHAnsi"/>
            <w:sz w:val="24"/>
            <w:szCs w:val="24"/>
          </w:rPr>
          <w:t>CÀI ĐẶT</w:t>
        </w:r>
      </w:hyperlink>
    </w:p>
    <w:p w14:paraId="2E887D1F" w14:textId="28AF8A8C" w:rsidR="00DA5259" w:rsidRPr="006C26E1" w:rsidRDefault="002D46AD" w:rsidP="002D46AD">
      <w:pPr>
        <w:pStyle w:val="Heading3"/>
        <w:numPr>
          <w:ilvl w:val="0"/>
          <w:numId w:val="0"/>
        </w:numPr>
        <w:rPr>
          <w:rFonts w:asciiTheme="minorHAnsi" w:hAnsiTheme="minorHAnsi" w:cstheme="minorHAnsi"/>
          <w:sz w:val="24"/>
          <w:lang w:val="pt-BR"/>
        </w:rPr>
        <w:pPrChange w:id="4674" w:author="Windows User" w:date="2019-04-05T17:56:00Z">
          <w:pPr>
            <w:pStyle w:val="Heading3"/>
          </w:pPr>
        </w:pPrChange>
      </w:pPr>
      <w:bookmarkStart w:id="4675" w:name="_Toc5382305"/>
      <w:ins w:id="4676" w:author="Windows User" w:date="2019-04-05T17:56:00Z">
        <w:r>
          <w:rPr>
            <w:rFonts w:asciiTheme="minorHAnsi" w:hAnsiTheme="minorHAnsi" w:cstheme="minorHAnsi"/>
            <w:sz w:val="24"/>
            <w:lang w:val="pt-BR"/>
          </w:rPr>
          <w:t xml:space="preserve">2.14.6 </w:t>
        </w:r>
      </w:ins>
      <w:r w:rsidR="00DA5259" w:rsidRPr="006C26E1">
        <w:rPr>
          <w:rFonts w:asciiTheme="minorHAnsi" w:hAnsiTheme="minorHAnsi" w:cstheme="minorHAnsi"/>
          <w:sz w:val="24"/>
          <w:lang w:val="pt-BR"/>
        </w:rPr>
        <w:t>Giới thiệu thông tin</w:t>
      </w:r>
      <w:bookmarkEnd w:id="4675"/>
    </w:p>
    <w:p w14:paraId="366DE58E" w14:textId="77777777" w:rsidR="00507896" w:rsidRPr="00A84EF4" w:rsidRDefault="00507896" w:rsidP="00507896">
      <w:pPr>
        <w:rPr>
          <w:rFonts w:asciiTheme="minorHAnsi" w:hAnsiTheme="minorHAnsi" w:cstheme="minorHAnsi"/>
          <w:sz w:val="24"/>
          <w:szCs w:val="24"/>
        </w:rPr>
      </w:pPr>
      <w:r w:rsidRPr="00CC35EC">
        <w:rPr>
          <w:rFonts w:asciiTheme="minorHAnsi" w:hAnsiTheme="minorHAnsi" w:cstheme="minorHAnsi"/>
          <w:sz w:val="24"/>
          <w:szCs w:val="24"/>
        </w:rPr>
        <w:t>Từ màn hình Tài khoản, người dung ch</w:t>
      </w:r>
      <w:r w:rsidRPr="00C36EF0">
        <w:rPr>
          <w:rFonts w:asciiTheme="minorHAnsi" w:hAnsiTheme="minorHAnsi" w:cstheme="minorHAnsi"/>
          <w:sz w:val="24"/>
          <w:szCs w:val="24"/>
        </w:rPr>
        <w:t>ọ</w:t>
      </w:r>
      <w:r w:rsidRPr="00C67C58">
        <w:rPr>
          <w:rFonts w:asciiTheme="minorHAnsi" w:hAnsiTheme="minorHAnsi" w:cstheme="minorHAnsi"/>
          <w:sz w:val="24"/>
          <w:szCs w:val="24"/>
        </w:rPr>
        <w:t>n “V</w:t>
      </w:r>
      <w:r w:rsidRPr="00C732EA">
        <w:rPr>
          <w:rFonts w:asciiTheme="minorHAnsi" w:hAnsiTheme="minorHAnsi" w:cstheme="minorHAnsi"/>
          <w:sz w:val="24"/>
          <w:szCs w:val="24"/>
        </w:rPr>
        <w:t>ề</w:t>
      </w:r>
      <w:r w:rsidRPr="007C2AF3">
        <w:rPr>
          <w:rFonts w:asciiTheme="minorHAnsi" w:hAnsiTheme="minorHAnsi" w:cstheme="minorHAnsi"/>
          <w:sz w:val="24"/>
          <w:szCs w:val="24"/>
        </w:rPr>
        <w:t xml:space="preserve"> FPT TV”, màn hình hi</w:t>
      </w:r>
      <w:r w:rsidRPr="00A84EF4">
        <w:rPr>
          <w:rFonts w:asciiTheme="minorHAnsi" w:hAnsiTheme="minorHAnsi" w:cstheme="minorHAnsi"/>
          <w:sz w:val="24"/>
          <w:szCs w:val="24"/>
        </w:rPr>
        <w:t xml:space="preserve">ển thị thông tin giới thiệu về FPT TV. </w:t>
      </w:r>
    </w:p>
    <w:p w14:paraId="599D8196" w14:textId="77777777" w:rsidR="003865E7" w:rsidRPr="006C26E1" w:rsidRDefault="00163CE9">
      <w:pPr>
        <w:pStyle w:val="Heading2"/>
      </w:pPr>
      <w:bookmarkStart w:id="4677" w:name="_Toc3792957"/>
      <w:bookmarkStart w:id="4678" w:name="_Toc3986508"/>
      <w:bookmarkStart w:id="4679" w:name="_Toc3989607"/>
      <w:bookmarkStart w:id="4680" w:name="_Toc4169179"/>
      <w:bookmarkStart w:id="4681" w:name="_Toc5382306"/>
      <w:bookmarkEnd w:id="4677"/>
      <w:bookmarkEnd w:id="4678"/>
      <w:bookmarkEnd w:id="4679"/>
      <w:bookmarkEnd w:id="4680"/>
      <w:r w:rsidRPr="006C26E1">
        <w:lastRenderedPageBreak/>
        <w:t>CÀI ĐẶT</w:t>
      </w:r>
      <w:bookmarkEnd w:id="4681"/>
    </w:p>
    <w:p w14:paraId="0B596964" w14:textId="77777777" w:rsidR="00163CE9" w:rsidRPr="006C26E1" w:rsidRDefault="00163CE9" w:rsidP="00163CE9">
      <w:pPr>
        <w:pStyle w:val="Heading3"/>
        <w:rPr>
          <w:rFonts w:asciiTheme="minorHAnsi" w:hAnsiTheme="minorHAnsi" w:cstheme="minorHAnsi"/>
          <w:sz w:val="24"/>
          <w:lang w:val="pt-BR"/>
        </w:rPr>
      </w:pPr>
      <w:bookmarkStart w:id="4682" w:name="_Toc5382307"/>
      <w:r w:rsidRPr="006C26E1">
        <w:rPr>
          <w:rFonts w:asciiTheme="minorHAnsi" w:hAnsiTheme="minorHAnsi" w:cstheme="minorHAnsi"/>
          <w:sz w:val="24"/>
          <w:lang w:val="pt-BR"/>
        </w:rPr>
        <w:t>Main page</w:t>
      </w:r>
      <w:bookmarkEnd w:id="4682"/>
    </w:p>
    <w:p w14:paraId="281B37BA" w14:textId="77777777" w:rsidR="00163CE9" w:rsidRPr="006C26E1" w:rsidRDefault="00163CE9" w:rsidP="00163CE9">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6E9601B4" wp14:editId="0BCC5B2B">
            <wp:extent cx="3023244" cy="459105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tting.png"/>
                    <pic:cNvPicPr/>
                  </pic:nvPicPr>
                  <pic:blipFill>
                    <a:blip r:embed="rId187">
                      <a:extLst>
                        <a:ext uri="{28A0092B-C50C-407E-A947-70E740481C1C}">
                          <a14:useLocalDpi xmlns:a14="http://schemas.microsoft.com/office/drawing/2010/main" val="0"/>
                        </a:ext>
                      </a:extLst>
                    </a:blip>
                    <a:stretch>
                      <a:fillRect/>
                    </a:stretch>
                  </pic:blipFill>
                  <pic:spPr>
                    <a:xfrm>
                      <a:off x="0" y="0"/>
                      <a:ext cx="3027065" cy="4596852"/>
                    </a:xfrm>
                    <a:prstGeom prst="rect">
                      <a:avLst/>
                    </a:prstGeom>
                  </pic:spPr>
                </pic:pic>
              </a:graphicData>
            </a:graphic>
          </wp:inline>
        </w:drawing>
      </w:r>
    </w:p>
    <w:p w14:paraId="164E31AF" w14:textId="6C6FDACC" w:rsidR="00163CE9" w:rsidRPr="006C26E1" w:rsidRDefault="00163CE9" w:rsidP="00163CE9">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48</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Cài đặt</w:t>
      </w:r>
    </w:p>
    <w:p w14:paraId="79DD10F4"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(1) Tài khoàn: Cài đặt tài khoản</w:t>
      </w:r>
    </w:p>
    <w:p w14:paraId="45797453"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Mật khẩu: Cài đặt mật khẩu </w:t>
      </w:r>
    </w:p>
    <w:p w14:paraId="5417EB66"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(3) Ngôn ngữ: Cài đặt ngôn ngữ</w:t>
      </w:r>
    </w:p>
    <w:p w14:paraId="04B81DAD"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(4) Bảo mật và quyền riêng tư: thông tin bảo mật và quyền riêng tư</w:t>
      </w:r>
    </w:p>
    <w:p w14:paraId="06343644"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(5) Đăng xuất tài khoản</w:t>
      </w:r>
    </w:p>
    <w:p w14:paraId="0EA81226"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(6) Nhấn để vào từng trang tương ứng</w:t>
      </w:r>
    </w:p>
    <w:p w14:paraId="1256CBC2" w14:textId="77777777" w:rsidR="00963892" w:rsidRPr="006C26E1" w:rsidRDefault="00963892" w:rsidP="00963892">
      <w:pPr>
        <w:pStyle w:val="Heading3"/>
        <w:rPr>
          <w:rFonts w:asciiTheme="minorHAnsi" w:hAnsiTheme="minorHAnsi" w:cstheme="minorHAnsi"/>
          <w:sz w:val="24"/>
          <w:lang w:val="pt-BR"/>
        </w:rPr>
      </w:pPr>
      <w:bookmarkStart w:id="4683" w:name="_Toc3989610"/>
      <w:bookmarkStart w:id="4684" w:name="_Toc5382308"/>
      <w:r w:rsidRPr="006C26E1">
        <w:rPr>
          <w:rFonts w:asciiTheme="minorHAnsi" w:hAnsiTheme="minorHAnsi" w:cstheme="minorHAnsi"/>
          <w:sz w:val="24"/>
          <w:lang w:val="pt-BR"/>
        </w:rPr>
        <w:lastRenderedPageBreak/>
        <w:t>Tài khoản</w:t>
      </w:r>
      <w:bookmarkEnd w:id="4683"/>
      <w:bookmarkEnd w:id="4684"/>
    </w:p>
    <w:p w14:paraId="26D39EF4" w14:textId="77777777" w:rsidR="00963892" w:rsidRPr="006C26E1" w:rsidRDefault="00963892" w:rsidP="00963892">
      <w:pPr>
        <w:keepNext/>
        <w:jc w:val="center"/>
        <w:rPr>
          <w:rFonts w:asciiTheme="minorHAnsi" w:hAnsiTheme="minorHAnsi" w:cstheme="minorHAnsi"/>
          <w:sz w:val="24"/>
          <w:szCs w:val="24"/>
        </w:rPr>
      </w:pPr>
      <w:r w:rsidRPr="00FC3109">
        <w:rPr>
          <w:rFonts w:asciiTheme="minorHAnsi" w:hAnsiTheme="minorHAnsi" w:cstheme="minorHAnsi"/>
          <w:noProof/>
          <w:sz w:val="24"/>
          <w:szCs w:val="24"/>
        </w:rPr>
        <w:drawing>
          <wp:inline distT="0" distB="0" distL="0" distR="0" wp14:anchorId="5D76ACE7" wp14:editId="2CD40F7B">
            <wp:extent cx="2520000" cy="51359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20000" cy="5135902"/>
                    </a:xfrm>
                    <a:prstGeom prst="rect">
                      <a:avLst/>
                    </a:prstGeom>
                  </pic:spPr>
                </pic:pic>
              </a:graphicData>
            </a:graphic>
          </wp:inline>
        </w:drawing>
      </w:r>
    </w:p>
    <w:p w14:paraId="1F85C970" w14:textId="77777777" w:rsidR="00963892" w:rsidRPr="006C26E1" w:rsidRDefault="00963892" w:rsidP="00963892">
      <w:pPr>
        <w:pStyle w:val="Caption"/>
        <w:jc w:val="center"/>
        <w:rPr>
          <w:rFonts w:asciiTheme="minorHAnsi" w:hAnsiTheme="minorHAnsi" w:cstheme="minorHAnsi"/>
          <w:sz w:val="24"/>
          <w:szCs w:val="24"/>
        </w:rPr>
      </w:pPr>
      <w:r w:rsidRPr="006C26E1">
        <w:rPr>
          <w:rFonts w:asciiTheme="minorHAnsi" w:hAnsiTheme="minorHAnsi" w:cstheme="minorHAnsi"/>
          <w:sz w:val="24"/>
          <w:szCs w:val="24"/>
        </w:rPr>
        <w:t xml:space="preserve">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Pr="006C26E1">
        <w:rPr>
          <w:rFonts w:asciiTheme="minorHAnsi" w:hAnsiTheme="minorHAnsi" w:cstheme="minorHAnsi"/>
          <w:noProof/>
          <w:sz w:val="24"/>
          <w:szCs w:val="24"/>
        </w:rPr>
        <w:t>49</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cài đặt Tài khoản</w:t>
      </w:r>
      <w:r w:rsidRPr="006C26E1">
        <w:rPr>
          <w:rFonts w:asciiTheme="minorHAnsi" w:hAnsiTheme="minorHAnsi" w:cstheme="minorHAnsi"/>
          <w:sz w:val="24"/>
          <w:szCs w:val="24"/>
        </w:rPr>
        <w:br/>
      </w:r>
    </w:p>
    <w:p w14:paraId="6A8D9C83"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(1) Nhấn để trở về trang chính của Cài đặt</w:t>
      </w:r>
    </w:p>
    <w:p w14:paraId="55BA2ABA"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Nhấn để vào trang </w:t>
      </w:r>
      <w:hyperlink w:anchor="_Edit_thông_tin" w:history="1">
        <w:r w:rsidRPr="006C26E1">
          <w:rPr>
            <w:rStyle w:val="Hyperlink"/>
            <w:rFonts w:asciiTheme="minorHAnsi" w:hAnsiTheme="minorHAnsi" w:cstheme="minorHAnsi"/>
            <w:sz w:val="24"/>
            <w:szCs w:val="24"/>
            <w:lang w:val="pt-BR"/>
          </w:rPr>
          <w:t>edit thông tin tài khoản</w:t>
        </w:r>
      </w:hyperlink>
      <w:r w:rsidRPr="006C26E1">
        <w:rPr>
          <w:rFonts w:asciiTheme="minorHAnsi" w:hAnsiTheme="minorHAnsi" w:cstheme="minorHAnsi"/>
          <w:sz w:val="24"/>
          <w:szCs w:val="24"/>
          <w:lang w:val="pt-BR"/>
        </w:rPr>
        <w:t xml:space="preserve"> </w:t>
      </w:r>
    </w:p>
    <w:p w14:paraId="6205F2F1"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(3) Avatar của người dùng</w:t>
      </w:r>
    </w:p>
    <w:p w14:paraId="1945EB6F"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(4) Nhấn để </w:t>
      </w:r>
      <w:hyperlink w:anchor="_Thay_đổi_avatar" w:history="1">
        <w:r w:rsidRPr="006C26E1">
          <w:rPr>
            <w:rStyle w:val="Hyperlink"/>
            <w:rFonts w:asciiTheme="minorHAnsi" w:hAnsiTheme="minorHAnsi" w:cstheme="minorHAnsi"/>
            <w:sz w:val="24"/>
            <w:szCs w:val="24"/>
            <w:lang w:val="pt-BR"/>
          </w:rPr>
          <w:t>thay đổi avatar</w:t>
        </w:r>
      </w:hyperlink>
    </w:p>
    <w:p w14:paraId="2A65B9AC" w14:textId="77777777" w:rsidR="00963892"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(5) Title, tên hiển thị người dùng (6)</w:t>
      </w:r>
    </w:p>
    <w:p w14:paraId="1B90C5BE" w14:textId="77777777" w:rsidR="00963892" w:rsidRPr="006C26E1" w:rsidRDefault="00963892" w:rsidP="00963892">
      <w:pPr>
        <w:rPr>
          <w:rFonts w:asciiTheme="minorHAnsi" w:hAnsiTheme="minorHAnsi" w:cstheme="minorHAnsi"/>
          <w:sz w:val="24"/>
          <w:szCs w:val="24"/>
          <w:lang w:val="pt-BR"/>
        </w:rPr>
      </w:pPr>
      <w:r>
        <w:rPr>
          <w:rFonts w:asciiTheme="minorHAnsi" w:hAnsiTheme="minorHAnsi" w:cstheme="minorHAnsi"/>
          <w:sz w:val="24"/>
          <w:szCs w:val="24"/>
          <w:lang w:val="pt-BR"/>
        </w:rPr>
        <w:t>(7) Title, tên đăng nhập người dùng (8)</w:t>
      </w:r>
    </w:p>
    <w:p w14:paraId="1BFEBDBA"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Pr>
          <w:rFonts w:asciiTheme="minorHAnsi" w:hAnsiTheme="minorHAnsi" w:cstheme="minorHAnsi"/>
          <w:sz w:val="24"/>
          <w:szCs w:val="24"/>
          <w:lang w:val="pt-BR"/>
        </w:rPr>
        <w:t>9</w:t>
      </w:r>
      <w:r w:rsidRPr="006C26E1">
        <w:rPr>
          <w:rFonts w:asciiTheme="minorHAnsi" w:hAnsiTheme="minorHAnsi" w:cstheme="minorHAnsi"/>
          <w:sz w:val="24"/>
          <w:szCs w:val="24"/>
          <w:lang w:val="pt-BR"/>
        </w:rPr>
        <w:t>) Title, số điện thoại di động người dùng (</w:t>
      </w:r>
      <w:r>
        <w:rPr>
          <w:rFonts w:asciiTheme="minorHAnsi" w:hAnsiTheme="minorHAnsi" w:cstheme="minorHAnsi"/>
          <w:sz w:val="24"/>
          <w:szCs w:val="24"/>
          <w:lang w:val="pt-BR"/>
        </w:rPr>
        <w:t>10</w:t>
      </w:r>
      <w:r w:rsidRPr="006C26E1">
        <w:rPr>
          <w:rFonts w:asciiTheme="minorHAnsi" w:hAnsiTheme="minorHAnsi" w:cstheme="minorHAnsi"/>
          <w:sz w:val="24"/>
          <w:szCs w:val="24"/>
          <w:lang w:val="pt-BR"/>
        </w:rPr>
        <w:t>)</w:t>
      </w:r>
    </w:p>
    <w:p w14:paraId="16C148C9"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Pr>
          <w:rFonts w:asciiTheme="minorHAnsi" w:hAnsiTheme="minorHAnsi" w:cstheme="minorHAnsi"/>
          <w:sz w:val="24"/>
          <w:szCs w:val="24"/>
          <w:lang w:val="pt-BR"/>
        </w:rPr>
        <w:t>11</w:t>
      </w:r>
      <w:r w:rsidRPr="006C26E1">
        <w:rPr>
          <w:rFonts w:asciiTheme="minorHAnsi" w:hAnsiTheme="minorHAnsi" w:cstheme="minorHAnsi"/>
          <w:sz w:val="24"/>
          <w:szCs w:val="24"/>
          <w:lang w:val="pt-BR"/>
        </w:rPr>
        <w:t>) Title, email người dùng (1</w:t>
      </w:r>
      <w:r>
        <w:rPr>
          <w:rFonts w:asciiTheme="minorHAnsi" w:hAnsiTheme="minorHAnsi" w:cstheme="minorHAnsi"/>
          <w:sz w:val="24"/>
          <w:szCs w:val="24"/>
          <w:lang w:val="pt-BR"/>
        </w:rPr>
        <w:t>2</w:t>
      </w:r>
      <w:r w:rsidRPr="006C26E1">
        <w:rPr>
          <w:rFonts w:asciiTheme="minorHAnsi" w:hAnsiTheme="minorHAnsi" w:cstheme="minorHAnsi"/>
          <w:sz w:val="24"/>
          <w:szCs w:val="24"/>
          <w:lang w:val="pt-BR"/>
        </w:rPr>
        <w:t>)</w:t>
      </w:r>
    </w:p>
    <w:p w14:paraId="1012140D"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(1</w:t>
      </w:r>
      <w:r>
        <w:rPr>
          <w:rFonts w:asciiTheme="minorHAnsi" w:hAnsiTheme="minorHAnsi" w:cstheme="minorHAnsi"/>
          <w:sz w:val="24"/>
          <w:szCs w:val="24"/>
          <w:lang w:val="pt-BR"/>
        </w:rPr>
        <w:t>3</w:t>
      </w:r>
      <w:r w:rsidRPr="006C26E1">
        <w:rPr>
          <w:rFonts w:asciiTheme="minorHAnsi" w:hAnsiTheme="minorHAnsi" w:cstheme="minorHAnsi"/>
          <w:sz w:val="24"/>
          <w:szCs w:val="24"/>
          <w:lang w:val="pt-BR"/>
        </w:rPr>
        <w:t>) Title, ngày tháng năm sinh DD/MM/YYYY (1</w:t>
      </w:r>
      <w:r>
        <w:rPr>
          <w:rFonts w:asciiTheme="minorHAnsi" w:hAnsiTheme="minorHAnsi" w:cstheme="minorHAnsi"/>
          <w:sz w:val="24"/>
          <w:szCs w:val="24"/>
          <w:lang w:val="pt-BR"/>
        </w:rPr>
        <w:t>4</w:t>
      </w:r>
      <w:r w:rsidRPr="006C26E1">
        <w:rPr>
          <w:rFonts w:asciiTheme="minorHAnsi" w:hAnsiTheme="minorHAnsi" w:cstheme="minorHAnsi"/>
          <w:sz w:val="24"/>
          <w:szCs w:val="24"/>
          <w:lang w:val="pt-BR"/>
        </w:rPr>
        <w:t>)</w:t>
      </w:r>
    </w:p>
    <w:p w14:paraId="2097DFB6" w14:textId="77777777" w:rsidR="00963892" w:rsidRPr="006C26E1" w:rsidRDefault="00963892" w:rsidP="00963892">
      <w:pPr>
        <w:pStyle w:val="Heading4"/>
        <w:ind w:left="1080" w:hanging="1080"/>
        <w:rPr>
          <w:rFonts w:asciiTheme="minorHAnsi" w:hAnsiTheme="minorHAnsi" w:cstheme="minorHAnsi"/>
          <w:sz w:val="24"/>
          <w:szCs w:val="24"/>
          <w:lang w:val="pt-BR"/>
        </w:rPr>
      </w:pPr>
      <w:bookmarkStart w:id="4685" w:name="_Toc2780295"/>
      <w:bookmarkStart w:id="4686" w:name="_Toc2780470"/>
      <w:bookmarkStart w:id="4687" w:name="_Toc2780576"/>
      <w:bookmarkStart w:id="4688" w:name="_Toc2780684"/>
      <w:bookmarkStart w:id="4689" w:name="_Toc2780791"/>
      <w:bookmarkStart w:id="4690" w:name="_Toc2780898"/>
      <w:bookmarkStart w:id="4691" w:name="_Toc2781006"/>
      <w:bookmarkStart w:id="4692" w:name="_Toc2781115"/>
      <w:bookmarkStart w:id="4693" w:name="_Toc2781224"/>
      <w:bookmarkStart w:id="4694" w:name="_Toc2781332"/>
      <w:bookmarkStart w:id="4695" w:name="_Toc2781553"/>
      <w:bookmarkStart w:id="4696" w:name="_Thay_đổi_avatar"/>
      <w:bookmarkStart w:id="4697" w:name="_Toc3989611"/>
      <w:bookmarkStart w:id="4698" w:name="_Toc5382309"/>
      <w:bookmarkEnd w:id="4685"/>
      <w:bookmarkEnd w:id="4686"/>
      <w:bookmarkEnd w:id="4687"/>
      <w:bookmarkEnd w:id="4688"/>
      <w:bookmarkEnd w:id="4689"/>
      <w:bookmarkEnd w:id="4690"/>
      <w:bookmarkEnd w:id="4691"/>
      <w:bookmarkEnd w:id="4692"/>
      <w:bookmarkEnd w:id="4693"/>
      <w:bookmarkEnd w:id="4694"/>
      <w:bookmarkEnd w:id="4695"/>
      <w:bookmarkEnd w:id="4696"/>
      <w:r w:rsidRPr="006C26E1">
        <w:rPr>
          <w:rFonts w:asciiTheme="minorHAnsi" w:hAnsiTheme="minorHAnsi" w:cstheme="minorHAnsi"/>
          <w:sz w:val="24"/>
          <w:szCs w:val="24"/>
          <w:lang w:val="pt-BR"/>
        </w:rPr>
        <w:t>Popup Thay đổi avatar</w:t>
      </w:r>
      <w:bookmarkEnd w:id="4697"/>
      <w:bookmarkEnd w:id="4698"/>
    </w:p>
    <w:p w14:paraId="7D6E0A4D" w14:textId="77777777" w:rsidR="00963892" w:rsidRPr="006C26E1" w:rsidRDefault="00963892" w:rsidP="00963892">
      <w:pPr>
        <w:rPr>
          <w:rFonts w:asciiTheme="minorHAnsi" w:hAnsiTheme="minorHAnsi" w:cstheme="minorHAnsi"/>
          <w:sz w:val="24"/>
          <w:szCs w:val="24"/>
          <w:lang w:val="pt-BR"/>
        </w:rPr>
      </w:pPr>
    </w:p>
    <w:p w14:paraId="018E2D3A" w14:textId="77777777" w:rsidR="00963892" w:rsidRPr="006C26E1" w:rsidRDefault="00963892" w:rsidP="00963892">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5E62BB4C" wp14:editId="0CB835BE">
            <wp:extent cx="3143250" cy="4948456"/>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i-dat-tai-khoan-avatar.png"/>
                    <pic:cNvPicPr/>
                  </pic:nvPicPr>
                  <pic:blipFill>
                    <a:blip r:embed="rId189">
                      <a:extLst>
                        <a:ext uri="{28A0092B-C50C-407E-A947-70E740481C1C}">
                          <a14:useLocalDpi xmlns:a14="http://schemas.microsoft.com/office/drawing/2010/main" val="0"/>
                        </a:ext>
                      </a:extLst>
                    </a:blip>
                    <a:stretch>
                      <a:fillRect/>
                    </a:stretch>
                  </pic:blipFill>
                  <pic:spPr>
                    <a:xfrm>
                      <a:off x="0" y="0"/>
                      <a:ext cx="3154168" cy="4965645"/>
                    </a:xfrm>
                    <a:prstGeom prst="rect">
                      <a:avLst/>
                    </a:prstGeom>
                  </pic:spPr>
                </pic:pic>
              </a:graphicData>
            </a:graphic>
          </wp:inline>
        </w:drawing>
      </w:r>
    </w:p>
    <w:p w14:paraId="4669CA49" w14:textId="77777777" w:rsidR="00963892" w:rsidRPr="006C26E1" w:rsidRDefault="00963892" w:rsidP="00963892">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Pr="006C26E1">
        <w:rPr>
          <w:rFonts w:asciiTheme="minorHAnsi" w:hAnsiTheme="minorHAnsi" w:cstheme="minorHAnsi"/>
          <w:noProof/>
          <w:sz w:val="24"/>
          <w:szCs w:val="24"/>
        </w:rPr>
        <w:t>50</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Popup thay đổi avatar</w:t>
      </w:r>
    </w:p>
    <w:p w14:paraId="63821F8C"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(1) Chụp ảnh mới</w:t>
      </w:r>
    </w:p>
    <w:p w14:paraId="120118AD"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(2) Chọn ảnh có sẵn </w:t>
      </w:r>
    </w:p>
    <w:p w14:paraId="4F1C5E04"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(3) Tắt popoup</w:t>
      </w:r>
    </w:p>
    <w:p w14:paraId="0E4FB000" w14:textId="77777777" w:rsidR="00963892" w:rsidRPr="006C26E1" w:rsidRDefault="00963892" w:rsidP="00963892">
      <w:pPr>
        <w:pStyle w:val="Heading4"/>
        <w:ind w:left="1080" w:hanging="1080"/>
        <w:rPr>
          <w:rFonts w:asciiTheme="minorHAnsi" w:hAnsiTheme="minorHAnsi" w:cstheme="minorHAnsi"/>
          <w:sz w:val="24"/>
          <w:szCs w:val="24"/>
          <w:lang w:val="pt-BR"/>
        </w:rPr>
      </w:pPr>
      <w:bookmarkStart w:id="4699" w:name="_Edit_thông_tin"/>
      <w:bookmarkStart w:id="4700" w:name="_Toc3989612"/>
      <w:bookmarkStart w:id="4701" w:name="_Toc5382310"/>
      <w:bookmarkEnd w:id="4699"/>
      <w:r w:rsidRPr="006C26E1">
        <w:rPr>
          <w:rFonts w:asciiTheme="minorHAnsi" w:hAnsiTheme="minorHAnsi" w:cstheme="minorHAnsi"/>
          <w:sz w:val="24"/>
          <w:szCs w:val="24"/>
          <w:lang w:val="pt-BR"/>
        </w:rPr>
        <w:t>Edit thông tin tài khoản</w:t>
      </w:r>
      <w:bookmarkEnd w:id="4700"/>
      <w:bookmarkEnd w:id="4701"/>
    </w:p>
    <w:p w14:paraId="221F9CBC" w14:textId="77777777" w:rsidR="00963892" w:rsidRPr="006C26E1" w:rsidRDefault="00963892" w:rsidP="00963892">
      <w:pPr>
        <w:rPr>
          <w:rFonts w:asciiTheme="minorHAnsi" w:hAnsiTheme="minorHAnsi" w:cstheme="minorHAnsi"/>
          <w:sz w:val="24"/>
          <w:szCs w:val="24"/>
          <w:lang w:val="pt-BR"/>
        </w:rPr>
      </w:pPr>
    </w:p>
    <w:p w14:paraId="31CC9CA2" w14:textId="77777777" w:rsidR="00963892" w:rsidRPr="006C26E1" w:rsidRDefault="00963892" w:rsidP="00963892">
      <w:pPr>
        <w:keepNext/>
        <w:jc w:val="center"/>
        <w:rPr>
          <w:rFonts w:asciiTheme="minorHAnsi" w:hAnsiTheme="minorHAnsi" w:cstheme="minorHAnsi"/>
          <w:sz w:val="24"/>
          <w:szCs w:val="24"/>
        </w:rPr>
      </w:pPr>
      <w:r w:rsidRPr="00A26F69">
        <w:rPr>
          <w:rFonts w:asciiTheme="minorHAnsi" w:hAnsiTheme="minorHAnsi" w:cstheme="minorHAnsi"/>
          <w:noProof/>
          <w:sz w:val="24"/>
          <w:szCs w:val="24"/>
        </w:rPr>
        <w:lastRenderedPageBreak/>
        <w:drawing>
          <wp:inline distT="0" distB="0" distL="0" distR="0" wp14:anchorId="11F2796A" wp14:editId="1E28A49D">
            <wp:extent cx="2520000" cy="513590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20000" cy="5135902"/>
                    </a:xfrm>
                    <a:prstGeom prst="rect">
                      <a:avLst/>
                    </a:prstGeom>
                  </pic:spPr>
                </pic:pic>
              </a:graphicData>
            </a:graphic>
          </wp:inline>
        </w:drawing>
      </w:r>
    </w:p>
    <w:p w14:paraId="11A1BF82" w14:textId="77777777" w:rsidR="00963892" w:rsidRPr="006C26E1" w:rsidRDefault="00963892" w:rsidP="00963892">
      <w:pPr>
        <w:pStyle w:val="Caption"/>
        <w:jc w:val="center"/>
        <w:rPr>
          <w:rFonts w:asciiTheme="minorHAnsi" w:hAnsiTheme="minorHAnsi" w:cstheme="minorHAnsi"/>
          <w:sz w:val="24"/>
          <w:szCs w:val="24"/>
        </w:rPr>
      </w:pPr>
      <w:r w:rsidRPr="006C26E1">
        <w:rPr>
          <w:rFonts w:asciiTheme="minorHAnsi" w:hAnsiTheme="minorHAnsi" w:cstheme="minorHAnsi"/>
          <w:sz w:val="24"/>
          <w:szCs w:val="24"/>
        </w:rPr>
        <w:t xml:space="preserve">Figure </w:t>
      </w:r>
      <w:r w:rsidRPr="00CC35EC">
        <w:rPr>
          <w:rFonts w:asciiTheme="minorHAnsi" w:hAnsiTheme="minorHAnsi" w:cstheme="minorHAnsi"/>
          <w:sz w:val="24"/>
          <w:szCs w:val="24"/>
        </w:rPr>
        <w:fldChar w:fldCharType="begin"/>
      </w:r>
      <w:r w:rsidRPr="006C26E1">
        <w:rPr>
          <w:rFonts w:asciiTheme="minorHAnsi" w:hAnsiTheme="minorHAnsi" w:cstheme="minorHAnsi"/>
          <w:sz w:val="24"/>
          <w:szCs w:val="24"/>
        </w:rPr>
        <w:instrText xml:space="preserve"> SEQ Figure \* ARABIC </w:instrText>
      </w:r>
      <w:r w:rsidRPr="00CC35EC">
        <w:rPr>
          <w:rFonts w:asciiTheme="minorHAnsi" w:hAnsiTheme="minorHAnsi" w:cstheme="minorHAnsi"/>
          <w:sz w:val="24"/>
          <w:szCs w:val="24"/>
        </w:rPr>
        <w:fldChar w:fldCharType="separate"/>
      </w:r>
      <w:r w:rsidRPr="006C26E1">
        <w:rPr>
          <w:rFonts w:asciiTheme="minorHAnsi" w:hAnsiTheme="minorHAnsi" w:cstheme="minorHAnsi"/>
          <w:noProof/>
          <w:sz w:val="24"/>
          <w:szCs w:val="24"/>
        </w:rPr>
        <w:t>51</w:t>
      </w:r>
      <w:r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Cập nhật thông tin tài khoản</w:t>
      </w:r>
    </w:p>
    <w:p w14:paraId="053C8ABD" w14:textId="77777777" w:rsidR="00963892"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w:t>
      </w:r>
      <w:r>
        <w:rPr>
          <w:rFonts w:asciiTheme="minorHAnsi" w:hAnsiTheme="minorHAnsi" w:cstheme="minorHAnsi"/>
          <w:sz w:val="24"/>
          <w:szCs w:val="24"/>
          <w:lang w:val="pt-BR"/>
        </w:rPr>
        <w:t xml:space="preserve">Nhập thông tin tên hiển thị. Tên hiển thị có giới hạn từ 2-12 ký tự, có thể bao gồm khoảng trắng. </w:t>
      </w:r>
    </w:p>
    <w:p w14:paraId="7EA32416" w14:textId="77777777" w:rsidR="00963892" w:rsidRPr="008F1F82" w:rsidRDefault="00963892" w:rsidP="00963892">
      <w:pPr>
        <w:pStyle w:val="ListParagraph"/>
        <w:numPr>
          <w:ilvl w:val="0"/>
          <w:numId w:val="19"/>
        </w:numPr>
        <w:rPr>
          <w:rFonts w:asciiTheme="minorHAnsi" w:hAnsiTheme="minorHAnsi" w:cstheme="minorHAnsi"/>
          <w:sz w:val="24"/>
          <w:szCs w:val="24"/>
          <w:lang w:val="pt-BR"/>
        </w:rPr>
      </w:pPr>
      <w:r>
        <w:rPr>
          <w:rFonts w:asciiTheme="minorHAnsi" w:hAnsiTheme="minorHAnsi" w:cstheme="minorHAnsi"/>
          <w:sz w:val="24"/>
          <w:szCs w:val="24"/>
          <w:lang w:val="pt-BR"/>
        </w:rPr>
        <w:t xml:space="preserve">Message báo lỗi “Tên tài khoản không hợp lệ” </w:t>
      </w:r>
    </w:p>
    <w:p w14:paraId="53AC5F5F" w14:textId="77777777" w:rsidR="00963892" w:rsidRDefault="00963892" w:rsidP="00963892">
      <w:pPr>
        <w:rPr>
          <w:rFonts w:asciiTheme="minorHAnsi" w:hAnsiTheme="minorHAnsi" w:cstheme="minorHAnsi"/>
          <w:sz w:val="24"/>
          <w:szCs w:val="24"/>
          <w:lang w:val="pt-BR"/>
        </w:rPr>
      </w:pPr>
      <w:r>
        <w:rPr>
          <w:rFonts w:asciiTheme="minorHAnsi" w:hAnsiTheme="minorHAnsi" w:cstheme="minorHAnsi"/>
          <w:sz w:val="24"/>
          <w:szCs w:val="24"/>
          <w:lang w:val="pt-BR"/>
        </w:rPr>
        <w:t xml:space="preserve">(2) </w:t>
      </w:r>
      <w:r w:rsidRPr="00AC6E22">
        <w:rPr>
          <w:rFonts w:asciiTheme="minorHAnsi" w:hAnsiTheme="minorHAnsi" w:cstheme="minorHAnsi"/>
          <w:sz w:val="24"/>
          <w:szCs w:val="24"/>
          <w:lang w:val="pt-BR"/>
        </w:rPr>
        <w:t xml:space="preserve">Nhập thông tin tên </w:t>
      </w:r>
      <w:r>
        <w:rPr>
          <w:rFonts w:asciiTheme="minorHAnsi" w:hAnsiTheme="minorHAnsi" w:cstheme="minorHAnsi"/>
          <w:sz w:val="24"/>
          <w:szCs w:val="24"/>
          <w:lang w:val="pt-BR"/>
        </w:rPr>
        <w:t xml:space="preserve">đăng nhập. Yêu cầu về tên tài khoản cần tuân thủ mô tả chi tiết tại mục </w:t>
      </w:r>
      <w:r>
        <w:rPr>
          <w:rFonts w:asciiTheme="minorHAnsi" w:hAnsiTheme="minorHAnsi" w:cstheme="minorHAnsi"/>
          <w:b/>
          <w:sz w:val="24"/>
          <w:szCs w:val="24"/>
          <w:lang w:val="pt-BR"/>
        </w:rPr>
        <w:t>5.3.1 Tên tài khoản</w:t>
      </w:r>
      <w:r w:rsidRPr="00AC6E22">
        <w:rPr>
          <w:rFonts w:asciiTheme="minorHAnsi" w:hAnsiTheme="minorHAnsi" w:cstheme="minorHAnsi"/>
          <w:sz w:val="24"/>
          <w:szCs w:val="24"/>
          <w:lang w:val="pt-BR"/>
        </w:rPr>
        <w:t xml:space="preserve"> của tài liệu FPT TV account system, version 1.0.2, phát hành ngày 11/07/2018.</w:t>
      </w:r>
    </w:p>
    <w:p w14:paraId="16D39143" w14:textId="77777777" w:rsidR="00963892" w:rsidRDefault="00963892" w:rsidP="00963892">
      <w:pPr>
        <w:pStyle w:val="ListParagraph"/>
        <w:numPr>
          <w:ilvl w:val="0"/>
          <w:numId w:val="19"/>
        </w:numPr>
        <w:rPr>
          <w:rFonts w:asciiTheme="minorHAnsi" w:hAnsiTheme="minorHAnsi" w:cstheme="minorHAnsi"/>
          <w:sz w:val="24"/>
          <w:szCs w:val="24"/>
          <w:lang w:val="pt-BR"/>
        </w:rPr>
      </w:pPr>
      <w:r>
        <w:rPr>
          <w:rFonts w:asciiTheme="minorHAnsi" w:hAnsiTheme="minorHAnsi" w:cstheme="minorHAnsi"/>
          <w:sz w:val="24"/>
          <w:szCs w:val="24"/>
          <w:lang w:val="pt-BR"/>
        </w:rPr>
        <w:t xml:space="preserve">Message báo lỗi “Tên tài khoản không hợp lệ” </w:t>
      </w:r>
    </w:p>
    <w:p w14:paraId="4D787155" w14:textId="77777777" w:rsidR="00963892" w:rsidRDefault="00963892" w:rsidP="00963892">
      <w:pPr>
        <w:pStyle w:val="ListParagraph"/>
        <w:numPr>
          <w:ilvl w:val="0"/>
          <w:numId w:val="19"/>
        </w:numPr>
        <w:rPr>
          <w:rFonts w:asciiTheme="minorHAnsi" w:hAnsiTheme="minorHAnsi" w:cstheme="minorHAnsi"/>
          <w:sz w:val="24"/>
          <w:szCs w:val="24"/>
          <w:lang w:val="pt-BR"/>
        </w:rPr>
      </w:pPr>
      <w:r>
        <w:rPr>
          <w:rFonts w:asciiTheme="minorHAnsi" w:hAnsiTheme="minorHAnsi" w:cstheme="minorHAnsi"/>
          <w:sz w:val="24"/>
          <w:szCs w:val="24"/>
          <w:lang w:val="pt-BR"/>
        </w:rPr>
        <w:t>Tên tài khoản là duy nhất. Báo lỗi “Tài khoản đã tồn tại”</w:t>
      </w:r>
    </w:p>
    <w:p w14:paraId="20A0BA59" w14:textId="77777777" w:rsidR="00963892" w:rsidRPr="006C26E1" w:rsidRDefault="00963892" w:rsidP="00963892">
      <w:pPr>
        <w:pStyle w:val="ListParagraph"/>
        <w:numPr>
          <w:ilvl w:val="0"/>
          <w:numId w:val="19"/>
        </w:numPr>
        <w:rPr>
          <w:rFonts w:asciiTheme="minorHAnsi" w:hAnsiTheme="minorHAnsi" w:cstheme="minorHAnsi"/>
          <w:sz w:val="24"/>
          <w:szCs w:val="24"/>
          <w:lang w:val="pt-BR"/>
        </w:rPr>
      </w:pPr>
      <w:r>
        <w:rPr>
          <w:rFonts w:asciiTheme="minorHAnsi" w:hAnsiTheme="minorHAnsi" w:cstheme="minorHAnsi"/>
          <w:sz w:val="24"/>
          <w:szCs w:val="24"/>
          <w:lang w:val="pt-BR"/>
        </w:rPr>
        <w:t>Tên đăng nhập chỉ được sửa sau mỗi 3 tháng. Khi người dùng “on focus” vào tên đăng nhập, báo lỗi “Sau 30 ngày mới có thể cập nhập”</w:t>
      </w:r>
    </w:p>
    <w:p w14:paraId="5119B475" w14:textId="22442621" w:rsidR="00963892" w:rsidDel="00F37CE4" w:rsidRDefault="00963892" w:rsidP="000E3287">
      <w:pPr>
        <w:rPr>
          <w:del w:id="4702" w:author="Windows User" w:date="2019-04-05T13:51:00Z"/>
          <w:rFonts w:asciiTheme="minorHAnsi" w:hAnsiTheme="minorHAnsi" w:cstheme="minorHAnsi"/>
          <w:sz w:val="24"/>
          <w:szCs w:val="24"/>
          <w:lang w:val="pt-BR"/>
        </w:rPr>
      </w:pPr>
      <w:r w:rsidRPr="006C26E1">
        <w:rPr>
          <w:rFonts w:asciiTheme="minorHAnsi" w:hAnsiTheme="minorHAnsi" w:cstheme="minorHAnsi"/>
          <w:sz w:val="24"/>
          <w:szCs w:val="24"/>
          <w:lang w:val="pt-BR"/>
        </w:rPr>
        <w:t>(</w:t>
      </w:r>
      <w:r>
        <w:rPr>
          <w:rFonts w:asciiTheme="minorHAnsi" w:hAnsiTheme="minorHAnsi" w:cstheme="minorHAnsi"/>
          <w:sz w:val="24"/>
          <w:szCs w:val="24"/>
          <w:lang w:val="pt-BR"/>
        </w:rPr>
        <w:t>3</w:t>
      </w:r>
      <w:r w:rsidRPr="006C26E1">
        <w:rPr>
          <w:rFonts w:asciiTheme="minorHAnsi" w:hAnsiTheme="minorHAnsi" w:cstheme="minorHAnsi"/>
          <w:sz w:val="24"/>
          <w:szCs w:val="24"/>
          <w:lang w:val="pt-BR"/>
        </w:rPr>
        <w:t xml:space="preserve">) </w:t>
      </w:r>
      <w:ins w:id="4703" w:author="Windows User" w:date="2019-04-05T13:51:00Z">
        <w:r w:rsidR="00F37CE4" w:rsidRPr="00F37CE4">
          <w:rPr>
            <w:rFonts w:asciiTheme="minorHAnsi" w:hAnsiTheme="minorHAnsi" w:cstheme="minorHAnsi"/>
            <w:sz w:val="24"/>
            <w:szCs w:val="24"/>
            <w:lang w:val="pt-BR"/>
          </w:rPr>
          <w:t xml:space="preserve">Người dùng không được phép chỉnh sửa trường số điện thoại </w:t>
        </w:r>
      </w:ins>
      <w:del w:id="4704" w:author="Windows User" w:date="2019-04-05T13:51:00Z">
        <w:r w:rsidRPr="00AC6E22" w:rsidDel="00F37CE4">
          <w:rPr>
            <w:rFonts w:asciiTheme="minorHAnsi" w:hAnsiTheme="minorHAnsi" w:cstheme="minorHAnsi"/>
            <w:sz w:val="24"/>
            <w:szCs w:val="24"/>
            <w:lang w:val="pt-BR"/>
          </w:rPr>
          <w:delText>Ngườ</w:delText>
        </w:r>
        <w:r w:rsidDel="00F37CE4">
          <w:rPr>
            <w:rFonts w:asciiTheme="minorHAnsi" w:hAnsiTheme="minorHAnsi" w:cstheme="minorHAnsi"/>
            <w:sz w:val="24"/>
            <w:szCs w:val="24"/>
            <w:lang w:val="pt-BR"/>
          </w:rPr>
          <w:delText xml:space="preserve">i dùng </w:delText>
        </w:r>
        <w:r w:rsidRPr="00AC6E22" w:rsidDel="00F37CE4">
          <w:rPr>
            <w:rFonts w:asciiTheme="minorHAnsi" w:hAnsiTheme="minorHAnsi" w:cstheme="minorHAnsi"/>
            <w:sz w:val="24"/>
            <w:szCs w:val="24"/>
            <w:lang w:val="pt-BR"/>
          </w:rPr>
          <w:delText>được phép chỉnh sửa trường số điện thoạ</w:delText>
        </w:r>
        <w:r w:rsidDel="00F37CE4">
          <w:rPr>
            <w:rFonts w:asciiTheme="minorHAnsi" w:hAnsiTheme="minorHAnsi" w:cstheme="minorHAnsi"/>
            <w:sz w:val="24"/>
            <w:szCs w:val="24"/>
            <w:lang w:val="pt-BR"/>
          </w:rPr>
          <w:delText xml:space="preserve">i bằng cách chọn biểu tượng khóa, màn hình sẽ yêu cầu nhập mật khẩu: </w:delText>
        </w:r>
      </w:del>
    </w:p>
    <w:p w14:paraId="622CDB52" w14:textId="34233736" w:rsidR="00963892" w:rsidDel="00F37CE4" w:rsidRDefault="00963892" w:rsidP="00F37CE4">
      <w:pPr>
        <w:rPr>
          <w:del w:id="4705" w:author="Windows User" w:date="2019-04-05T13:51:00Z"/>
        </w:rPr>
        <w:pPrChange w:id="4706" w:author="Windows User" w:date="2019-04-05T13:51:00Z">
          <w:pPr>
            <w:keepNext/>
            <w:jc w:val="center"/>
          </w:pPr>
        </w:pPrChange>
      </w:pPr>
      <w:del w:id="4707" w:author="Windows User" w:date="2019-04-05T13:51:00Z">
        <w:r w:rsidRPr="004C7241" w:rsidDel="00F37CE4">
          <w:rPr>
            <w:rFonts w:asciiTheme="minorHAnsi" w:hAnsiTheme="minorHAnsi" w:cstheme="minorHAnsi"/>
            <w:noProof/>
            <w:sz w:val="24"/>
            <w:szCs w:val="24"/>
          </w:rPr>
          <w:drawing>
            <wp:inline distT="0" distB="0" distL="0" distR="0" wp14:anchorId="183FCAFE" wp14:editId="625B2F57">
              <wp:extent cx="2520000" cy="513590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i-Khoan_edit_phone_password_request.png"/>
                      <pic:cNvPicPr/>
                    </pic:nvPicPr>
                    <pic:blipFill>
                      <a:blip r:embed="rId191">
                        <a:extLst>
                          <a:ext uri="{28A0092B-C50C-407E-A947-70E740481C1C}">
                            <a14:useLocalDpi xmlns:a14="http://schemas.microsoft.com/office/drawing/2010/main" val="0"/>
                          </a:ext>
                        </a:extLst>
                      </a:blip>
                      <a:stretch>
                        <a:fillRect/>
                      </a:stretch>
                    </pic:blipFill>
                    <pic:spPr>
                      <a:xfrm>
                        <a:off x="0" y="0"/>
                        <a:ext cx="2520000" cy="5135902"/>
                      </a:xfrm>
                      <a:prstGeom prst="rect">
                        <a:avLst/>
                      </a:prstGeom>
                    </pic:spPr>
                  </pic:pic>
                </a:graphicData>
              </a:graphic>
            </wp:inline>
          </w:drawing>
        </w:r>
      </w:del>
    </w:p>
    <w:p w14:paraId="6DE6CB6D" w14:textId="45C39C77" w:rsidR="00963892" w:rsidDel="00F37CE4" w:rsidRDefault="00963892" w:rsidP="00F37CE4">
      <w:pPr>
        <w:rPr>
          <w:del w:id="4708" w:author="Windows User" w:date="2019-04-05T13:51:00Z"/>
          <w:rFonts w:asciiTheme="minorHAnsi" w:hAnsiTheme="minorHAnsi" w:cstheme="minorHAnsi"/>
          <w:sz w:val="24"/>
          <w:szCs w:val="24"/>
          <w:lang w:val="pt-BR"/>
        </w:rPr>
        <w:pPrChange w:id="4709" w:author="Windows User" w:date="2019-04-05T13:51:00Z">
          <w:pPr>
            <w:pStyle w:val="Caption"/>
            <w:jc w:val="center"/>
          </w:pPr>
        </w:pPrChange>
      </w:pPr>
      <w:del w:id="4710" w:author="Windows User" w:date="2019-04-05T13:51:00Z">
        <w:r w:rsidDel="00F37CE4">
          <w:delText xml:space="preserve">Hình  </w:delText>
        </w:r>
        <w:r w:rsidR="00EE1190" w:rsidDel="00F37CE4">
          <w:fldChar w:fldCharType="begin"/>
        </w:r>
        <w:r w:rsidR="00EE1190" w:rsidDel="00F37CE4">
          <w:delInstrText xml:space="preserve"> STYLEREF 1 \s </w:delInstrText>
        </w:r>
        <w:r w:rsidR="00EE1190" w:rsidDel="00F37CE4">
          <w:fldChar w:fldCharType="separate"/>
        </w:r>
        <w:r w:rsidDel="00F37CE4">
          <w:rPr>
            <w:noProof/>
          </w:rPr>
          <w:delText>2</w:delText>
        </w:r>
        <w:r w:rsidR="00EE1190" w:rsidDel="00F37CE4">
          <w:rPr>
            <w:noProof/>
          </w:rPr>
          <w:fldChar w:fldCharType="end"/>
        </w:r>
        <w:r w:rsidDel="00F37CE4">
          <w:noBreakHyphen/>
        </w:r>
        <w:r w:rsidR="00EE1190" w:rsidDel="00F37CE4">
          <w:fldChar w:fldCharType="begin"/>
        </w:r>
        <w:r w:rsidR="00EE1190" w:rsidDel="00F37CE4">
          <w:delInstrText xml:space="preserve"> SEQ Hình_ \* ARABIC \s 1 </w:delInstrText>
        </w:r>
        <w:r w:rsidR="00EE1190" w:rsidDel="00F37CE4">
          <w:fldChar w:fldCharType="separate"/>
        </w:r>
        <w:r w:rsidDel="00F37CE4">
          <w:rPr>
            <w:noProof/>
          </w:rPr>
          <w:delText>16</w:delText>
        </w:r>
        <w:r w:rsidR="00EE1190" w:rsidDel="00F37CE4">
          <w:rPr>
            <w:noProof/>
          </w:rPr>
          <w:fldChar w:fldCharType="end"/>
        </w:r>
        <w:r w:rsidDel="00F37CE4">
          <w:delText xml:space="preserve"> Yêu cầu nhập mật khẩu</w:delText>
        </w:r>
      </w:del>
    </w:p>
    <w:p w14:paraId="4A17115A" w14:textId="6D53FF19" w:rsidR="00963892" w:rsidDel="00F37CE4" w:rsidRDefault="00963892" w:rsidP="00F37CE4">
      <w:pPr>
        <w:rPr>
          <w:del w:id="4711" w:author="Windows User" w:date="2019-04-05T13:51:00Z"/>
          <w:rFonts w:asciiTheme="minorHAnsi" w:hAnsiTheme="minorHAnsi" w:cstheme="minorHAnsi"/>
          <w:sz w:val="24"/>
          <w:szCs w:val="24"/>
          <w:lang w:val="pt-BR"/>
        </w:rPr>
        <w:pPrChange w:id="4712" w:author="Windows User" w:date="2019-04-05T13:51:00Z">
          <w:pPr>
            <w:pStyle w:val="ListParagraph"/>
            <w:numPr>
              <w:numId w:val="19"/>
            </w:numPr>
            <w:ind w:left="2160" w:hanging="360"/>
          </w:pPr>
        </w:pPrChange>
      </w:pPr>
      <w:del w:id="4713" w:author="Windows User" w:date="2019-04-05T13:51:00Z">
        <w:r w:rsidDel="00F37CE4">
          <w:rPr>
            <w:rFonts w:asciiTheme="minorHAnsi" w:hAnsiTheme="minorHAnsi" w:cstheme="minorHAnsi"/>
            <w:sz w:val="24"/>
            <w:szCs w:val="24"/>
            <w:lang w:val="pt-BR"/>
          </w:rPr>
          <w:delText xml:space="preserve">Yêu cầu về việc nhập mật khẩu và các báo lỗi tương tự như mô tả mục Đăng nhập. Chọn xác nhận thành công, cho phép chỉnh sửa số điện thoại với những yêu cầu và báo lỗi tương tự như mô tả mục Đăng ký tài khoản. </w:delText>
        </w:r>
      </w:del>
    </w:p>
    <w:p w14:paraId="7201942A" w14:textId="40A91C60" w:rsidR="00963892" w:rsidRPr="006C26E1" w:rsidRDefault="00963892" w:rsidP="00F37CE4">
      <w:pPr>
        <w:rPr>
          <w:rFonts w:asciiTheme="minorHAnsi" w:hAnsiTheme="minorHAnsi" w:cstheme="minorHAnsi"/>
          <w:sz w:val="24"/>
          <w:szCs w:val="24"/>
          <w:lang w:val="pt-BR"/>
        </w:rPr>
        <w:pPrChange w:id="4714" w:author="Windows User" w:date="2019-04-05T13:51:00Z">
          <w:pPr>
            <w:pStyle w:val="ListParagraph"/>
            <w:numPr>
              <w:numId w:val="19"/>
            </w:numPr>
            <w:ind w:left="2160" w:hanging="360"/>
          </w:pPr>
        </w:pPrChange>
      </w:pPr>
      <w:del w:id="4715" w:author="Windows User" w:date="2019-04-05T13:51:00Z">
        <w:r w:rsidDel="00F37CE4">
          <w:rPr>
            <w:rFonts w:asciiTheme="minorHAnsi" w:hAnsiTheme="minorHAnsi" w:cstheme="minorHAnsi"/>
            <w:sz w:val="24"/>
            <w:szCs w:val="24"/>
            <w:lang w:val="pt-BR"/>
          </w:rPr>
          <w:delText>Số điện thoại sau khi được cập nhật sẽ thay thế hoàn toàn số điện thoại cũ trước đó. Tài khoản đã liên kết hợp đồng và liên kết gói tiếp tục được sử dụng như bình thường.</w:delText>
        </w:r>
        <w:r w:rsidRPr="006C26E1" w:rsidDel="00F37CE4">
          <w:rPr>
            <w:rFonts w:asciiTheme="minorHAnsi" w:hAnsiTheme="minorHAnsi" w:cstheme="minorHAnsi"/>
            <w:sz w:val="24"/>
            <w:szCs w:val="24"/>
            <w:lang w:val="pt-BR"/>
          </w:rPr>
          <w:delText xml:space="preserve"> </w:delText>
        </w:r>
      </w:del>
    </w:p>
    <w:p w14:paraId="419E13BB" w14:textId="77777777" w:rsidR="00963892"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w:t>
      </w:r>
      <w:r>
        <w:rPr>
          <w:rFonts w:asciiTheme="minorHAnsi" w:hAnsiTheme="minorHAnsi" w:cstheme="minorHAnsi"/>
          <w:sz w:val="24"/>
          <w:szCs w:val="24"/>
          <w:lang w:val="pt-BR"/>
        </w:rPr>
        <w:t>4</w:t>
      </w:r>
      <w:r w:rsidRPr="006C26E1">
        <w:rPr>
          <w:rFonts w:asciiTheme="minorHAnsi" w:hAnsiTheme="minorHAnsi" w:cstheme="minorHAnsi"/>
          <w:sz w:val="24"/>
          <w:szCs w:val="24"/>
          <w:lang w:val="pt-BR"/>
        </w:rPr>
        <w:t xml:space="preserve">) </w:t>
      </w:r>
      <w:r>
        <w:rPr>
          <w:rFonts w:asciiTheme="minorHAnsi" w:hAnsiTheme="minorHAnsi" w:cstheme="minorHAnsi"/>
          <w:sz w:val="24"/>
          <w:szCs w:val="24"/>
          <w:lang w:val="pt-BR"/>
        </w:rPr>
        <w:t xml:space="preserve">Nhập email của tài khoản.  Yêu cầu về email cần tuân thủ mô tả chi tiết tại mục </w:t>
      </w:r>
      <w:r>
        <w:rPr>
          <w:rFonts w:asciiTheme="minorHAnsi" w:hAnsiTheme="minorHAnsi" w:cstheme="minorHAnsi"/>
          <w:b/>
          <w:sz w:val="24"/>
          <w:szCs w:val="24"/>
          <w:lang w:val="pt-BR"/>
        </w:rPr>
        <w:t>5.3.3 Địa chỉ Email</w:t>
      </w:r>
      <w:r w:rsidRPr="00AC6E22">
        <w:rPr>
          <w:rFonts w:asciiTheme="minorHAnsi" w:hAnsiTheme="minorHAnsi" w:cstheme="minorHAnsi"/>
          <w:sz w:val="24"/>
          <w:szCs w:val="24"/>
          <w:lang w:val="pt-BR"/>
        </w:rPr>
        <w:t xml:space="preserve"> của tài liệu FPT TV account system, version 1.0.2, phát hành ngày 11/07/2018.</w:t>
      </w:r>
    </w:p>
    <w:p w14:paraId="6867CC2A" w14:textId="77777777" w:rsidR="00963892" w:rsidRDefault="00963892" w:rsidP="00963892">
      <w:pPr>
        <w:pStyle w:val="ListParagraph"/>
        <w:numPr>
          <w:ilvl w:val="0"/>
          <w:numId w:val="19"/>
        </w:numPr>
        <w:rPr>
          <w:rFonts w:asciiTheme="minorHAnsi" w:hAnsiTheme="minorHAnsi" w:cstheme="minorHAnsi"/>
          <w:sz w:val="24"/>
          <w:szCs w:val="24"/>
          <w:lang w:val="pt-BR"/>
        </w:rPr>
      </w:pPr>
      <w:r>
        <w:rPr>
          <w:rFonts w:asciiTheme="minorHAnsi" w:hAnsiTheme="minorHAnsi" w:cstheme="minorHAnsi"/>
          <w:sz w:val="24"/>
          <w:szCs w:val="24"/>
          <w:lang w:val="pt-BR"/>
        </w:rPr>
        <w:t>Message báo lỗi “Email không hợp lệ”</w:t>
      </w:r>
    </w:p>
    <w:p w14:paraId="7110624A" w14:textId="77777777" w:rsidR="00963892" w:rsidRPr="006C26E1" w:rsidRDefault="00963892" w:rsidP="00963892">
      <w:pPr>
        <w:pStyle w:val="ListParagraph"/>
        <w:numPr>
          <w:ilvl w:val="0"/>
          <w:numId w:val="19"/>
        </w:numPr>
        <w:rPr>
          <w:rFonts w:asciiTheme="minorHAnsi" w:hAnsiTheme="minorHAnsi" w:cstheme="minorHAnsi"/>
          <w:sz w:val="24"/>
          <w:szCs w:val="24"/>
          <w:lang w:val="pt-BR"/>
        </w:rPr>
      </w:pPr>
      <w:r w:rsidRPr="004C7241">
        <w:rPr>
          <w:rFonts w:asciiTheme="minorHAnsi" w:hAnsiTheme="minorHAnsi" w:cstheme="minorHAnsi"/>
          <w:sz w:val="24"/>
          <w:szCs w:val="24"/>
          <w:lang w:val="pt-BR"/>
        </w:rPr>
        <w:t>Email là duy nhất. Báo lỗi “Email đã tổn tại”</w:t>
      </w:r>
    </w:p>
    <w:p w14:paraId="1C979477"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Pr>
          <w:rFonts w:asciiTheme="minorHAnsi" w:hAnsiTheme="minorHAnsi" w:cstheme="minorHAnsi"/>
          <w:sz w:val="24"/>
          <w:szCs w:val="24"/>
          <w:lang w:val="pt-BR"/>
        </w:rPr>
        <w:t>5</w:t>
      </w:r>
      <w:r w:rsidRPr="006C26E1">
        <w:rPr>
          <w:rFonts w:asciiTheme="minorHAnsi" w:hAnsiTheme="minorHAnsi" w:cstheme="minorHAnsi"/>
          <w:sz w:val="24"/>
          <w:szCs w:val="24"/>
          <w:lang w:val="pt-BR"/>
        </w:rPr>
        <w:t>) Nhập</w:t>
      </w:r>
      <w:r>
        <w:rPr>
          <w:rFonts w:asciiTheme="minorHAnsi" w:hAnsiTheme="minorHAnsi" w:cstheme="minorHAnsi"/>
          <w:sz w:val="24"/>
          <w:szCs w:val="24"/>
          <w:lang w:val="pt-BR"/>
        </w:rPr>
        <w:t>/Chọn</w:t>
      </w:r>
      <w:r w:rsidRPr="006C26E1">
        <w:rPr>
          <w:rFonts w:asciiTheme="minorHAnsi" w:hAnsiTheme="minorHAnsi" w:cstheme="minorHAnsi"/>
          <w:sz w:val="24"/>
          <w:szCs w:val="24"/>
          <w:lang w:val="pt-BR"/>
        </w:rPr>
        <w:t xml:space="preserve"> ngày tháng năm sinh DD/MM/YYYY</w:t>
      </w:r>
    </w:p>
    <w:p w14:paraId="7E275C23"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Pr>
          <w:rFonts w:asciiTheme="minorHAnsi" w:hAnsiTheme="minorHAnsi" w:cstheme="minorHAnsi"/>
          <w:sz w:val="24"/>
          <w:szCs w:val="24"/>
          <w:lang w:val="pt-BR"/>
        </w:rPr>
        <w:t>6</w:t>
      </w:r>
      <w:r w:rsidRPr="006C26E1">
        <w:rPr>
          <w:rFonts w:asciiTheme="minorHAnsi" w:hAnsiTheme="minorHAnsi" w:cstheme="minorHAnsi"/>
          <w:sz w:val="24"/>
          <w:szCs w:val="24"/>
          <w:lang w:val="pt-BR"/>
        </w:rPr>
        <w:t>) Nhấn bỏ qua để trở về trang Tài khoản</w:t>
      </w:r>
    </w:p>
    <w:p w14:paraId="4706B2C9" w14:textId="77777777" w:rsidR="00963892" w:rsidRPr="006C26E1" w:rsidRDefault="00963892" w:rsidP="00963892">
      <w:p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Pr>
          <w:rFonts w:asciiTheme="minorHAnsi" w:hAnsiTheme="minorHAnsi" w:cstheme="minorHAnsi"/>
          <w:sz w:val="24"/>
          <w:szCs w:val="24"/>
          <w:lang w:val="pt-BR"/>
        </w:rPr>
        <w:t>7</w:t>
      </w:r>
      <w:r w:rsidRPr="006C26E1">
        <w:rPr>
          <w:rFonts w:asciiTheme="minorHAnsi" w:hAnsiTheme="minorHAnsi" w:cstheme="minorHAnsi"/>
          <w:sz w:val="24"/>
          <w:szCs w:val="24"/>
          <w:lang w:val="pt-BR"/>
        </w:rPr>
        <w:t>) Nhấn để cập nhật thông tin đã thay đổi</w:t>
      </w:r>
    </w:p>
    <w:p w14:paraId="4172AD35" w14:textId="02C3C093" w:rsidR="00163CE9" w:rsidRPr="006C26E1" w:rsidRDefault="00163CE9" w:rsidP="00163CE9">
      <w:pPr>
        <w:pStyle w:val="Heading3"/>
        <w:rPr>
          <w:rFonts w:asciiTheme="minorHAnsi" w:hAnsiTheme="minorHAnsi" w:cstheme="minorHAnsi"/>
          <w:sz w:val="24"/>
          <w:lang w:val="pt-BR"/>
        </w:rPr>
      </w:pPr>
      <w:bookmarkStart w:id="4716" w:name="_Toc5382311"/>
      <w:r w:rsidRPr="006C26E1">
        <w:rPr>
          <w:rFonts w:asciiTheme="minorHAnsi" w:hAnsiTheme="minorHAnsi" w:cstheme="minorHAnsi"/>
          <w:sz w:val="24"/>
          <w:lang w:val="pt-BR"/>
        </w:rPr>
        <w:t>Đổi mật khẩu</w:t>
      </w:r>
      <w:bookmarkEnd w:id="4716"/>
    </w:p>
    <w:p w14:paraId="1B15DD1D" w14:textId="77777777" w:rsidR="00163CE9" w:rsidRPr="006C26E1" w:rsidRDefault="00163CE9" w:rsidP="00163CE9">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672B440D" wp14:editId="01DEA595">
            <wp:extent cx="3076575" cy="514561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i-Khoan_doi-pass.png"/>
                    <pic:cNvPicPr/>
                  </pic:nvPicPr>
                  <pic:blipFill>
                    <a:blip r:embed="rId192">
                      <a:extLst>
                        <a:ext uri="{28A0092B-C50C-407E-A947-70E740481C1C}">
                          <a14:useLocalDpi xmlns:a14="http://schemas.microsoft.com/office/drawing/2010/main" val="0"/>
                        </a:ext>
                      </a:extLst>
                    </a:blip>
                    <a:stretch>
                      <a:fillRect/>
                    </a:stretch>
                  </pic:blipFill>
                  <pic:spPr>
                    <a:xfrm>
                      <a:off x="0" y="0"/>
                      <a:ext cx="3078637" cy="5149065"/>
                    </a:xfrm>
                    <a:prstGeom prst="rect">
                      <a:avLst/>
                    </a:prstGeom>
                  </pic:spPr>
                </pic:pic>
              </a:graphicData>
            </a:graphic>
          </wp:inline>
        </w:drawing>
      </w:r>
    </w:p>
    <w:p w14:paraId="0F8DE970" w14:textId="0B98E15E" w:rsidR="00163CE9" w:rsidRPr="006C26E1" w:rsidRDefault="00163CE9" w:rsidP="00163CE9">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52</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Đổi mật khẩu</w:t>
      </w:r>
    </w:p>
    <w:p w14:paraId="331FC6FE"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(1) Nhập mật khẩu hiện tại</w:t>
      </w:r>
    </w:p>
    <w:p w14:paraId="6285F8B2"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 xml:space="preserve">(2) Nhập mật khẩu mới </w:t>
      </w:r>
    </w:p>
    <w:p w14:paraId="672BA03E"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(3) Nhập lại mật khẩu mới</w:t>
      </w:r>
    </w:p>
    <w:p w14:paraId="5652D5E0"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(4) Nhấn Bỏ qua để trở về trang Cài đặt</w:t>
      </w:r>
    </w:p>
    <w:p w14:paraId="2272ACA7"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(5) Hide password (6) Show password</w:t>
      </w:r>
    </w:p>
    <w:p w14:paraId="2C10231C" w14:textId="59E5BA6C" w:rsidR="00163CE9"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(7) Nhấn để cập nhật thông tin đã thay đổi</w:t>
      </w:r>
    </w:p>
    <w:p w14:paraId="5AAC5C64" w14:textId="77777777" w:rsidR="00D36FC0" w:rsidRPr="006C26E1" w:rsidRDefault="00D36FC0" w:rsidP="00D36FC0">
      <w:pPr>
        <w:rPr>
          <w:rFonts w:asciiTheme="minorHAnsi" w:hAnsiTheme="minorHAnsi" w:cstheme="minorHAnsi"/>
          <w:sz w:val="24"/>
          <w:szCs w:val="24"/>
          <w:lang w:val="pt-BR"/>
        </w:rPr>
      </w:pPr>
      <w:r>
        <w:rPr>
          <w:rFonts w:asciiTheme="minorHAnsi" w:hAnsiTheme="minorHAnsi" w:cstheme="minorHAnsi"/>
          <w:sz w:val="24"/>
          <w:szCs w:val="24"/>
          <w:lang w:val="pt-BR"/>
        </w:rPr>
        <w:t>*Lưu ý: Yêu cầu về mật khẩu mới và các báo lỗi liên quan sẽ tương tự như mô tả phần “Đăng ký tài khoản”</w:t>
      </w:r>
    </w:p>
    <w:p w14:paraId="6E681184" w14:textId="77777777" w:rsidR="00163CE9" w:rsidRPr="006C26E1" w:rsidRDefault="00163CE9" w:rsidP="00163CE9">
      <w:pPr>
        <w:rPr>
          <w:rFonts w:asciiTheme="minorHAnsi" w:hAnsiTheme="minorHAnsi" w:cstheme="minorHAnsi"/>
          <w:sz w:val="24"/>
          <w:szCs w:val="24"/>
          <w:lang w:val="pt-BR"/>
        </w:rPr>
      </w:pPr>
    </w:p>
    <w:p w14:paraId="1334A9A6" w14:textId="77777777" w:rsidR="00163CE9" w:rsidRPr="006C26E1" w:rsidRDefault="00163CE9" w:rsidP="00163CE9">
      <w:pPr>
        <w:pStyle w:val="Heading3"/>
        <w:rPr>
          <w:rFonts w:asciiTheme="minorHAnsi" w:hAnsiTheme="minorHAnsi" w:cstheme="minorHAnsi"/>
          <w:sz w:val="24"/>
          <w:lang w:val="pt-BR"/>
        </w:rPr>
      </w:pPr>
      <w:bookmarkStart w:id="4717" w:name="_Toc5382312"/>
      <w:r w:rsidRPr="006C26E1">
        <w:rPr>
          <w:rFonts w:asciiTheme="minorHAnsi" w:hAnsiTheme="minorHAnsi" w:cstheme="minorHAnsi"/>
          <w:sz w:val="24"/>
          <w:lang w:val="pt-BR"/>
        </w:rPr>
        <w:t>Ngôn ngữ</w:t>
      </w:r>
      <w:bookmarkEnd w:id="4717"/>
    </w:p>
    <w:p w14:paraId="230165FA" w14:textId="77777777" w:rsidR="00163CE9" w:rsidRPr="006C26E1" w:rsidRDefault="00163CE9" w:rsidP="00163CE9">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5582E619" wp14:editId="19C223EE">
            <wp:extent cx="3575249" cy="541972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i-Khoan_ngon-ngu.png"/>
                    <pic:cNvPicPr/>
                  </pic:nvPicPr>
                  <pic:blipFill>
                    <a:blip r:embed="rId193">
                      <a:extLst>
                        <a:ext uri="{28A0092B-C50C-407E-A947-70E740481C1C}">
                          <a14:useLocalDpi xmlns:a14="http://schemas.microsoft.com/office/drawing/2010/main" val="0"/>
                        </a:ext>
                      </a:extLst>
                    </a:blip>
                    <a:stretch>
                      <a:fillRect/>
                    </a:stretch>
                  </pic:blipFill>
                  <pic:spPr>
                    <a:xfrm>
                      <a:off x="0" y="0"/>
                      <a:ext cx="3584346" cy="5433514"/>
                    </a:xfrm>
                    <a:prstGeom prst="rect">
                      <a:avLst/>
                    </a:prstGeom>
                  </pic:spPr>
                </pic:pic>
              </a:graphicData>
            </a:graphic>
          </wp:inline>
        </w:drawing>
      </w:r>
    </w:p>
    <w:p w14:paraId="7C31B0C0" w14:textId="030A9B62" w:rsidR="00163CE9" w:rsidRPr="006C26E1" w:rsidRDefault="00163CE9" w:rsidP="00163CE9">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53</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Ngôn ngữ</w:t>
      </w:r>
    </w:p>
    <w:p w14:paraId="26CC17D7"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lastRenderedPageBreak/>
        <w:t>(1) Ngôn ngữ 1</w:t>
      </w:r>
    </w:p>
    <w:p w14:paraId="6284B6AC"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(2) Ngôn ngữ 2</w:t>
      </w:r>
    </w:p>
    <w:p w14:paraId="41AC4E5B" w14:textId="340AEE88" w:rsidR="00163CE9"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(3) check, (4) uncheck</w:t>
      </w:r>
    </w:p>
    <w:p w14:paraId="2661D5C1" w14:textId="77777777" w:rsidR="002D35D1" w:rsidRPr="006C26E1" w:rsidRDefault="002D35D1" w:rsidP="002D35D1">
      <w:pPr>
        <w:rPr>
          <w:rFonts w:asciiTheme="minorHAnsi" w:hAnsiTheme="minorHAnsi" w:cstheme="minorHAnsi"/>
          <w:sz w:val="24"/>
          <w:szCs w:val="24"/>
          <w:lang w:val="pt-BR"/>
        </w:rPr>
      </w:pPr>
      <w:r>
        <w:rPr>
          <w:rFonts w:asciiTheme="minorHAnsi" w:hAnsiTheme="minorHAnsi" w:cstheme="minorHAnsi"/>
          <w:sz w:val="24"/>
          <w:szCs w:val="24"/>
          <w:lang w:val="pt-BR"/>
        </w:rPr>
        <w:t>*Lưu ý: Sử dụng radio button; tại một thời điểm, chỉ cho phép chọn 1 loại ngôn ngữ. Mặc định ngôn ngữ ban đầu là “Tiếng Việt”. Khi người dùng chọn ngôn ngữ khác và chọn nút “Back”, hệ thống sẽ tự cập nhật lại toàn bộ màn hình theo ngôn ngữ mới vừa được chọn.</w:t>
      </w:r>
    </w:p>
    <w:p w14:paraId="226D973F" w14:textId="77777777" w:rsidR="002D35D1" w:rsidRPr="006C26E1" w:rsidRDefault="002D35D1" w:rsidP="00163CE9">
      <w:pPr>
        <w:rPr>
          <w:rFonts w:asciiTheme="minorHAnsi" w:hAnsiTheme="minorHAnsi" w:cstheme="minorHAnsi"/>
          <w:sz w:val="24"/>
          <w:szCs w:val="24"/>
          <w:lang w:val="pt-BR"/>
        </w:rPr>
      </w:pPr>
    </w:p>
    <w:p w14:paraId="0083301A" w14:textId="77777777" w:rsidR="00163CE9" w:rsidRPr="006C26E1" w:rsidRDefault="00163CE9" w:rsidP="00163CE9">
      <w:pPr>
        <w:pStyle w:val="Heading3"/>
        <w:rPr>
          <w:rFonts w:asciiTheme="minorHAnsi" w:hAnsiTheme="minorHAnsi" w:cstheme="minorHAnsi"/>
          <w:sz w:val="24"/>
          <w:lang w:val="pt-BR"/>
        </w:rPr>
      </w:pPr>
      <w:bookmarkStart w:id="4718" w:name="_Toc5382313"/>
      <w:r w:rsidRPr="006C26E1">
        <w:rPr>
          <w:rFonts w:asciiTheme="minorHAnsi" w:hAnsiTheme="minorHAnsi" w:cstheme="minorHAnsi"/>
          <w:sz w:val="24"/>
          <w:lang w:val="pt-BR"/>
        </w:rPr>
        <w:t>Bảo mật và quyền riêng tư</w:t>
      </w:r>
      <w:bookmarkEnd w:id="4718"/>
    </w:p>
    <w:p w14:paraId="7CB33CA5" w14:textId="77777777" w:rsidR="00163CE9" w:rsidRPr="006C26E1" w:rsidRDefault="00163CE9" w:rsidP="00163CE9">
      <w:pPr>
        <w:keepNext/>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47E91995" wp14:editId="548744D7">
            <wp:extent cx="2755700" cy="4591050"/>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ao-mat-va-Quyen-Rieng-Tu.png"/>
                    <pic:cNvPicPr/>
                  </pic:nvPicPr>
                  <pic:blipFill>
                    <a:blip r:embed="rId194">
                      <a:extLst>
                        <a:ext uri="{28A0092B-C50C-407E-A947-70E740481C1C}">
                          <a14:useLocalDpi xmlns:a14="http://schemas.microsoft.com/office/drawing/2010/main" val="0"/>
                        </a:ext>
                      </a:extLst>
                    </a:blip>
                    <a:stretch>
                      <a:fillRect/>
                    </a:stretch>
                  </pic:blipFill>
                  <pic:spPr>
                    <a:xfrm>
                      <a:off x="0" y="0"/>
                      <a:ext cx="2761511" cy="4600731"/>
                    </a:xfrm>
                    <a:prstGeom prst="rect">
                      <a:avLst/>
                    </a:prstGeom>
                  </pic:spPr>
                </pic:pic>
              </a:graphicData>
            </a:graphic>
          </wp:inline>
        </w:drawing>
      </w:r>
    </w:p>
    <w:p w14:paraId="6E96D928" w14:textId="48F7B5F9" w:rsidR="00163CE9" w:rsidRPr="006C26E1" w:rsidRDefault="00163CE9" w:rsidP="00163CE9">
      <w:pPr>
        <w:pStyle w:val="Caption"/>
        <w:rPr>
          <w:rFonts w:asciiTheme="minorHAnsi" w:hAnsiTheme="minorHAnsi" w:cstheme="minorHAnsi"/>
          <w:sz w:val="24"/>
          <w:szCs w:val="24"/>
        </w:rPr>
      </w:pPr>
      <w:r w:rsidRPr="006C26E1">
        <w:rPr>
          <w:rFonts w:asciiTheme="minorHAnsi" w:hAnsiTheme="minorHAnsi" w:cstheme="minorHAnsi"/>
          <w:sz w:val="24"/>
          <w:szCs w:val="24"/>
        </w:rPr>
        <w:t xml:space="preserve">               Figure </w:t>
      </w:r>
      <w:r w:rsidR="007324E2" w:rsidRPr="00CC35EC">
        <w:rPr>
          <w:rFonts w:asciiTheme="minorHAnsi" w:hAnsiTheme="minorHAnsi" w:cstheme="minorHAnsi"/>
          <w:sz w:val="24"/>
          <w:szCs w:val="24"/>
        </w:rPr>
        <w:fldChar w:fldCharType="begin"/>
      </w:r>
      <w:r w:rsidR="007324E2" w:rsidRPr="006C26E1">
        <w:rPr>
          <w:rFonts w:asciiTheme="minorHAnsi" w:hAnsiTheme="minorHAnsi" w:cstheme="minorHAnsi"/>
          <w:sz w:val="24"/>
          <w:szCs w:val="24"/>
        </w:rPr>
        <w:instrText xml:space="preserve"> SEQ Figure \* ARABIC </w:instrText>
      </w:r>
      <w:r w:rsidR="007324E2" w:rsidRPr="00CC35EC">
        <w:rPr>
          <w:rFonts w:asciiTheme="minorHAnsi" w:hAnsiTheme="minorHAnsi" w:cstheme="minorHAnsi"/>
          <w:sz w:val="24"/>
          <w:szCs w:val="24"/>
        </w:rPr>
        <w:fldChar w:fldCharType="separate"/>
      </w:r>
      <w:r w:rsidR="00772E1D" w:rsidRPr="006C26E1">
        <w:rPr>
          <w:rFonts w:asciiTheme="minorHAnsi" w:hAnsiTheme="minorHAnsi" w:cstheme="minorHAnsi"/>
          <w:noProof/>
          <w:sz w:val="24"/>
          <w:szCs w:val="24"/>
        </w:rPr>
        <w:t>54</w:t>
      </w:r>
      <w:r w:rsidR="007324E2" w:rsidRPr="00CC35EC">
        <w:rPr>
          <w:rFonts w:asciiTheme="minorHAnsi" w:hAnsiTheme="minorHAnsi" w:cstheme="minorHAnsi"/>
          <w:noProof/>
          <w:sz w:val="24"/>
          <w:szCs w:val="24"/>
        </w:rPr>
        <w:fldChar w:fldCharType="end"/>
      </w:r>
      <w:r w:rsidRPr="006C26E1">
        <w:rPr>
          <w:rFonts w:asciiTheme="minorHAnsi" w:hAnsiTheme="minorHAnsi" w:cstheme="minorHAnsi"/>
          <w:sz w:val="24"/>
          <w:szCs w:val="24"/>
        </w:rPr>
        <w:t xml:space="preserve"> - Trang Bảo mật và Quyền riêng tư</w:t>
      </w:r>
    </w:p>
    <w:p w14:paraId="3932FF2E"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(1) Tab Chính sách riêng tư</w:t>
      </w:r>
    </w:p>
    <w:p w14:paraId="4F7D8DE3"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(2) Tab Thỏa thuận sử dụng</w:t>
      </w:r>
    </w:p>
    <w:p w14:paraId="59BE7CA5" w14:textId="77777777" w:rsidR="00163CE9" w:rsidRPr="006C26E1" w:rsidRDefault="00163CE9" w:rsidP="00163CE9">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(3) Nội dung </w:t>
      </w:r>
    </w:p>
    <w:p w14:paraId="3241A996" w14:textId="77777777" w:rsidR="00163CE9" w:rsidRPr="006C26E1" w:rsidRDefault="00163CE9" w:rsidP="00163CE9">
      <w:pPr>
        <w:pStyle w:val="Heading3"/>
        <w:rPr>
          <w:rFonts w:asciiTheme="minorHAnsi" w:hAnsiTheme="minorHAnsi" w:cstheme="minorHAnsi"/>
          <w:sz w:val="24"/>
          <w:lang w:val="pt-BR"/>
        </w:rPr>
      </w:pPr>
      <w:bookmarkStart w:id="4719" w:name="_Toc5382314"/>
      <w:r w:rsidRPr="006C26E1">
        <w:rPr>
          <w:rFonts w:asciiTheme="minorHAnsi" w:hAnsiTheme="minorHAnsi" w:cstheme="minorHAnsi"/>
          <w:sz w:val="24"/>
          <w:lang w:val="pt-BR"/>
        </w:rPr>
        <w:lastRenderedPageBreak/>
        <w:t>Đăng xuất</w:t>
      </w:r>
      <w:bookmarkEnd w:id="4719"/>
    </w:p>
    <w:p w14:paraId="75091C03" w14:textId="77777777" w:rsidR="002D35D1" w:rsidRPr="006C26E1" w:rsidRDefault="00163CE9" w:rsidP="002D35D1">
      <w:pPr>
        <w:rPr>
          <w:rFonts w:asciiTheme="minorHAnsi" w:hAnsiTheme="minorHAnsi" w:cstheme="minorHAnsi"/>
          <w:sz w:val="24"/>
          <w:szCs w:val="24"/>
          <w:lang w:val="pt-BR"/>
        </w:rPr>
      </w:pPr>
      <w:r w:rsidRPr="006C26E1">
        <w:rPr>
          <w:rFonts w:asciiTheme="minorHAnsi" w:hAnsiTheme="minorHAnsi" w:cstheme="minorHAnsi"/>
          <w:sz w:val="24"/>
          <w:szCs w:val="24"/>
          <w:lang w:val="pt-BR"/>
        </w:rPr>
        <w:t>Sau khi người dùng nhấn chọn Đăng xuất tài khoản sẽ hiển thị popup confirm logout.</w:t>
      </w:r>
      <w:r w:rsidR="002D35D1">
        <w:rPr>
          <w:rFonts w:asciiTheme="minorHAnsi" w:hAnsiTheme="minorHAnsi" w:cstheme="minorHAnsi"/>
          <w:sz w:val="24"/>
          <w:szCs w:val="24"/>
          <w:lang w:val="pt-BR"/>
        </w:rPr>
        <w:t xml:space="preserve"> Người dùng chọn xác nhận log out, màn hình chuyển về màn hình đăng nhập ban đầu.</w:t>
      </w:r>
    </w:p>
    <w:p w14:paraId="2AAFBC15" w14:textId="5788AC5B" w:rsidR="007324E2" w:rsidRPr="006C26E1" w:rsidRDefault="00465E42">
      <w:pPr>
        <w:pStyle w:val="Heading2"/>
      </w:pPr>
      <w:bookmarkStart w:id="4720" w:name="_Toc4169189"/>
      <w:bookmarkStart w:id="4721" w:name="_Toc3986518"/>
      <w:bookmarkStart w:id="4722" w:name="_Toc3989617"/>
      <w:bookmarkStart w:id="4723" w:name="_Toc4169190"/>
      <w:bookmarkStart w:id="4724" w:name="_Toc3986519"/>
      <w:bookmarkStart w:id="4725" w:name="_Toc3989618"/>
      <w:bookmarkStart w:id="4726" w:name="_Toc4169191"/>
      <w:bookmarkStart w:id="4727" w:name="_Toc3986520"/>
      <w:bookmarkStart w:id="4728" w:name="_Toc3989619"/>
      <w:bookmarkStart w:id="4729" w:name="_Toc4169192"/>
      <w:bookmarkStart w:id="4730" w:name="_Toc3986521"/>
      <w:bookmarkStart w:id="4731" w:name="_Toc3989620"/>
      <w:bookmarkStart w:id="4732" w:name="_Toc4169193"/>
      <w:bookmarkStart w:id="4733" w:name="_Toc3986522"/>
      <w:bookmarkStart w:id="4734" w:name="_Toc3989621"/>
      <w:bookmarkStart w:id="4735" w:name="_Toc4169194"/>
      <w:bookmarkStart w:id="4736" w:name="_Toc3986523"/>
      <w:bookmarkStart w:id="4737" w:name="_Toc3989622"/>
      <w:bookmarkStart w:id="4738" w:name="_Toc4169195"/>
      <w:bookmarkStart w:id="4739" w:name="_Toc3986524"/>
      <w:bookmarkStart w:id="4740" w:name="_Toc3989623"/>
      <w:bookmarkStart w:id="4741" w:name="_Toc4169196"/>
      <w:bookmarkStart w:id="4742" w:name="_GLOBAL_SEARCH"/>
      <w:bookmarkStart w:id="4743" w:name="_TÌM_KIẾM_TOÀN"/>
      <w:bookmarkStart w:id="4744" w:name="_Toc5382315"/>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r w:rsidRPr="006C26E1">
        <w:t>TÌM KIẾM TOÀN BỘ</w:t>
      </w:r>
      <w:bookmarkEnd w:id="4744"/>
    </w:p>
    <w:p w14:paraId="016DED5C" w14:textId="77777777" w:rsidR="00024259" w:rsidRPr="006C26E1" w:rsidRDefault="00024259" w:rsidP="00E8603E">
      <w:pPr>
        <w:rPr>
          <w:rFonts w:asciiTheme="minorHAnsi" w:hAnsiTheme="minorHAnsi" w:cstheme="minorHAnsi"/>
          <w:sz w:val="24"/>
          <w:szCs w:val="24"/>
          <w:lang w:val="pt-BR"/>
        </w:rPr>
      </w:pPr>
      <w:r w:rsidRPr="006C26E1">
        <w:rPr>
          <w:rFonts w:asciiTheme="minorHAnsi" w:hAnsiTheme="minorHAnsi" w:cstheme="minorHAnsi"/>
          <w:sz w:val="24"/>
          <w:szCs w:val="24"/>
          <w:lang w:val="pt-BR"/>
        </w:rPr>
        <w:t>Tìm kiếm toàn bộ chỉ áp dụng ở page cấp 1 và page cấp 2</w:t>
      </w:r>
    </w:p>
    <w:p w14:paraId="15A6CF92" w14:textId="77777777" w:rsidR="00E8603E" w:rsidRPr="006C26E1" w:rsidRDefault="00E8603E" w:rsidP="00E8603E">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Thanh tìm kiếm ở trang homepage </w:t>
      </w:r>
    </w:p>
    <w:p w14:paraId="7DB1D1D4" w14:textId="77777777" w:rsidR="00E8603E" w:rsidRPr="006C26E1" w:rsidRDefault="008B165F" w:rsidP="00E8603E">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drawing>
          <wp:inline distT="0" distB="0" distL="0" distR="0" wp14:anchorId="6468D288" wp14:editId="246190DC">
            <wp:extent cx="2002536" cy="4078224"/>
            <wp:effectExtent l="0" t="0" r="0" b="0"/>
            <wp:docPr id="125" name="Picture 125" descr="C:\Users\YenNH16\Downloads\SECOND SCREEN\Mockup\G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enNH16\Downloads\SECOND SCREEN\Mockup\Gsearch\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02536" cy="4078224"/>
                    </a:xfrm>
                    <a:prstGeom prst="rect">
                      <a:avLst/>
                    </a:prstGeom>
                    <a:noFill/>
                    <a:ln>
                      <a:noFill/>
                    </a:ln>
                  </pic:spPr>
                </pic:pic>
              </a:graphicData>
            </a:graphic>
          </wp:inline>
        </w:drawing>
      </w:r>
    </w:p>
    <w:p w14:paraId="5EF12DE2" w14:textId="77777777" w:rsidR="00E8603E" w:rsidRPr="006C26E1" w:rsidRDefault="00E8603E" w:rsidP="003C1A48">
      <w:pPr>
        <w:pStyle w:val="ListParagraph"/>
        <w:numPr>
          <w:ilvl w:val="1"/>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Tìm kiếm bằng cách nhập từ</w:t>
      </w:r>
      <w:r w:rsidR="00FC4487" w:rsidRPr="006C26E1">
        <w:rPr>
          <w:rFonts w:asciiTheme="minorHAnsi" w:hAnsiTheme="minorHAnsi" w:cstheme="minorHAnsi"/>
          <w:sz w:val="24"/>
          <w:szCs w:val="24"/>
          <w:lang w:val="pt-BR"/>
        </w:rPr>
        <w:t xml:space="preserve"> khóa (2</w:t>
      </w:r>
      <w:r w:rsidRPr="006C26E1">
        <w:rPr>
          <w:rFonts w:asciiTheme="minorHAnsi" w:hAnsiTheme="minorHAnsi" w:cstheme="minorHAnsi"/>
          <w:sz w:val="24"/>
          <w:szCs w:val="24"/>
          <w:lang w:val="pt-BR"/>
        </w:rPr>
        <w:t>)</w:t>
      </w:r>
    </w:p>
    <w:p w14:paraId="7EBB8C53" w14:textId="774CD8C7" w:rsidR="00E8603E" w:rsidRPr="006C26E1" w:rsidRDefault="00E8603E" w:rsidP="003C1A48">
      <w:pPr>
        <w:pStyle w:val="ListParagraph"/>
        <w:numPr>
          <w:ilvl w:val="1"/>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Tìm kiếm bằng cách nhập từ khóa bằng giọ</w:t>
      </w:r>
      <w:r w:rsidR="00FC4487" w:rsidRPr="006C26E1">
        <w:rPr>
          <w:rFonts w:asciiTheme="minorHAnsi" w:hAnsiTheme="minorHAnsi" w:cstheme="minorHAnsi"/>
          <w:sz w:val="24"/>
          <w:szCs w:val="24"/>
          <w:lang w:val="pt-BR"/>
        </w:rPr>
        <w:t>ng nói (1</w:t>
      </w:r>
      <w:r w:rsidRPr="006C26E1">
        <w:rPr>
          <w:rFonts w:asciiTheme="minorHAnsi" w:hAnsiTheme="minorHAnsi" w:cstheme="minorHAnsi"/>
          <w:sz w:val="24"/>
          <w:szCs w:val="24"/>
          <w:lang w:val="pt-BR"/>
        </w:rPr>
        <w:t>)</w:t>
      </w:r>
      <w:r w:rsidR="00A86D77" w:rsidRPr="006C26E1">
        <w:rPr>
          <w:rFonts w:asciiTheme="minorHAnsi" w:hAnsiTheme="minorHAnsi" w:cstheme="minorHAnsi"/>
          <w:sz w:val="24"/>
          <w:szCs w:val="24"/>
          <w:lang w:val="pt-BR"/>
        </w:rPr>
        <w:t xml:space="preserve"> (Phase đầu chưa triển khai) </w:t>
      </w:r>
    </w:p>
    <w:p w14:paraId="21AA6CF8" w14:textId="77777777" w:rsidR="00E8603E" w:rsidRPr="006C26E1" w:rsidRDefault="00E8603E" w:rsidP="003C1A48">
      <w:pPr>
        <w:pStyle w:val="ListParagraph"/>
        <w:numPr>
          <w:ilvl w:val="1"/>
          <w:numId w:val="12"/>
        </w:numPr>
        <w:rPr>
          <w:rFonts w:asciiTheme="minorHAnsi" w:hAnsiTheme="minorHAnsi" w:cstheme="minorHAnsi"/>
          <w:sz w:val="24"/>
          <w:szCs w:val="24"/>
          <w:lang w:val="pt-BR"/>
        </w:rPr>
      </w:pPr>
      <w:r w:rsidRPr="006C26E1">
        <w:rPr>
          <w:rFonts w:asciiTheme="minorHAnsi" w:hAnsiTheme="minorHAnsi" w:cstheme="minorHAnsi"/>
          <w:sz w:val="24"/>
          <w:szCs w:val="24"/>
          <w:lang w:val="pt-BR"/>
        </w:rPr>
        <w:t>Hiển thị của thanh tìm kiếm ẩn khi scroll up (A) &amp; hiện khi scroll down (B) homepage</w:t>
      </w:r>
    </w:p>
    <w:p w14:paraId="12F40E89" w14:textId="77777777" w:rsidR="00E8603E" w:rsidRPr="006C26E1" w:rsidRDefault="00E8603E" w:rsidP="00E8603E">
      <w:pPr>
        <w:pStyle w:val="ListParagraph"/>
        <w:ind w:left="1440"/>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4DFF1F83" wp14:editId="4F68CB64">
            <wp:extent cx="2258568" cy="4087368"/>
            <wp:effectExtent l="0" t="0" r="8890" b="8890"/>
            <wp:docPr id="38" name="Picture 38" descr="C:\Users\YenNH16\Downloads\SECOND SCREEN\Mockup\Home\Effect-Scro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enNH16\Downloads\SECOND SCREEN\Mockup\Home\Effect-Scroll-Dow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8568" cy="4087368"/>
                    </a:xfrm>
                    <a:prstGeom prst="rect">
                      <a:avLst/>
                    </a:prstGeom>
                    <a:noFill/>
                    <a:ln>
                      <a:noFill/>
                    </a:ln>
                  </pic:spPr>
                </pic:pic>
              </a:graphicData>
            </a:graphic>
          </wp:inline>
        </w:drawing>
      </w:r>
      <w:r w:rsidRPr="00CC35EC">
        <w:rPr>
          <w:rFonts w:asciiTheme="minorHAnsi" w:hAnsiTheme="minorHAnsi" w:cstheme="minorHAnsi"/>
          <w:noProof/>
          <w:sz w:val="24"/>
          <w:szCs w:val="24"/>
        </w:rPr>
        <w:drawing>
          <wp:inline distT="0" distB="0" distL="0" distR="0" wp14:anchorId="024F9D43" wp14:editId="4350D653">
            <wp:extent cx="2002536" cy="4078224"/>
            <wp:effectExtent l="0" t="0" r="0" b="0"/>
            <wp:docPr id="40" name="Picture 40" descr="C:\Users\YenNH16\Downloads\SECOND SCREEN\Mockup\Home\Effect-Scro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NH16\Downloads\SECOND SCREEN\Mockup\Home\Effect-Scroll-U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2536" cy="4078224"/>
                    </a:xfrm>
                    <a:prstGeom prst="rect">
                      <a:avLst/>
                    </a:prstGeom>
                    <a:noFill/>
                    <a:ln>
                      <a:noFill/>
                    </a:ln>
                  </pic:spPr>
                </pic:pic>
              </a:graphicData>
            </a:graphic>
          </wp:inline>
        </w:drawing>
      </w:r>
      <w:r w:rsidRPr="006C26E1">
        <w:rPr>
          <w:rFonts w:asciiTheme="minorHAnsi" w:eastAsia="Times New Roman" w:hAnsiTheme="minorHAnsi" w:cstheme="minorHAnsi"/>
          <w:snapToGrid w:val="0"/>
          <w:color w:val="000000"/>
          <w:w w:val="0"/>
          <w:sz w:val="24"/>
          <w:szCs w:val="24"/>
          <w:bdr w:val="none" w:sz="0" w:space="0" w:color="000000"/>
          <w:shd w:val="clear" w:color="000000" w:fill="000000"/>
          <w:lang w:val="x-none" w:eastAsia="x-none" w:bidi="x-none"/>
        </w:rPr>
        <w:t xml:space="preserve"> </w:t>
      </w:r>
    </w:p>
    <w:p w14:paraId="46D5AD72" w14:textId="77777777" w:rsidR="00E8603E" w:rsidRPr="006C26E1" w:rsidRDefault="00E8603E" w:rsidP="00E8603E">
      <w:pPr>
        <w:pStyle w:val="ListParagraph"/>
        <w:ind w:left="1440"/>
        <w:rPr>
          <w:rFonts w:asciiTheme="minorHAnsi" w:hAnsiTheme="minorHAnsi" w:cstheme="minorHAnsi"/>
          <w:i/>
          <w:sz w:val="24"/>
          <w:szCs w:val="24"/>
          <w:lang w:val="pt-BR"/>
        </w:rPr>
      </w:pPr>
      <w:r w:rsidRPr="006C26E1">
        <w:rPr>
          <w:rFonts w:asciiTheme="minorHAnsi" w:hAnsiTheme="minorHAnsi" w:cstheme="minorHAnsi"/>
          <w:i/>
          <w:sz w:val="24"/>
          <w:szCs w:val="24"/>
          <w:lang w:val="pt-BR"/>
        </w:rPr>
        <w:t xml:space="preserve">                        Scroll up (A)                                     Scroll down (B)</w:t>
      </w:r>
    </w:p>
    <w:p w14:paraId="0841E4F5" w14:textId="77777777" w:rsidR="003436F2" w:rsidRPr="006C26E1" w:rsidRDefault="003436F2" w:rsidP="007E2382">
      <w:pPr>
        <w:jc w:val="center"/>
        <w:rPr>
          <w:rFonts w:asciiTheme="minorHAnsi" w:hAnsiTheme="minorHAnsi" w:cstheme="minorHAnsi"/>
          <w:sz w:val="24"/>
          <w:szCs w:val="24"/>
          <w:lang w:val="pt-BR"/>
        </w:rPr>
      </w:pPr>
    </w:p>
    <w:p w14:paraId="74092DF4" w14:textId="77777777" w:rsidR="007F178B" w:rsidRPr="006C26E1" w:rsidRDefault="00E8603E" w:rsidP="007F178B">
      <w:pPr>
        <w:pStyle w:val="Heading3"/>
        <w:rPr>
          <w:rFonts w:asciiTheme="minorHAnsi" w:hAnsiTheme="minorHAnsi" w:cstheme="minorHAnsi"/>
          <w:sz w:val="24"/>
          <w:lang w:val="pt-BR"/>
        </w:rPr>
      </w:pPr>
      <w:bookmarkStart w:id="4745" w:name="_Toc5382316"/>
      <w:r w:rsidRPr="006C26E1">
        <w:rPr>
          <w:rFonts w:asciiTheme="minorHAnsi" w:hAnsiTheme="minorHAnsi" w:cstheme="minorHAnsi"/>
          <w:sz w:val="24"/>
          <w:lang w:val="pt-BR"/>
        </w:rPr>
        <w:t>Giao diện chi tiết trang Search</w:t>
      </w:r>
      <w:bookmarkEnd w:id="4745"/>
    </w:p>
    <w:p w14:paraId="54A72C26" w14:textId="77777777" w:rsidR="00E8603E" w:rsidRPr="006C26E1" w:rsidRDefault="00C032BB" w:rsidP="00E8603E">
      <w:pPr>
        <w:rPr>
          <w:rFonts w:asciiTheme="minorHAnsi" w:hAnsiTheme="minorHAnsi" w:cstheme="minorHAnsi"/>
          <w:sz w:val="24"/>
          <w:szCs w:val="24"/>
          <w:lang w:val="pt-BR"/>
        </w:rPr>
      </w:pPr>
      <w:r w:rsidRPr="006C26E1">
        <w:rPr>
          <w:rFonts w:asciiTheme="minorHAnsi" w:hAnsiTheme="minorHAnsi" w:cstheme="minorHAnsi"/>
          <w:sz w:val="24"/>
          <w:szCs w:val="24"/>
          <w:lang w:val="pt-BR"/>
        </w:rPr>
        <w:t>Giao diện chi tiết trang search bao gồm</w:t>
      </w:r>
      <w:r w:rsidR="0069449F" w:rsidRPr="006C26E1">
        <w:rPr>
          <w:rFonts w:asciiTheme="minorHAnsi" w:hAnsiTheme="minorHAnsi" w:cstheme="minorHAnsi"/>
          <w:sz w:val="24"/>
          <w:szCs w:val="24"/>
          <w:lang w:val="pt-BR"/>
        </w:rPr>
        <w:t>:</w:t>
      </w:r>
    </w:p>
    <w:p w14:paraId="711A9A35" w14:textId="77777777" w:rsidR="0069449F" w:rsidRPr="006C26E1" w:rsidRDefault="002916FE" w:rsidP="002916FE">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0F3B16D5" wp14:editId="72243729">
            <wp:extent cx="2742997" cy="4966335"/>
            <wp:effectExtent l="0" t="0" r="635" b="5715"/>
            <wp:docPr id="59" name="Picture 59" descr="C:\Users\YenNH16\Downloads\SECOND SCREEN\Mockup\Gsearch\Search_details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enNH16\Downloads\SECOND SCREEN\Mockup\Gsearch\Search_details_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48823" cy="4976883"/>
                    </a:xfrm>
                    <a:prstGeom prst="rect">
                      <a:avLst/>
                    </a:prstGeom>
                    <a:noFill/>
                    <a:ln>
                      <a:noFill/>
                    </a:ln>
                  </pic:spPr>
                </pic:pic>
              </a:graphicData>
            </a:graphic>
          </wp:inline>
        </w:drawing>
      </w:r>
    </w:p>
    <w:p w14:paraId="4EE333D4" w14:textId="77777777" w:rsidR="0069449F" w:rsidRPr="006C26E1" w:rsidRDefault="0069449F" w:rsidP="00E8603E">
      <w:pPr>
        <w:rPr>
          <w:rFonts w:asciiTheme="minorHAnsi" w:hAnsiTheme="minorHAnsi" w:cstheme="minorHAnsi"/>
          <w:sz w:val="24"/>
          <w:szCs w:val="24"/>
          <w:lang w:val="pt-BR"/>
        </w:rPr>
      </w:pPr>
    </w:p>
    <w:p w14:paraId="56BFB70F" w14:textId="77777777" w:rsidR="0069449F" w:rsidRPr="006C26E1" w:rsidRDefault="002916FE" w:rsidP="003C1A48">
      <w:pPr>
        <w:pStyle w:val="ListParagraph"/>
        <w:numPr>
          <w:ilvl w:val="0"/>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(1</w:t>
      </w:r>
      <w:r w:rsidR="0069449F" w:rsidRPr="006C26E1">
        <w:rPr>
          <w:rFonts w:asciiTheme="minorHAnsi" w:hAnsiTheme="minorHAnsi" w:cstheme="minorHAnsi"/>
          <w:sz w:val="24"/>
          <w:szCs w:val="24"/>
          <w:lang w:val="pt-BR"/>
        </w:rPr>
        <w:t>) Quay trở lại trang trước</w:t>
      </w:r>
    </w:p>
    <w:p w14:paraId="1CB9DF23" w14:textId="2844896E" w:rsidR="0069449F" w:rsidRPr="006C26E1" w:rsidRDefault="0069449F" w:rsidP="003C1A48">
      <w:pPr>
        <w:pStyle w:val="ListParagraph"/>
        <w:numPr>
          <w:ilvl w:val="0"/>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(2) Khung nhập từ khóa tìm kiếm</w:t>
      </w:r>
      <w:r w:rsidR="004B35AE">
        <w:rPr>
          <w:rFonts w:asciiTheme="minorHAnsi" w:hAnsiTheme="minorHAnsi" w:cstheme="minorHAnsi"/>
          <w:sz w:val="24"/>
          <w:szCs w:val="24"/>
          <w:lang w:val="pt-BR"/>
        </w:rPr>
        <w:t xml:space="preserve"> có các trạng thái khi sử dụng như sau:</w:t>
      </w:r>
    </w:p>
    <w:p w14:paraId="2FFD5098" w14:textId="2421F6DD" w:rsidR="000D231F" w:rsidRPr="006C26E1" w:rsidRDefault="00527B8D" w:rsidP="003C1A48">
      <w:pPr>
        <w:pStyle w:val="ListParagraph"/>
        <w:numPr>
          <w:ilvl w:val="1"/>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(2.1) Khi chưa nhập từ khóa tìm kiếm</w:t>
      </w:r>
      <w:r w:rsidR="00B07197" w:rsidRPr="006C26E1">
        <w:rPr>
          <w:rFonts w:asciiTheme="minorHAnsi" w:hAnsiTheme="minorHAnsi" w:cstheme="minorHAnsi"/>
          <w:sz w:val="24"/>
          <w:szCs w:val="24"/>
          <w:lang w:val="pt-BR"/>
        </w:rPr>
        <w:t>, màn hình sẽ hiển thị các từ khóa đã search trước đó</w:t>
      </w:r>
      <w:ins w:id="4746" w:author="Windows User" w:date="2019-04-04T09:13:00Z">
        <w:r w:rsidR="00F01298">
          <w:rPr>
            <w:rFonts w:asciiTheme="minorHAnsi" w:hAnsiTheme="minorHAnsi" w:cstheme="minorHAnsi"/>
            <w:sz w:val="24"/>
            <w:szCs w:val="24"/>
            <w:lang w:val="pt-BR"/>
          </w:rPr>
          <w:t>.</w:t>
        </w:r>
      </w:ins>
      <w:del w:id="4747" w:author="Windows User" w:date="2019-04-04T09:13:00Z">
        <w:r w:rsidR="00B07197" w:rsidRPr="006C26E1" w:rsidDel="00F01298">
          <w:rPr>
            <w:rFonts w:asciiTheme="minorHAnsi" w:hAnsiTheme="minorHAnsi" w:cstheme="minorHAnsi"/>
            <w:sz w:val="24"/>
            <w:szCs w:val="24"/>
            <w:lang w:val="pt-BR"/>
          </w:rPr>
          <w:delText xml:space="preserve"> </w:delText>
        </w:r>
      </w:del>
      <w:del w:id="4748" w:author="Windows User" w:date="2019-04-04T09:12:00Z">
        <w:r w:rsidR="00B07197" w:rsidRPr="006C26E1" w:rsidDel="00F01298">
          <w:rPr>
            <w:rFonts w:asciiTheme="minorHAnsi" w:hAnsiTheme="minorHAnsi" w:cstheme="minorHAnsi"/>
            <w:sz w:val="24"/>
            <w:szCs w:val="24"/>
            <w:lang w:val="pt-BR"/>
          </w:rPr>
          <w:delText xml:space="preserve">(đối với người dùng chưa đăng nhập, </w:delText>
        </w:r>
        <w:r w:rsidR="000A73D8" w:rsidRPr="006C26E1" w:rsidDel="00F01298">
          <w:rPr>
            <w:rFonts w:asciiTheme="minorHAnsi" w:hAnsiTheme="minorHAnsi" w:cstheme="minorHAnsi"/>
            <w:sz w:val="24"/>
            <w:szCs w:val="24"/>
            <w:lang w:val="pt-BR"/>
          </w:rPr>
          <w:delText>phần</w:delText>
        </w:r>
        <w:r w:rsidR="00B07197" w:rsidRPr="006C26E1" w:rsidDel="00F01298">
          <w:rPr>
            <w:rFonts w:asciiTheme="minorHAnsi" w:hAnsiTheme="minorHAnsi" w:cstheme="minorHAnsi"/>
            <w:sz w:val="24"/>
            <w:szCs w:val="24"/>
            <w:lang w:val="pt-BR"/>
          </w:rPr>
          <w:delText xml:space="preserve"> này sẽ không hiển thị)</w:delText>
        </w:r>
      </w:del>
    </w:p>
    <w:p w14:paraId="0D6BC734" w14:textId="77777777" w:rsidR="00B07197" w:rsidRPr="006C26E1" w:rsidRDefault="00486CD5" w:rsidP="000A73D8">
      <w:pPr>
        <w:pStyle w:val="ListParagraph"/>
        <w:ind w:left="1440"/>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1A7EB7F4" wp14:editId="0A63D825">
            <wp:extent cx="2404872" cy="4901184"/>
            <wp:effectExtent l="0" t="0" r="0" b="0"/>
            <wp:docPr id="84" name="Picture 84" descr="C:\Users\YenNH16\Downloads\SECOND SCREEN\Mockup\Gsearch\Search_details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enNH16\Downloads\SECOND SCREEN\Mockup\Gsearch\Search_details_1.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23AE4E83" w14:textId="77777777" w:rsidR="000A73D8" w:rsidRPr="006C26E1" w:rsidRDefault="002916FE" w:rsidP="003C1A48">
      <w:pPr>
        <w:pStyle w:val="ListParagraph"/>
        <w:numPr>
          <w:ilvl w:val="1"/>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(2.</w:t>
      </w:r>
      <w:r w:rsidR="000A73D8" w:rsidRPr="006C26E1">
        <w:rPr>
          <w:rFonts w:asciiTheme="minorHAnsi" w:hAnsiTheme="minorHAnsi" w:cstheme="minorHAnsi"/>
          <w:sz w:val="24"/>
          <w:szCs w:val="24"/>
          <w:lang w:val="pt-BR"/>
        </w:rPr>
        <w:t xml:space="preserve">2) Khi nhập từ khóa tìm kiếm, màn hình sẽ hiển thị những từ khóa đề xuất liên quan </w:t>
      </w:r>
    </w:p>
    <w:p w14:paraId="34A104AC" w14:textId="77777777" w:rsidR="002916FE" w:rsidRPr="006C26E1" w:rsidRDefault="00486CD5" w:rsidP="002916FE">
      <w:pPr>
        <w:pStyle w:val="ListParagraph"/>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3367C860" wp14:editId="2F7EE8E9">
            <wp:extent cx="2404872" cy="4901184"/>
            <wp:effectExtent l="0" t="0" r="0" b="0"/>
            <wp:docPr id="85" name="Picture 85" descr="C:\Users\YenNH16\Downloads\SECOND SCREEN\Mockup\Gsearch\Search_details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enNH16\Downloads\SECOND SCREEN\Mockup\Gsearch\Search_details_1.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04872" cy="4901184"/>
                    </a:xfrm>
                    <a:prstGeom prst="rect">
                      <a:avLst/>
                    </a:prstGeom>
                    <a:noFill/>
                    <a:ln>
                      <a:noFill/>
                    </a:ln>
                  </pic:spPr>
                </pic:pic>
              </a:graphicData>
            </a:graphic>
          </wp:inline>
        </w:drawing>
      </w:r>
    </w:p>
    <w:p w14:paraId="114B4F84" w14:textId="77777777" w:rsidR="000A73D8" w:rsidRPr="006C26E1" w:rsidRDefault="000A73D8" w:rsidP="000A73D8">
      <w:pPr>
        <w:ind w:left="720"/>
        <w:jc w:val="center"/>
        <w:rPr>
          <w:rFonts w:asciiTheme="minorHAnsi" w:hAnsiTheme="minorHAnsi" w:cstheme="minorHAnsi"/>
          <w:sz w:val="24"/>
          <w:szCs w:val="24"/>
          <w:lang w:val="pt-BR"/>
        </w:rPr>
      </w:pPr>
    </w:p>
    <w:p w14:paraId="38C4BE31" w14:textId="53EC0E07" w:rsidR="0069449F" w:rsidRPr="006C26E1" w:rsidRDefault="0069449F" w:rsidP="003C1A48">
      <w:pPr>
        <w:pStyle w:val="ListParagraph"/>
        <w:numPr>
          <w:ilvl w:val="0"/>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2916FE" w:rsidRPr="006C26E1">
        <w:rPr>
          <w:rFonts w:asciiTheme="minorHAnsi" w:hAnsiTheme="minorHAnsi" w:cstheme="minorHAnsi"/>
          <w:sz w:val="24"/>
          <w:szCs w:val="24"/>
          <w:lang w:val="pt-BR"/>
        </w:rPr>
        <w:t>3</w:t>
      </w:r>
      <w:r w:rsidRPr="006C26E1">
        <w:rPr>
          <w:rFonts w:asciiTheme="minorHAnsi" w:hAnsiTheme="minorHAnsi" w:cstheme="minorHAnsi"/>
          <w:sz w:val="24"/>
          <w:szCs w:val="24"/>
          <w:lang w:val="pt-BR"/>
        </w:rPr>
        <w:t>) Tính năng nhập từ khóa tìm kiếm bằng giọng nói</w:t>
      </w:r>
      <w:r w:rsidR="00F35852" w:rsidRPr="006C26E1">
        <w:rPr>
          <w:rFonts w:asciiTheme="minorHAnsi" w:hAnsiTheme="minorHAnsi" w:cstheme="minorHAnsi"/>
          <w:sz w:val="24"/>
          <w:szCs w:val="24"/>
          <w:lang w:val="pt-BR"/>
        </w:rPr>
        <w:t xml:space="preserve"> (Phase đầu chưa triển khai)</w:t>
      </w:r>
    </w:p>
    <w:p w14:paraId="06466B90" w14:textId="77777777" w:rsidR="0069449F" w:rsidRPr="006C26E1" w:rsidRDefault="0069449F" w:rsidP="003C1A48">
      <w:pPr>
        <w:pStyle w:val="ListParagraph"/>
        <w:numPr>
          <w:ilvl w:val="0"/>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2916FE" w:rsidRPr="006C26E1">
        <w:rPr>
          <w:rFonts w:asciiTheme="minorHAnsi" w:hAnsiTheme="minorHAnsi" w:cstheme="minorHAnsi"/>
          <w:sz w:val="24"/>
          <w:szCs w:val="24"/>
          <w:lang w:val="pt-BR"/>
        </w:rPr>
        <w:t>4</w:t>
      </w:r>
      <w:r w:rsidRPr="006C26E1">
        <w:rPr>
          <w:rFonts w:asciiTheme="minorHAnsi" w:hAnsiTheme="minorHAnsi" w:cstheme="minorHAnsi"/>
          <w:sz w:val="24"/>
          <w:szCs w:val="24"/>
          <w:lang w:val="pt-BR"/>
        </w:rPr>
        <w:t xml:space="preserve">) Chỉnh sửa từ khóa tìm kiếm gần đây của người dùng đang đăng nhập </w:t>
      </w:r>
    </w:p>
    <w:p w14:paraId="5C7C1958" w14:textId="77777777" w:rsidR="0069449F" w:rsidRPr="006C26E1" w:rsidRDefault="0069449F" w:rsidP="003C1A48">
      <w:pPr>
        <w:pStyle w:val="ListParagraph"/>
        <w:numPr>
          <w:ilvl w:val="1"/>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Giao diện khi chỉnh sửa từ khóa:</w:t>
      </w:r>
    </w:p>
    <w:p w14:paraId="1523DC95" w14:textId="45E88DDA" w:rsidR="0069449F" w:rsidRPr="006C26E1" w:rsidRDefault="0069449F" w:rsidP="00AE0620">
      <w:pPr>
        <w:pStyle w:val="ListParagraph"/>
        <w:numPr>
          <w:ilvl w:val="2"/>
          <w:numId w:val="31"/>
        </w:numPr>
        <w:jc w:val="both"/>
        <w:rPr>
          <w:rFonts w:asciiTheme="minorHAnsi" w:hAnsiTheme="minorHAnsi" w:cstheme="minorHAnsi"/>
          <w:sz w:val="24"/>
          <w:szCs w:val="24"/>
          <w:lang w:val="pt-BR"/>
        </w:rPr>
        <w:pPrChange w:id="4749" w:author="Windows User" w:date="2019-04-05T14:54:00Z">
          <w:pPr>
            <w:pStyle w:val="ListParagraph"/>
            <w:numPr>
              <w:ilvl w:val="2"/>
              <w:numId w:val="31"/>
            </w:numPr>
            <w:ind w:left="2160" w:hanging="360"/>
          </w:pPr>
        </w:pPrChange>
      </w:pPr>
      <w:r w:rsidRPr="006C26E1">
        <w:rPr>
          <w:rFonts w:asciiTheme="minorHAnsi" w:hAnsiTheme="minorHAnsi" w:cstheme="minorHAnsi"/>
          <w:sz w:val="24"/>
          <w:szCs w:val="24"/>
          <w:lang w:val="pt-BR"/>
        </w:rPr>
        <w:t>(</w:t>
      </w:r>
      <w:r w:rsidR="002916FE" w:rsidRPr="006C26E1">
        <w:rPr>
          <w:rFonts w:asciiTheme="minorHAnsi" w:hAnsiTheme="minorHAnsi" w:cstheme="minorHAnsi"/>
          <w:sz w:val="24"/>
          <w:szCs w:val="24"/>
          <w:lang w:val="pt-BR"/>
        </w:rPr>
        <w:t>4</w:t>
      </w:r>
      <w:r w:rsidRPr="006C26E1">
        <w:rPr>
          <w:rFonts w:asciiTheme="minorHAnsi" w:hAnsiTheme="minorHAnsi" w:cstheme="minorHAnsi"/>
          <w:sz w:val="24"/>
          <w:szCs w:val="24"/>
          <w:lang w:val="pt-BR"/>
        </w:rPr>
        <w:t xml:space="preserve">.1) </w:t>
      </w:r>
      <w:r w:rsidR="00060353" w:rsidRPr="002A4220">
        <w:rPr>
          <w:rFonts w:asciiTheme="minorHAnsi" w:hAnsiTheme="minorHAnsi" w:cstheme="minorHAnsi"/>
          <w:sz w:val="24"/>
          <w:szCs w:val="24"/>
          <w:lang w:val="pt-BR"/>
        </w:rPr>
        <w:t xml:space="preserve">để </w:t>
      </w:r>
      <w:r w:rsidR="00060353">
        <w:rPr>
          <w:rFonts w:asciiTheme="minorHAnsi" w:hAnsiTheme="minorHAnsi" w:cstheme="minorHAnsi"/>
          <w:sz w:val="24"/>
          <w:szCs w:val="24"/>
          <w:lang w:val="pt-BR"/>
        </w:rPr>
        <w:t>bật/tắt hiển thị</w:t>
      </w:r>
      <w:r w:rsidR="00060353" w:rsidRPr="002A4220">
        <w:rPr>
          <w:rFonts w:asciiTheme="minorHAnsi" w:hAnsiTheme="minorHAnsi" w:cstheme="minorHAnsi"/>
          <w:sz w:val="24"/>
          <w:szCs w:val="24"/>
          <w:lang w:val="pt-BR"/>
        </w:rPr>
        <w:t xml:space="preserve"> chỉnh sửa</w:t>
      </w:r>
      <w:r w:rsidR="00060353" w:rsidRPr="002A4220" w:rsidDel="00F11FEA">
        <w:rPr>
          <w:rFonts w:asciiTheme="minorHAnsi" w:hAnsiTheme="minorHAnsi" w:cstheme="minorHAnsi"/>
          <w:sz w:val="24"/>
          <w:szCs w:val="24"/>
          <w:lang w:val="pt-BR"/>
        </w:rPr>
        <w:t xml:space="preserve"> </w:t>
      </w:r>
      <w:r w:rsidR="00060353">
        <w:rPr>
          <w:rFonts w:asciiTheme="minorHAnsi" w:hAnsiTheme="minorHAnsi" w:cstheme="minorHAnsi"/>
          <w:sz w:val="24"/>
          <w:szCs w:val="24"/>
          <w:lang w:val="pt-BR"/>
        </w:rPr>
        <w:t>từ khóa của bạn</w:t>
      </w:r>
      <w:ins w:id="4750" w:author="Windows User" w:date="2019-04-05T14:54:00Z">
        <w:r w:rsidR="00AE0620">
          <w:rPr>
            <w:rFonts w:asciiTheme="minorHAnsi" w:hAnsiTheme="minorHAnsi" w:cstheme="minorHAnsi"/>
            <w:sz w:val="24"/>
            <w:szCs w:val="24"/>
            <w:lang w:val="pt-BR"/>
          </w:rPr>
          <w:t>. Khi ở trạng thái chỉnh sửa từ khóa tìm kiếm, nếu nhấn và giữ (long press) icon “Trash”, cho phép người dùng “Xóa tất cả từ khóa”, hiển thị pop-up yêu cầu người dùng xác nhận như sau: “Bạn có muốn xóa tất cả?”– “Hủy Bỏ”/ “Đồng ý”</w:t>
        </w:r>
      </w:ins>
    </w:p>
    <w:p w14:paraId="4935364B" w14:textId="6C3642EC" w:rsidR="000929C5" w:rsidRPr="00436F38" w:rsidRDefault="000929C5" w:rsidP="00A84EF4">
      <w:pPr>
        <w:pStyle w:val="ListParagraph"/>
        <w:numPr>
          <w:ilvl w:val="2"/>
          <w:numId w:val="31"/>
        </w:numPr>
        <w:jc w:val="both"/>
        <w:rPr>
          <w:rFonts w:asciiTheme="minorHAnsi" w:hAnsiTheme="minorHAnsi" w:cstheme="minorHAnsi"/>
          <w:sz w:val="24"/>
          <w:szCs w:val="24"/>
          <w:lang w:val="pt-BR"/>
        </w:rPr>
      </w:pPr>
      <w:r w:rsidRPr="00B666B5">
        <w:rPr>
          <w:rFonts w:asciiTheme="minorHAnsi" w:hAnsiTheme="minorHAnsi" w:cstheme="minorHAnsi"/>
          <w:sz w:val="24"/>
          <w:szCs w:val="24"/>
          <w:lang w:val="pt-BR"/>
        </w:rPr>
        <w:t>(</w:t>
      </w:r>
      <w:r w:rsidRPr="00436F38">
        <w:rPr>
          <w:rFonts w:asciiTheme="minorHAnsi" w:hAnsiTheme="minorHAnsi" w:cstheme="minorHAnsi"/>
          <w:sz w:val="24"/>
          <w:szCs w:val="24"/>
          <w:lang w:val="pt-BR"/>
        </w:rPr>
        <w:t>4</w:t>
      </w:r>
      <w:r>
        <w:rPr>
          <w:rFonts w:asciiTheme="minorHAnsi" w:hAnsiTheme="minorHAnsi" w:cstheme="minorHAnsi"/>
          <w:sz w:val="24"/>
          <w:szCs w:val="24"/>
          <w:lang w:val="pt-BR"/>
        </w:rPr>
        <w:t>.2</w:t>
      </w:r>
      <w:r w:rsidRPr="00B666B5">
        <w:rPr>
          <w:rFonts w:asciiTheme="minorHAnsi" w:hAnsiTheme="minorHAnsi" w:cstheme="minorHAnsi"/>
          <w:sz w:val="24"/>
          <w:szCs w:val="24"/>
          <w:lang w:val="pt-BR"/>
        </w:rPr>
        <w:t>)</w:t>
      </w:r>
      <w:r w:rsidRPr="00436F38">
        <w:rPr>
          <w:rFonts w:asciiTheme="minorHAnsi" w:hAnsiTheme="minorHAnsi" w:cstheme="minorHAnsi"/>
          <w:sz w:val="24"/>
          <w:szCs w:val="24"/>
          <w:lang w:val="pt-BR"/>
        </w:rPr>
        <w:t xml:space="preserve"> </w:t>
      </w:r>
      <w:r w:rsidR="00AE0E28" w:rsidRPr="00B666B5">
        <w:rPr>
          <w:rFonts w:asciiTheme="minorHAnsi" w:hAnsiTheme="minorHAnsi" w:cstheme="minorHAnsi"/>
          <w:sz w:val="24"/>
          <w:szCs w:val="24"/>
          <w:lang w:val="pt-BR"/>
        </w:rPr>
        <w:t>để</w:t>
      </w:r>
      <w:r w:rsidR="00AE0E28">
        <w:rPr>
          <w:rFonts w:asciiTheme="minorHAnsi" w:hAnsiTheme="minorHAnsi" w:cstheme="minorHAnsi"/>
          <w:sz w:val="24"/>
          <w:szCs w:val="24"/>
          <w:lang w:val="pt-BR"/>
        </w:rPr>
        <w:t xml:space="preserve"> xóa </w:t>
      </w:r>
      <w:r w:rsidR="00AE0E28" w:rsidRPr="00B666B5">
        <w:rPr>
          <w:rFonts w:asciiTheme="minorHAnsi" w:hAnsiTheme="minorHAnsi" w:cstheme="minorHAnsi"/>
          <w:sz w:val="24"/>
          <w:szCs w:val="24"/>
          <w:lang w:val="pt-BR"/>
        </w:rPr>
        <w:t>từ khóa</w:t>
      </w:r>
      <w:r w:rsidR="00AE0E28">
        <w:rPr>
          <w:rFonts w:asciiTheme="minorHAnsi" w:hAnsiTheme="minorHAnsi" w:cstheme="minorHAnsi"/>
          <w:sz w:val="24"/>
          <w:szCs w:val="24"/>
          <w:lang w:val="pt-BR"/>
        </w:rPr>
        <w:t xml:space="preserve"> k</w:t>
      </w:r>
      <w:r>
        <w:rPr>
          <w:rFonts w:asciiTheme="minorHAnsi" w:hAnsiTheme="minorHAnsi" w:cstheme="minorHAnsi"/>
          <w:sz w:val="24"/>
          <w:szCs w:val="24"/>
          <w:lang w:val="pt-BR"/>
        </w:rPr>
        <w:t xml:space="preserve">hi đã bật </w:t>
      </w:r>
      <w:r w:rsidR="00AE0E28">
        <w:rPr>
          <w:rFonts w:asciiTheme="minorHAnsi" w:hAnsiTheme="minorHAnsi" w:cstheme="minorHAnsi"/>
          <w:sz w:val="24"/>
          <w:szCs w:val="24"/>
          <w:lang w:val="pt-BR"/>
        </w:rPr>
        <w:t xml:space="preserve">chức năng chỉnh sửa </w:t>
      </w:r>
      <w:r>
        <w:rPr>
          <w:rFonts w:asciiTheme="minorHAnsi" w:hAnsiTheme="minorHAnsi" w:cstheme="minorHAnsi"/>
          <w:sz w:val="24"/>
          <w:szCs w:val="24"/>
          <w:lang w:val="pt-BR"/>
        </w:rPr>
        <w:t>tại (4.1</w:t>
      </w:r>
      <w:r w:rsidR="00AE0E28">
        <w:rPr>
          <w:rFonts w:asciiTheme="minorHAnsi" w:hAnsiTheme="minorHAnsi" w:cstheme="minorHAnsi"/>
          <w:sz w:val="24"/>
          <w:szCs w:val="24"/>
          <w:lang w:val="pt-BR"/>
        </w:rPr>
        <w:t>)</w:t>
      </w:r>
      <w:r w:rsidRPr="00B666B5">
        <w:rPr>
          <w:rFonts w:asciiTheme="minorHAnsi" w:hAnsiTheme="minorHAnsi" w:cstheme="minorHAnsi"/>
          <w:sz w:val="24"/>
          <w:szCs w:val="24"/>
          <w:lang w:val="pt-BR"/>
        </w:rPr>
        <w:t>.</w:t>
      </w:r>
      <w:r w:rsidR="00AE0E28">
        <w:rPr>
          <w:rFonts w:asciiTheme="minorHAnsi" w:hAnsiTheme="minorHAnsi" w:cstheme="minorHAnsi"/>
          <w:sz w:val="24"/>
          <w:szCs w:val="24"/>
          <w:lang w:val="pt-BR"/>
        </w:rPr>
        <w:t xml:space="preserve"> </w:t>
      </w:r>
      <w:r w:rsidRPr="00B666B5">
        <w:rPr>
          <w:rFonts w:asciiTheme="minorHAnsi" w:hAnsiTheme="minorHAnsi" w:cstheme="minorHAnsi"/>
          <w:sz w:val="24"/>
          <w:szCs w:val="24"/>
          <w:lang w:val="pt-BR"/>
        </w:rPr>
        <w:t>Sau khi từ khóa được xóa, các từ khóa còn lại sẽ thay thế vị trí đã xóa.</w:t>
      </w:r>
    </w:p>
    <w:p w14:paraId="1AABDC09" w14:textId="78B25995" w:rsidR="0069449F" w:rsidRPr="00947854" w:rsidRDefault="0069449F">
      <w:pPr>
        <w:pStyle w:val="ListParagraph"/>
        <w:ind w:left="1440"/>
        <w:jc w:val="center"/>
        <w:rPr>
          <w:rFonts w:asciiTheme="minorHAnsi" w:hAnsiTheme="minorHAnsi" w:cstheme="minorHAnsi"/>
          <w:sz w:val="24"/>
          <w:szCs w:val="24"/>
          <w:lang w:val="pt-BR"/>
        </w:rPr>
      </w:pPr>
      <w:r w:rsidRPr="00947854">
        <w:rPr>
          <w:rFonts w:asciiTheme="minorHAnsi" w:hAnsiTheme="minorHAnsi" w:cstheme="minorHAnsi"/>
          <w:sz w:val="24"/>
          <w:szCs w:val="24"/>
          <w:lang w:val="pt-BR"/>
        </w:rPr>
        <w:lastRenderedPageBreak/>
        <w:t xml:space="preserve"> </w:t>
      </w:r>
      <w:r w:rsidR="002916FE" w:rsidRPr="00CC35EC">
        <w:rPr>
          <w:rFonts w:asciiTheme="minorHAnsi" w:hAnsiTheme="minorHAnsi" w:cstheme="minorHAnsi"/>
          <w:noProof/>
          <w:sz w:val="24"/>
          <w:szCs w:val="24"/>
        </w:rPr>
        <w:drawing>
          <wp:inline distT="0" distB="0" distL="0" distR="0" wp14:anchorId="32BA0AE9" wp14:editId="26416570">
            <wp:extent cx="2761488" cy="4892040"/>
            <wp:effectExtent l="0" t="0" r="1270" b="3810"/>
            <wp:docPr id="82" name="Picture 82" descr="C:\Users\YenNH16\Downloads\SECOND SCREEN\Mockup\Gsearch\Search_detai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enNH16\Downloads\SECOND SCREEN\Mockup\Gsearch\Search_details_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61488" cy="4892040"/>
                    </a:xfrm>
                    <a:prstGeom prst="rect">
                      <a:avLst/>
                    </a:prstGeom>
                    <a:noFill/>
                    <a:ln>
                      <a:noFill/>
                    </a:ln>
                  </pic:spPr>
                </pic:pic>
              </a:graphicData>
            </a:graphic>
          </wp:inline>
        </w:drawing>
      </w:r>
    </w:p>
    <w:p w14:paraId="3F82752B" w14:textId="77777777" w:rsidR="0069449F" w:rsidRPr="006C26E1" w:rsidRDefault="0069449F" w:rsidP="0069449F">
      <w:pPr>
        <w:pStyle w:val="ListParagraph"/>
        <w:rPr>
          <w:rFonts w:asciiTheme="minorHAnsi" w:hAnsiTheme="minorHAnsi" w:cstheme="minorHAnsi"/>
          <w:sz w:val="24"/>
          <w:szCs w:val="24"/>
          <w:lang w:val="pt-BR"/>
        </w:rPr>
      </w:pPr>
    </w:p>
    <w:p w14:paraId="71C37E38" w14:textId="01906330" w:rsidR="00947854" w:rsidRDefault="0069449F">
      <w:pPr>
        <w:pStyle w:val="ListParagraph"/>
        <w:numPr>
          <w:ilvl w:val="0"/>
          <w:numId w:val="31"/>
        </w:num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9F09B4" w:rsidRPr="006C26E1">
        <w:rPr>
          <w:rFonts w:asciiTheme="minorHAnsi" w:hAnsiTheme="minorHAnsi" w:cstheme="minorHAnsi"/>
          <w:sz w:val="24"/>
          <w:szCs w:val="24"/>
          <w:lang w:val="pt-BR"/>
        </w:rPr>
        <w:t>5</w:t>
      </w:r>
      <w:r w:rsidRPr="006C26E1">
        <w:rPr>
          <w:rFonts w:asciiTheme="minorHAnsi" w:hAnsiTheme="minorHAnsi" w:cstheme="minorHAnsi"/>
          <w:sz w:val="24"/>
          <w:szCs w:val="24"/>
          <w:lang w:val="pt-BR"/>
        </w:rPr>
        <w:t xml:space="preserve">) </w:t>
      </w:r>
      <w:r w:rsidRPr="00787887">
        <w:rPr>
          <w:rFonts w:asciiTheme="minorHAnsi" w:hAnsiTheme="minorHAnsi" w:cstheme="minorHAnsi"/>
          <w:sz w:val="24"/>
          <w:szCs w:val="24"/>
          <w:lang w:val="pt-BR"/>
        </w:rPr>
        <w:t>T</w:t>
      </w:r>
      <w:r w:rsidRPr="006C26E1">
        <w:rPr>
          <w:rFonts w:asciiTheme="minorHAnsi" w:hAnsiTheme="minorHAnsi" w:cstheme="minorHAnsi"/>
          <w:sz w:val="24"/>
          <w:szCs w:val="24"/>
          <w:lang w:val="pt-BR"/>
        </w:rPr>
        <w:t>ừ khóa tìm kiếm gần đây của người dùng đang đăng nhập</w:t>
      </w:r>
      <w:r w:rsidR="000E55CA" w:rsidRPr="006C26E1">
        <w:rPr>
          <w:rFonts w:asciiTheme="minorHAnsi" w:hAnsiTheme="minorHAnsi" w:cstheme="minorHAnsi"/>
          <w:sz w:val="24"/>
          <w:szCs w:val="24"/>
          <w:lang w:val="pt-BR"/>
        </w:rPr>
        <w:t xml:space="preserve"> hiển thị dang input chips</w:t>
      </w:r>
      <w:r w:rsidRPr="006C26E1">
        <w:rPr>
          <w:rFonts w:asciiTheme="minorHAnsi" w:hAnsiTheme="minorHAnsi" w:cstheme="minorHAnsi"/>
          <w:sz w:val="24"/>
          <w:szCs w:val="24"/>
          <w:lang w:val="pt-BR"/>
        </w:rPr>
        <w:t xml:space="preserve"> </w:t>
      </w:r>
    </w:p>
    <w:p w14:paraId="29F84985" w14:textId="77777777" w:rsidR="0079388D" w:rsidRDefault="0079388D" w:rsidP="0079388D">
      <w:pPr>
        <w:pStyle w:val="ListParagraph"/>
        <w:numPr>
          <w:ilvl w:val="1"/>
          <w:numId w:val="31"/>
        </w:numPr>
        <w:jc w:val="both"/>
        <w:rPr>
          <w:rFonts w:asciiTheme="minorHAnsi" w:hAnsiTheme="minorHAnsi" w:cstheme="minorHAnsi"/>
          <w:sz w:val="24"/>
          <w:szCs w:val="24"/>
        </w:rPr>
      </w:pPr>
      <w:r w:rsidRPr="00B666B5">
        <w:rPr>
          <w:rFonts w:asciiTheme="minorHAnsi" w:hAnsiTheme="minorHAnsi" w:cstheme="minorHAnsi"/>
          <w:sz w:val="24"/>
          <w:szCs w:val="24"/>
        </w:rPr>
        <w:t>Độ dài từ khóa: hiển thị tối đa 1 dòng, đối với những từ vượt quá chiều dài giới hạn sẽ hiển thị theo</w:t>
      </w:r>
      <w:r w:rsidRPr="00436F38">
        <w:rPr>
          <w:rFonts w:asciiTheme="minorHAnsi" w:hAnsiTheme="minorHAnsi" w:cstheme="minorHAnsi"/>
          <w:sz w:val="24"/>
          <w:szCs w:val="24"/>
        </w:rPr>
        <w:t xml:space="preserve"> </w:t>
      </w:r>
      <w:r w:rsidRPr="00B666B5">
        <w:rPr>
          <w:rFonts w:asciiTheme="minorHAnsi" w:hAnsiTheme="minorHAnsi" w:cstheme="minorHAnsi"/>
          <w:sz w:val="24"/>
          <w:szCs w:val="24"/>
        </w:rPr>
        <w:t xml:space="preserve">ellipsis </w:t>
      </w:r>
      <w:r>
        <w:rPr>
          <w:rFonts w:asciiTheme="minorHAnsi" w:hAnsiTheme="minorHAnsi" w:cstheme="minorHAnsi"/>
          <w:sz w:val="24"/>
          <w:szCs w:val="24"/>
        </w:rPr>
        <w:t>với</w:t>
      </w:r>
      <w:r w:rsidRPr="00B666B5">
        <w:rPr>
          <w:rFonts w:asciiTheme="minorHAnsi" w:hAnsiTheme="minorHAnsi" w:cstheme="minorHAnsi"/>
          <w:sz w:val="24"/>
          <w:szCs w:val="24"/>
        </w:rPr>
        <w:t xml:space="preserve"> mode là center</w:t>
      </w:r>
      <w:r>
        <w:rPr>
          <w:rFonts w:asciiTheme="minorHAnsi" w:hAnsiTheme="minorHAnsi" w:cstheme="minorHAnsi"/>
          <w:sz w:val="24"/>
          <w:szCs w:val="24"/>
        </w:rPr>
        <w:t xml:space="preserve"> và ngắt nguyên từ</w:t>
      </w:r>
      <w:r w:rsidRPr="00B666B5">
        <w:rPr>
          <w:rFonts w:asciiTheme="minorHAnsi" w:hAnsiTheme="minorHAnsi" w:cstheme="minorHAnsi"/>
          <w:sz w:val="24"/>
          <w:szCs w:val="24"/>
        </w:rPr>
        <w:t xml:space="preserve">. </w:t>
      </w:r>
    </w:p>
    <w:p w14:paraId="35292A51" w14:textId="77777777" w:rsidR="0079388D" w:rsidRPr="00436F38" w:rsidRDefault="0079388D" w:rsidP="0079388D">
      <w:pPr>
        <w:ind w:left="1440" w:firstLine="360"/>
        <w:jc w:val="both"/>
        <w:rPr>
          <w:rFonts w:asciiTheme="minorHAnsi" w:hAnsiTheme="minorHAnsi" w:cstheme="minorHAnsi"/>
          <w:sz w:val="24"/>
          <w:szCs w:val="24"/>
        </w:rPr>
      </w:pPr>
      <w:r w:rsidRPr="00436F38">
        <w:rPr>
          <w:rFonts w:asciiTheme="minorHAnsi" w:hAnsiTheme="minorHAnsi" w:cstheme="minorHAnsi"/>
          <w:sz w:val="24"/>
          <w:szCs w:val="24"/>
        </w:rPr>
        <w:t xml:space="preserve">VD: </w:t>
      </w:r>
      <w:r>
        <w:rPr>
          <w:rFonts w:asciiTheme="minorHAnsi" w:hAnsiTheme="minorHAnsi" w:cstheme="minorHAnsi"/>
          <w:sz w:val="24"/>
          <w:szCs w:val="24"/>
        </w:rPr>
        <w:t xml:space="preserve">có ai thương em như anh (đầy đủ), </w:t>
      </w:r>
      <w:r w:rsidRPr="00436F38">
        <w:rPr>
          <w:rFonts w:asciiTheme="minorHAnsi" w:hAnsiTheme="minorHAnsi" w:cstheme="minorHAnsi"/>
          <w:sz w:val="24"/>
          <w:szCs w:val="24"/>
        </w:rPr>
        <w:t>có ai… như anh</w:t>
      </w:r>
      <w:r>
        <w:rPr>
          <w:rFonts w:asciiTheme="minorHAnsi" w:hAnsiTheme="minorHAnsi" w:cstheme="minorHAnsi"/>
          <w:sz w:val="24"/>
          <w:szCs w:val="24"/>
        </w:rPr>
        <w:t xml:space="preserve"> (ellipsis)</w:t>
      </w:r>
    </w:p>
    <w:p w14:paraId="07492558" w14:textId="77777777" w:rsidR="0079388D" w:rsidRPr="000F0E1C" w:rsidRDefault="0079388D" w:rsidP="0079388D">
      <w:pPr>
        <w:pStyle w:val="ListParagraph"/>
        <w:numPr>
          <w:ilvl w:val="1"/>
          <w:numId w:val="31"/>
        </w:numPr>
        <w:jc w:val="both"/>
        <w:rPr>
          <w:rFonts w:asciiTheme="minorHAnsi" w:hAnsiTheme="minorHAnsi" w:cstheme="minorHAnsi"/>
          <w:sz w:val="24"/>
          <w:szCs w:val="24"/>
        </w:rPr>
      </w:pPr>
      <w:r w:rsidRPr="000F0E1C">
        <w:rPr>
          <w:rFonts w:asciiTheme="minorHAnsi" w:hAnsiTheme="minorHAnsi" w:cstheme="minorHAnsi"/>
          <w:sz w:val="24"/>
          <w:szCs w:val="24"/>
        </w:rPr>
        <w:t xml:space="preserve">Số dòng tối đa cho danh sách Từ khóa là 3 </w:t>
      </w:r>
    </w:p>
    <w:p w14:paraId="1C2A5220" w14:textId="77777777" w:rsidR="0079388D" w:rsidRDefault="0079388D" w:rsidP="0079388D">
      <w:pPr>
        <w:pStyle w:val="ListParagraph"/>
        <w:numPr>
          <w:ilvl w:val="1"/>
          <w:numId w:val="31"/>
        </w:numPr>
        <w:jc w:val="both"/>
        <w:rPr>
          <w:rFonts w:asciiTheme="minorHAnsi" w:hAnsiTheme="minorHAnsi" w:cstheme="minorHAnsi"/>
          <w:sz w:val="24"/>
          <w:szCs w:val="24"/>
        </w:rPr>
      </w:pPr>
      <w:r w:rsidRPr="000F0E1C">
        <w:rPr>
          <w:rFonts w:asciiTheme="minorHAnsi" w:hAnsiTheme="minorHAnsi" w:cstheme="minorHAnsi"/>
          <w:sz w:val="24"/>
          <w:szCs w:val="24"/>
        </w:rPr>
        <w:t xml:space="preserve">Các từ khóa không trùng nhau và người dùng đã truy cập ít nhất một nội dung trong danh sách kết quả search của mỗi từ khóa đó. </w:t>
      </w:r>
    </w:p>
    <w:p w14:paraId="1FDFA39C" w14:textId="6DFEC1D7" w:rsidR="0069449F" w:rsidRPr="006C26E1" w:rsidRDefault="0069449F" w:rsidP="00A84EF4">
      <w:pPr>
        <w:pStyle w:val="ListParagraph"/>
        <w:numPr>
          <w:ilvl w:val="0"/>
          <w:numId w:val="31"/>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9F09B4" w:rsidRPr="006C26E1">
        <w:rPr>
          <w:rFonts w:asciiTheme="minorHAnsi" w:hAnsiTheme="minorHAnsi" w:cstheme="minorHAnsi"/>
          <w:sz w:val="24"/>
          <w:szCs w:val="24"/>
          <w:lang w:val="pt-BR"/>
        </w:rPr>
        <w:t>6</w:t>
      </w:r>
      <w:r w:rsidRPr="006C26E1">
        <w:rPr>
          <w:rFonts w:asciiTheme="minorHAnsi" w:hAnsiTheme="minorHAnsi" w:cstheme="minorHAnsi"/>
          <w:sz w:val="24"/>
          <w:szCs w:val="24"/>
          <w:lang w:val="pt-BR"/>
        </w:rPr>
        <w:t xml:space="preserve">) Gợi ý tìm kiếm </w:t>
      </w:r>
      <w:r w:rsidR="00CF47DD" w:rsidRPr="006C26E1">
        <w:rPr>
          <w:rFonts w:asciiTheme="minorHAnsi" w:hAnsiTheme="minorHAnsi" w:cstheme="minorHAnsi"/>
          <w:sz w:val="24"/>
          <w:szCs w:val="24"/>
          <w:lang w:val="pt-BR"/>
        </w:rPr>
        <w:t xml:space="preserve">hiển thị dạng navigation sliding tab (tab pager), mỗi tab </w:t>
      </w:r>
      <w:r w:rsidR="005C2BA0" w:rsidRPr="006C26E1">
        <w:rPr>
          <w:rFonts w:asciiTheme="minorHAnsi" w:hAnsiTheme="minorHAnsi" w:cstheme="minorHAnsi"/>
          <w:sz w:val="24"/>
          <w:szCs w:val="24"/>
          <w:lang w:val="pt-BR"/>
        </w:rPr>
        <w:t>bao gồm top 5 tìm kiếm của mỗi mục (Phim truyện, Giải trí, Thiếu nhi, Thể thao, Sự kiện)</w:t>
      </w:r>
      <w:r w:rsidR="007A7E81">
        <w:rPr>
          <w:rFonts w:asciiTheme="minorHAnsi" w:hAnsiTheme="minorHAnsi" w:cstheme="minorHAnsi"/>
          <w:sz w:val="24"/>
          <w:szCs w:val="24"/>
          <w:lang w:val="pt-BR"/>
        </w:rPr>
        <w:t>. Nếu tab của mục nào không tìm thấy kết quả liên quan sẽ được ẩn.</w:t>
      </w:r>
      <w:r w:rsidR="002B16E9" w:rsidRPr="006C26E1">
        <w:rPr>
          <w:rFonts w:asciiTheme="minorHAnsi" w:hAnsiTheme="minorHAnsi" w:cstheme="minorHAnsi"/>
          <w:sz w:val="24"/>
          <w:szCs w:val="24"/>
          <w:lang w:val="pt-BR"/>
        </w:rPr>
        <w:t xml:space="preserve"> </w:t>
      </w:r>
    </w:p>
    <w:p w14:paraId="394DB081" w14:textId="77777777" w:rsidR="000A73D8" w:rsidRPr="006C26E1" w:rsidRDefault="00706C63" w:rsidP="000A73D8">
      <w:pPr>
        <w:pStyle w:val="Heading3"/>
        <w:rPr>
          <w:rFonts w:asciiTheme="minorHAnsi" w:hAnsiTheme="minorHAnsi" w:cstheme="minorHAnsi"/>
          <w:sz w:val="24"/>
          <w:lang w:val="pt-BR"/>
        </w:rPr>
      </w:pPr>
      <w:bookmarkStart w:id="4751" w:name="_Toc5382317"/>
      <w:r w:rsidRPr="006C26E1">
        <w:rPr>
          <w:rFonts w:asciiTheme="minorHAnsi" w:hAnsiTheme="minorHAnsi" w:cstheme="minorHAnsi"/>
          <w:sz w:val="24"/>
          <w:lang w:val="pt-BR"/>
        </w:rPr>
        <w:lastRenderedPageBreak/>
        <w:t>Giao diện kết quả Search</w:t>
      </w:r>
      <w:bookmarkEnd w:id="4751"/>
    </w:p>
    <w:p w14:paraId="7DE9DE28" w14:textId="77777777" w:rsidR="00A33FCD" w:rsidRPr="006C26E1" w:rsidRDefault="004C4B81" w:rsidP="00E8603E">
      <w:p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Sau khi nhập </w:t>
      </w:r>
      <w:r w:rsidR="00EA5E9F" w:rsidRPr="006C26E1">
        <w:rPr>
          <w:rFonts w:asciiTheme="minorHAnsi" w:hAnsiTheme="minorHAnsi" w:cstheme="minorHAnsi"/>
          <w:sz w:val="24"/>
          <w:szCs w:val="24"/>
          <w:lang w:val="pt-BR"/>
        </w:rPr>
        <w:t>từ khóa, giao diện kết quả Search sẽ hiển thị</w:t>
      </w:r>
      <w:r w:rsidR="00A33FCD" w:rsidRPr="006C26E1">
        <w:rPr>
          <w:rFonts w:asciiTheme="minorHAnsi" w:hAnsiTheme="minorHAnsi" w:cstheme="minorHAnsi"/>
          <w:sz w:val="24"/>
          <w:szCs w:val="24"/>
          <w:lang w:val="pt-BR"/>
        </w:rPr>
        <w:t xml:space="preserve"> với trường hợp:</w:t>
      </w:r>
    </w:p>
    <w:p w14:paraId="7FB6E3C5" w14:textId="77777777" w:rsidR="00A5327A" w:rsidRPr="006C26E1" w:rsidRDefault="00A33FCD" w:rsidP="00A5327A">
      <w:pPr>
        <w:pStyle w:val="Heading4"/>
        <w:rPr>
          <w:rFonts w:asciiTheme="minorHAnsi" w:hAnsiTheme="minorHAnsi" w:cstheme="minorHAnsi"/>
          <w:sz w:val="24"/>
          <w:szCs w:val="24"/>
        </w:rPr>
      </w:pPr>
      <w:bookmarkStart w:id="4752" w:name="_Toc5382318"/>
      <w:r w:rsidRPr="006C26E1">
        <w:rPr>
          <w:rFonts w:asciiTheme="minorHAnsi" w:hAnsiTheme="minorHAnsi" w:cstheme="minorHAnsi"/>
          <w:sz w:val="24"/>
          <w:szCs w:val="24"/>
        </w:rPr>
        <w:t xml:space="preserve">Không </w:t>
      </w:r>
      <w:r w:rsidR="00544ACE" w:rsidRPr="006C26E1">
        <w:rPr>
          <w:rFonts w:asciiTheme="minorHAnsi" w:hAnsiTheme="minorHAnsi" w:cstheme="minorHAnsi"/>
          <w:sz w:val="24"/>
          <w:szCs w:val="24"/>
        </w:rPr>
        <w:t xml:space="preserve">có </w:t>
      </w:r>
      <w:r w:rsidRPr="006C26E1">
        <w:rPr>
          <w:rFonts w:asciiTheme="minorHAnsi" w:hAnsiTheme="minorHAnsi" w:cstheme="minorHAnsi"/>
          <w:sz w:val="24"/>
          <w:szCs w:val="24"/>
        </w:rPr>
        <w:t xml:space="preserve">kết quả </w:t>
      </w:r>
      <w:r w:rsidR="00544ACE" w:rsidRPr="006C26E1">
        <w:rPr>
          <w:rFonts w:asciiTheme="minorHAnsi" w:hAnsiTheme="minorHAnsi" w:cstheme="minorHAnsi"/>
          <w:sz w:val="24"/>
          <w:szCs w:val="24"/>
        </w:rPr>
        <w:t>tìm kiếm</w:t>
      </w:r>
      <w:bookmarkEnd w:id="4752"/>
    </w:p>
    <w:p w14:paraId="3551A69A" w14:textId="77777777" w:rsidR="00544ACE" w:rsidRPr="006C26E1" w:rsidRDefault="00544ACE" w:rsidP="00544ACE">
      <w:pPr>
        <w:rPr>
          <w:rFonts w:asciiTheme="minorHAnsi" w:hAnsiTheme="minorHAnsi" w:cstheme="minorHAnsi"/>
          <w:sz w:val="24"/>
          <w:szCs w:val="24"/>
        </w:rPr>
      </w:pPr>
      <w:r w:rsidRPr="006C26E1">
        <w:rPr>
          <w:rFonts w:asciiTheme="minorHAnsi" w:hAnsiTheme="minorHAnsi" w:cstheme="minorHAnsi"/>
          <w:sz w:val="24"/>
          <w:szCs w:val="24"/>
        </w:rPr>
        <w:t>Giao diện khi không tìm được kết quả</w:t>
      </w:r>
    </w:p>
    <w:p w14:paraId="6CA203BD" w14:textId="77777777" w:rsidR="00544ACE" w:rsidRPr="006C26E1" w:rsidRDefault="00544ACE" w:rsidP="00544ACE">
      <w:pPr>
        <w:jc w:val="center"/>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35DD3688" wp14:editId="0281C5C5">
            <wp:extent cx="2002536" cy="4306824"/>
            <wp:effectExtent l="0" t="0" r="0" b="0"/>
            <wp:docPr id="50" name="Picture 50" descr="C:\Users\YenNH16\Downloads\SECOND SCREEN\Mockup\Gsearch\Search_result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nNH16\Downloads\SECOND SCREEN\Mockup\Gsearch\Search_result_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02536" cy="4306824"/>
                    </a:xfrm>
                    <a:prstGeom prst="rect">
                      <a:avLst/>
                    </a:prstGeom>
                    <a:noFill/>
                    <a:ln>
                      <a:noFill/>
                    </a:ln>
                  </pic:spPr>
                </pic:pic>
              </a:graphicData>
            </a:graphic>
          </wp:inline>
        </w:drawing>
      </w:r>
    </w:p>
    <w:p w14:paraId="2153D735" w14:textId="77777777" w:rsidR="00544ACE" w:rsidRPr="006C26E1" w:rsidRDefault="00EA1CF6" w:rsidP="00544ACE">
      <w:pPr>
        <w:pStyle w:val="Heading4"/>
        <w:rPr>
          <w:rFonts w:asciiTheme="minorHAnsi" w:hAnsiTheme="minorHAnsi" w:cstheme="minorHAnsi"/>
          <w:sz w:val="24"/>
          <w:szCs w:val="24"/>
        </w:rPr>
      </w:pPr>
      <w:bookmarkStart w:id="4753" w:name="_Toc5382319"/>
      <w:r w:rsidRPr="006C26E1">
        <w:rPr>
          <w:rFonts w:asciiTheme="minorHAnsi" w:hAnsiTheme="minorHAnsi" w:cstheme="minorHAnsi"/>
          <w:sz w:val="24"/>
          <w:szCs w:val="24"/>
        </w:rPr>
        <w:t>Khi tìm được</w:t>
      </w:r>
      <w:r w:rsidR="00544ACE" w:rsidRPr="006C26E1">
        <w:rPr>
          <w:rFonts w:asciiTheme="minorHAnsi" w:hAnsiTheme="minorHAnsi" w:cstheme="minorHAnsi"/>
          <w:sz w:val="24"/>
          <w:szCs w:val="24"/>
        </w:rPr>
        <w:t xml:space="preserve"> kết quả</w:t>
      </w:r>
      <w:bookmarkEnd w:id="4753"/>
      <w:r w:rsidRPr="006C26E1">
        <w:rPr>
          <w:rFonts w:asciiTheme="minorHAnsi" w:hAnsiTheme="minorHAnsi" w:cstheme="minorHAnsi"/>
          <w:sz w:val="24"/>
          <w:szCs w:val="24"/>
        </w:rPr>
        <w:t xml:space="preserve"> </w:t>
      </w:r>
    </w:p>
    <w:p w14:paraId="1EEB5C65" w14:textId="77777777" w:rsidR="00544ACE" w:rsidRPr="006C26E1" w:rsidRDefault="00544ACE" w:rsidP="00544ACE">
      <w:pPr>
        <w:rPr>
          <w:rFonts w:asciiTheme="minorHAnsi" w:hAnsiTheme="minorHAnsi" w:cstheme="minorHAnsi"/>
          <w:sz w:val="24"/>
          <w:szCs w:val="24"/>
        </w:rPr>
      </w:pPr>
    </w:p>
    <w:p w14:paraId="27EFE50A" w14:textId="77777777" w:rsidR="00C032BB" w:rsidRPr="006C26E1" w:rsidRDefault="00C032BB" w:rsidP="00FC4487">
      <w:pPr>
        <w:jc w:val="center"/>
        <w:rPr>
          <w:rFonts w:asciiTheme="minorHAnsi" w:hAnsiTheme="minorHAnsi" w:cstheme="minorHAnsi"/>
          <w:sz w:val="24"/>
          <w:szCs w:val="24"/>
          <w:lang w:val="pt-BR"/>
        </w:rPr>
      </w:pPr>
    </w:p>
    <w:p w14:paraId="44D1216F" w14:textId="77777777" w:rsidR="007F178B" w:rsidRPr="006C26E1" w:rsidRDefault="003E46C2" w:rsidP="004C4B81">
      <w:pPr>
        <w:jc w:val="center"/>
        <w:rPr>
          <w:rFonts w:asciiTheme="minorHAnsi" w:hAnsiTheme="minorHAnsi" w:cstheme="minorHAnsi"/>
          <w:sz w:val="24"/>
          <w:szCs w:val="24"/>
          <w:lang w:val="pt-BR"/>
        </w:rPr>
      </w:pPr>
      <w:r w:rsidRPr="00CC35EC">
        <w:rPr>
          <w:rFonts w:asciiTheme="minorHAnsi" w:hAnsiTheme="minorHAnsi" w:cstheme="minorHAnsi"/>
          <w:noProof/>
          <w:sz w:val="24"/>
          <w:szCs w:val="24"/>
        </w:rPr>
        <w:lastRenderedPageBreak/>
        <w:drawing>
          <wp:inline distT="0" distB="0" distL="0" distR="0" wp14:anchorId="478CB92F" wp14:editId="061CFB94">
            <wp:extent cx="5681680" cy="4438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nNH16\Downloads\SECOND SCREEN\Mockup\Gsearch\Search_result_1.png"/>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687881" cy="4443495"/>
                    </a:xfrm>
                    <a:prstGeom prst="rect">
                      <a:avLst/>
                    </a:prstGeom>
                    <a:noFill/>
                    <a:ln>
                      <a:noFill/>
                    </a:ln>
                  </pic:spPr>
                </pic:pic>
              </a:graphicData>
            </a:graphic>
          </wp:inline>
        </w:drawing>
      </w:r>
    </w:p>
    <w:p w14:paraId="3F573C15" w14:textId="73D8F9CD" w:rsidR="00E24C29" w:rsidRPr="006C26E1" w:rsidRDefault="00497AB6" w:rsidP="003C1A48">
      <w:pPr>
        <w:pStyle w:val="ListParagraph"/>
        <w:numPr>
          <w:ilvl w:val="0"/>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(1) </w:t>
      </w:r>
      <w:r w:rsidR="00CD79EF" w:rsidRPr="006C26E1">
        <w:rPr>
          <w:rFonts w:asciiTheme="minorHAnsi" w:hAnsiTheme="minorHAnsi" w:cstheme="minorHAnsi"/>
          <w:sz w:val="24"/>
          <w:szCs w:val="24"/>
          <w:lang w:val="pt-BR"/>
        </w:rPr>
        <w:t xml:space="preserve">Kết quả hiển thị </w:t>
      </w:r>
      <w:r w:rsidR="00F957AA" w:rsidRPr="006C26E1">
        <w:rPr>
          <w:rFonts w:asciiTheme="minorHAnsi" w:hAnsiTheme="minorHAnsi" w:cstheme="minorHAnsi"/>
          <w:sz w:val="24"/>
          <w:szCs w:val="24"/>
          <w:lang w:val="pt-BR"/>
        </w:rPr>
        <w:t xml:space="preserve">theo </w:t>
      </w:r>
      <w:r w:rsidR="00E24C29" w:rsidRPr="006C26E1">
        <w:rPr>
          <w:rFonts w:asciiTheme="minorHAnsi" w:hAnsiTheme="minorHAnsi" w:cstheme="minorHAnsi"/>
          <w:sz w:val="24"/>
          <w:szCs w:val="24"/>
          <w:lang w:val="pt-BR"/>
        </w:rPr>
        <w:t xml:space="preserve">: </w:t>
      </w:r>
    </w:p>
    <w:p w14:paraId="0874B857" w14:textId="77777777" w:rsidR="00F957AA" w:rsidRPr="006C26E1" w:rsidRDefault="00F957AA" w:rsidP="00F957AA">
      <w:pPr>
        <w:pStyle w:val="ListParagraph"/>
        <w:numPr>
          <w:ilvl w:val="1"/>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Liên quan (Relevance)</w:t>
      </w:r>
    </w:p>
    <w:p w14:paraId="00D09456" w14:textId="7EB0BFC3" w:rsidR="00F957AA" w:rsidRPr="006C26E1" w:rsidRDefault="00F957AA" w:rsidP="00F957AA">
      <w:pPr>
        <w:pStyle w:val="ListParagraph"/>
        <w:numPr>
          <w:ilvl w:val="1"/>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Xem nhiều</w:t>
      </w:r>
    </w:p>
    <w:p w14:paraId="54A13E30" w14:textId="2B5D680F" w:rsidR="00F957AA" w:rsidRPr="006C26E1" w:rsidRDefault="00F957AA">
      <w:pPr>
        <w:pStyle w:val="ListParagraph"/>
        <w:numPr>
          <w:ilvl w:val="0"/>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Nhấn Chọn lọc</w:t>
      </w:r>
      <w:r w:rsidR="00FC2C0E" w:rsidRPr="006C26E1">
        <w:rPr>
          <w:rFonts w:asciiTheme="minorHAnsi" w:hAnsiTheme="minorHAnsi" w:cstheme="minorHAnsi"/>
          <w:sz w:val="24"/>
          <w:szCs w:val="24"/>
          <w:lang w:val="pt-BR"/>
        </w:rPr>
        <w:t xml:space="preserve"> (2)</w:t>
      </w:r>
      <w:r w:rsidRPr="006C26E1">
        <w:rPr>
          <w:rFonts w:asciiTheme="minorHAnsi" w:hAnsiTheme="minorHAnsi" w:cstheme="minorHAnsi"/>
          <w:sz w:val="24"/>
          <w:szCs w:val="24"/>
          <w:lang w:val="pt-BR"/>
        </w:rPr>
        <w:t xml:space="preserve"> &gt; thanh filter gồm Ngày cập nhật</w:t>
      </w:r>
      <w:r w:rsidR="00FC2C0E" w:rsidRPr="006C26E1">
        <w:rPr>
          <w:rFonts w:asciiTheme="minorHAnsi" w:hAnsiTheme="minorHAnsi" w:cstheme="minorHAnsi"/>
          <w:sz w:val="24"/>
          <w:szCs w:val="24"/>
          <w:lang w:val="pt-BR"/>
        </w:rPr>
        <w:t xml:space="preserve"> (7)</w:t>
      </w:r>
      <w:r w:rsidRPr="006C26E1">
        <w:rPr>
          <w:rFonts w:asciiTheme="minorHAnsi" w:hAnsiTheme="minorHAnsi" w:cstheme="minorHAnsi"/>
          <w:sz w:val="24"/>
          <w:szCs w:val="24"/>
          <w:lang w:val="pt-BR"/>
        </w:rPr>
        <w:t xml:space="preserve"> và thời lượng</w:t>
      </w:r>
      <w:r w:rsidR="00FC2C0E" w:rsidRPr="006C26E1">
        <w:rPr>
          <w:rFonts w:asciiTheme="minorHAnsi" w:hAnsiTheme="minorHAnsi" w:cstheme="minorHAnsi"/>
          <w:sz w:val="24"/>
          <w:szCs w:val="24"/>
          <w:lang w:val="pt-BR"/>
        </w:rPr>
        <w:t xml:space="preserve"> (8)</w:t>
      </w:r>
      <w:r w:rsidRPr="006C26E1">
        <w:rPr>
          <w:rFonts w:asciiTheme="minorHAnsi" w:hAnsiTheme="minorHAnsi" w:cstheme="minorHAnsi"/>
          <w:sz w:val="24"/>
          <w:szCs w:val="24"/>
          <w:lang w:val="pt-BR"/>
        </w:rPr>
        <w:t xml:space="preserve"> sẽ hiển thị:</w:t>
      </w:r>
    </w:p>
    <w:p w14:paraId="1AB5B392" w14:textId="282923FB" w:rsidR="00E24C29" w:rsidRPr="006C26E1" w:rsidRDefault="00E24C29" w:rsidP="0087197B">
      <w:pPr>
        <w:pStyle w:val="ListParagraph"/>
        <w:numPr>
          <w:ilvl w:val="1"/>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Ngày cập nhật</w:t>
      </w:r>
      <w:r w:rsidR="00F957AA" w:rsidRPr="006C26E1">
        <w:rPr>
          <w:rFonts w:asciiTheme="minorHAnsi" w:hAnsiTheme="minorHAnsi" w:cstheme="minorHAnsi"/>
          <w:sz w:val="24"/>
          <w:szCs w:val="24"/>
          <w:lang w:val="pt-BR"/>
        </w:rPr>
        <w:t xml:space="preserve"> gồm</w:t>
      </w:r>
      <w:r w:rsidRPr="006C26E1">
        <w:rPr>
          <w:rFonts w:asciiTheme="minorHAnsi" w:hAnsiTheme="minorHAnsi" w:cstheme="minorHAnsi"/>
          <w:sz w:val="24"/>
          <w:szCs w:val="24"/>
          <w:lang w:val="pt-BR"/>
        </w:rPr>
        <w:t>: Cách đây 1 ngày, Cách đây 1 tuần, Cách đây 1 tháng</w:t>
      </w:r>
    </w:p>
    <w:p w14:paraId="725BBD9E" w14:textId="6CA964C8" w:rsidR="00A126A2" w:rsidRPr="006C26E1" w:rsidRDefault="00E24C29" w:rsidP="0087197B">
      <w:pPr>
        <w:pStyle w:val="ListParagraph"/>
        <w:numPr>
          <w:ilvl w:val="1"/>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Thời lượng</w:t>
      </w:r>
      <w:r w:rsidR="00F957AA" w:rsidRPr="006C26E1">
        <w:rPr>
          <w:rFonts w:asciiTheme="minorHAnsi" w:hAnsiTheme="minorHAnsi" w:cstheme="minorHAnsi"/>
          <w:sz w:val="24"/>
          <w:szCs w:val="24"/>
          <w:lang w:val="pt-BR"/>
        </w:rPr>
        <w:t xml:space="preserve"> gồm</w:t>
      </w:r>
      <w:r w:rsidRPr="006C26E1">
        <w:rPr>
          <w:rFonts w:asciiTheme="minorHAnsi" w:hAnsiTheme="minorHAnsi" w:cstheme="minorHAnsi"/>
          <w:sz w:val="24"/>
          <w:szCs w:val="24"/>
          <w:lang w:val="pt-BR"/>
        </w:rPr>
        <w:t xml:space="preserve">: 0 – 10 phút, 10 – 30 phút, 30 – 60 phút,  Trên 60 phút. </w:t>
      </w:r>
    </w:p>
    <w:p w14:paraId="40B78D1E" w14:textId="5ABA2D41" w:rsidR="00497AB6" w:rsidRPr="006C26E1" w:rsidRDefault="00497AB6" w:rsidP="003C1A48">
      <w:pPr>
        <w:pStyle w:val="ListParagraph"/>
        <w:numPr>
          <w:ilvl w:val="0"/>
          <w:numId w:val="32"/>
        </w:numPr>
        <w:jc w:val="both"/>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994A51" w:rsidRPr="006C26E1">
        <w:rPr>
          <w:rFonts w:asciiTheme="minorHAnsi" w:hAnsiTheme="minorHAnsi" w:cstheme="minorHAnsi"/>
          <w:sz w:val="24"/>
          <w:szCs w:val="24"/>
          <w:lang w:val="pt-BR"/>
        </w:rPr>
        <w:t>4</w:t>
      </w:r>
      <w:r w:rsidRPr="006C26E1">
        <w:rPr>
          <w:rFonts w:asciiTheme="minorHAnsi" w:hAnsiTheme="minorHAnsi" w:cstheme="minorHAnsi"/>
          <w:sz w:val="24"/>
          <w:szCs w:val="24"/>
          <w:lang w:val="pt-BR"/>
        </w:rPr>
        <w:t>) Dạng video có nút phát luôn không cần vào trang chi tiế</w:t>
      </w:r>
      <w:r w:rsidR="00A33FCD" w:rsidRPr="006C26E1">
        <w:rPr>
          <w:rFonts w:asciiTheme="minorHAnsi" w:hAnsiTheme="minorHAnsi" w:cstheme="minorHAnsi"/>
          <w:sz w:val="24"/>
          <w:szCs w:val="24"/>
          <w:lang w:val="pt-BR"/>
        </w:rPr>
        <w:t>t với:</w:t>
      </w:r>
    </w:p>
    <w:p w14:paraId="7903E328" w14:textId="77777777" w:rsidR="00007AF2" w:rsidRPr="006C26E1" w:rsidRDefault="00007AF2" w:rsidP="003C1A48">
      <w:pPr>
        <w:pStyle w:val="ListParagraph"/>
        <w:numPr>
          <w:ilvl w:val="1"/>
          <w:numId w:val="32"/>
        </w:numPr>
        <w:tabs>
          <w:tab w:val="left" w:pos="720"/>
          <w:tab w:val="left" w:pos="1080"/>
        </w:tabs>
        <w:rPr>
          <w:rFonts w:asciiTheme="minorHAnsi" w:hAnsiTheme="minorHAnsi" w:cstheme="minorHAnsi"/>
          <w:sz w:val="24"/>
          <w:szCs w:val="24"/>
          <w:lang w:val="pt-BR"/>
        </w:rPr>
      </w:pPr>
      <w:r w:rsidRPr="006C26E1">
        <w:rPr>
          <w:rFonts w:asciiTheme="minorHAnsi" w:hAnsiTheme="minorHAnsi" w:cstheme="minorHAnsi"/>
          <w:sz w:val="24"/>
          <w:szCs w:val="24"/>
          <w:lang w:val="pt-BR"/>
        </w:rPr>
        <w:t>Kích thướ</w:t>
      </w:r>
      <w:r w:rsidR="005B1B82" w:rsidRPr="006C26E1">
        <w:rPr>
          <w:rFonts w:asciiTheme="minorHAnsi" w:hAnsiTheme="minorHAnsi" w:cstheme="minorHAnsi"/>
          <w:sz w:val="24"/>
          <w:szCs w:val="24"/>
          <w:lang w:val="pt-BR"/>
        </w:rPr>
        <w:t>c poster</w:t>
      </w:r>
      <w:r w:rsidRPr="006C26E1">
        <w:rPr>
          <w:rFonts w:asciiTheme="minorHAnsi" w:hAnsiTheme="minorHAnsi" w:cstheme="minorHAnsi"/>
          <w:sz w:val="24"/>
          <w:szCs w:val="24"/>
          <w:lang w:val="pt-BR"/>
        </w:rPr>
        <w:t xml:space="preserve"> dọ</w:t>
      </w:r>
      <w:r w:rsidR="005B1B82" w:rsidRPr="006C26E1">
        <w:rPr>
          <w:rFonts w:asciiTheme="minorHAnsi" w:hAnsiTheme="minorHAnsi" w:cstheme="minorHAnsi"/>
          <w:sz w:val="24"/>
          <w:szCs w:val="24"/>
          <w:lang w:val="pt-BR"/>
        </w:rPr>
        <w:t xml:space="preserve">c </w:t>
      </w:r>
      <w:r w:rsidRPr="006C26E1">
        <w:rPr>
          <w:rFonts w:asciiTheme="minorHAnsi" w:hAnsiTheme="minorHAnsi" w:cstheme="minorHAnsi"/>
          <w:sz w:val="24"/>
          <w:szCs w:val="24"/>
          <w:lang w:val="pt-BR"/>
        </w:rPr>
        <w:t>tỉ lệ 1.45.</w:t>
      </w:r>
    </w:p>
    <w:p w14:paraId="56C6FB93" w14:textId="0C235C63" w:rsidR="00A54833" w:rsidRPr="00A54833" w:rsidRDefault="00007AF2" w:rsidP="00A54833">
      <w:pPr>
        <w:pStyle w:val="ListParagraph"/>
        <w:numPr>
          <w:ilvl w:val="1"/>
          <w:numId w:val="32"/>
        </w:numPr>
        <w:jc w:val="both"/>
        <w:rPr>
          <w:ins w:id="4754" w:author="Windows User" w:date="2019-04-05T15:20:00Z"/>
          <w:rFonts w:asciiTheme="minorHAnsi" w:hAnsiTheme="minorHAnsi" w:cstheme="minorHAnsi"/>
          <w:sz w:val="24"/>
          <w:szCs w:val="24"/>
          <w:lang w:val="pt-BR"/>
        </w:rPr>
        <w:pPrChange w:id="4755" w:author="Windows User" w:date="2019-04-05T15:21:00Z">
          <w:pPr>
            <w:pStyle w:val="ListParagraph"/>
            <w:numPr>
              <w:ilvl w:val="1"/>
              <w:numId w:val="32"/>
            </w:numPr>
            <w:ind w:left="1440" w:hanging="360"/>
          </w:pPr>
        </w:pPrChange>
      </w:pPr>
      <w:r w:rsidRPr="006C26E1">
        <w:rPr>
          <w:rFonts w:asciiTheme="minorHAnsi" w:hAnsiTheme="minorHAnsi" w:cstheme="minorHAnsi"/>
          <w:sz w:val="24"/>
          <w:szCs w:val="24"/>
          <w:lang w:val="pt-BR"/>
        </w:rPr>
        <w:t xml:space="preserve">Title: tên </w:t>
      </w:r>
      <w:del w:id="4756" w:author="Windows User" w:date="2019-04-05T15:27:00Z">
        <w:r w:rsidRPr="006C26E1" w:rsidDel="008D67DA">
          <w:rPr>
            <w:rFonts w:asciiTheme="minorHAnsi" w:hAnsiTheme="minorHAnsi" w:cstheme="minorHAnsi"/>
            <w:sz w:val="24"/>
            <w:szCs w:val="24"/>
            <w:lang w:val="pt-BR"/>
          </w:rPr>
          <w:delText>phim</w:delText>
        </w:r>
      </w:del>
      <w:ins w:id="4757" w:author="Windows User" w:date="2019-04-05T15:27:00Z">
        <w:r w:rsidR="008D67DA">
          <w:rPr>
            <w:rFonts w:asciiTheme="minorHAnsi" w:hAnsiTheme="minorHAnsi" w:cstheme="minorHAnsi"/>
            <w:sz w:val="24"/>
            <w:szCs w:val="24"/>
            <w:lang w:val="pt-BR"/>
          </w:rPr>
          <w:t>nội dung</w:t>
        </w:r>
      </w:ins>
      <w:r w:rsidRPr="006C26E1">
        <w:rPr>
          <w:rFonts w:asciiTheme="minorHAnsi" w:hAnsiTheme="minorHAnsi" w:cstheme="minorHAnsi"/>
          <w:sz w:val="24"/>
          <w:szCs w:val="24"/>
          <w:lang w:val="pt-BR"/>
        </w:rPr>
        <w:t xml:space="preserve">. Sub title: </w:t>
      </w:r>
      <w:ins w:id="4758" w:author="Windows User" w:date="2019-04-05T15:20:00Z">
        <w:r w:rsidR="00A54833" w:rsidRPr="00A84EF4">
          <w:rPr>
            <w:rFonts w:asciiTheme="minorHAnsi" w:hAnsiTheme="minorHAnsi" w:cstheme="minorHAnsi"/>
            <w:sz w:val="24"/>
            <w:szCs w:val="24"/>
            <w:lang w:val="pt-BR"/>
          </w:rPr>
          <w:t>tùy thuộc vào nội dung đó thuộc thể loại nào</w:t>
        </w:r>
        <w:r w:rsidR="00A54833">
          <w:rPr>
            <w:rFonts w:asciiTheme="minorHAnsi" w:hAnsiTheme="minorHAnsi" w:cstheme="minorHAnsi"/>
            <w:sz w:val="24"/>
            <w:szCs w:val="24"/>
            <w:lang w:val="pt-BR"/>
          </w:rPr>
          <w:t xml:space="preserve"> </w:t>
        </w:r>
        <w:r w:rsidR="00A54833" w:rsidRPr="00A41DF4">
          <w:rPr>
            <w:rFonts w:asciiTheme="minorHAnsi" w:hAnsiTheme="minorHAnsi" w:cstheme="minorHAnsi"/>
            <w:sz w:val="24"/>
            <w:szCs w:val="24"/>
            <w:lang w:val="pt-BR"/>
          </w:rPr>
          <w:t xml:space="preserve">(xem thêm phần liên quan </w:t>
        </w:r>
        <w:r w:rsidR="00A54833">
          <w:fldChar w:fldCharType="begin"/>
        </w:r>
        <w:r w:rsidR="00A54833">
          <w:instrText xml:space="preserve"> HYPERLINK \l "_Mục_tuyển_chọn" </w:instrText>
        </w:r>
        <w:r w:rsidR="00A54833">
          <w:fldChar w:fldCharType="separate"/>
        </w:r>
        <w:r w:rsidR="00A54833" w:rsidRPr="00B57ABF">
          <w:rPr>
            <w:rStyle w:val="Hyperlink"/>
            <w:rFonts w:asciiTheme="minorHAnsi" w:hAnsiTheme="minorHAnsi" w:cstheme="minorHAnsi"/>
            <w:sz w:val="24"/>
            <w:szCs w:val="24"/>
            <w:lang w:val="pt-BR"/>
          </w:rPr>
          <w:t>mục Tuyển chọn</w:t>
        </w:r>
        <w:r w:rsidR="00A54833">
          <w:rPr>
            <w:rStyle w:val="Hyperlink"/>
            <w:rFonts w:asciiTheme="minorHAnsi" w:hAnsiTheme="minorHAnsi" w:cstheme="minorHAnsi"/>
            <w:sz w:val="24"/>
            <w:szCs w:val="24"/>
            <w:lang w:val="pt-BR"/>
          </w:rPr>
          <w:fldChar w:fldCharType="end"/>
        </w:r>
        <w:r w:rsidR="00A54833" w:rsidRPr="00A41DF4">
          <w:rPr>
            <w:rFonts w:asciiTheme="minorHAnsi" w:hAnsiTheme="minorHAnsi" w:cstheme="minorHAnsi"/>
            <w:sz w:val="24"/>
            <w:szCs w:val="24"/>
            <w:lang w:val="pt-BR"/>
          </w:rPr>
          <w:t>)</w:t>
        </w:r>
      </w:ins>
      <w:del w:id="4759" w:author="Windows User" w:date="2019-04-05T15:20:00Z">
        <w:r w:rsidRPr="006C26E1" w:rsidDel="00A54833">
          <w:rPr>
            <w:rFonts w:asciiTheme="minorHAnsi" w:hAnsiTheme="minorHAnsi" w:cstheme="minorHAnsi"/>
            <w:sz w:val="24"/>
            <w:szCs w:val="24"/>
            <w:lang w:val="pt-BR"/>
          </w:rPr>
          <w:delText>thể loại, năm sx (phim lẻ)</w:delText>
        </w:r>
      </w:del>
      <w:ins w:id="4760" w:author="Windows User" w:date="2019-04-05T15:13:00Z">
        <w:r w:rsidR="00C64FEC">
          <w:rPr>
            <w:rFonts w:asciiTheme="minorHAnsi" w:hAnsiTheme="minorHAnsi" w:cstheme="minorHAnsi"/>
            <w:sz w:val="24"/>
            <w:szCs w:val="24"/>
            <w:lang w:val="pt-BR"/>
          </w:rPr>
          <w:t xml:space="preserve">. </w:t>
        </w:r>
      </w:ins>
      <w:ins w:id="4761" w:author="Windows User" w:date="2019-04-05T15:20:00Z">
        <w:r w:rsidR="00A54833" w:rsidRPr="00A54833">
          <w:rPr>
            <w:rFonts w:asciiTheme="minorHAnsi" w:hAnsiTheme="minorHAnsi" w:cstheme="minorHAnsi"/>
            <w:sz w:val="24"/>
            <w:szCs w:val="24"/>
            <w:lang w:val="pt-BR"/>
          </w:rPr>
          <w:t>Mô tả ngắn: 3 dòng đầu của nội dung giới thiệu</w:t>
        </w:r>
        <w:r w:rsidR="00A54833">
          <w:rPr>
            <w:rFonts w:asciiTheme="minorHAnsi" w:hAnsiTheme="minorHAnsi" w:cstheme="minorHAnsi"/>
            <w:sz w:val="24"/>
            <w:szCs w:val="24"/>
            <w:lang w:val="pt-BR"/>
          </w:rPr>
          <w:t>.</w:t>
        </w:r>
      </w:ins>
    </w:p>
    <w:p w14:paraId="022BFFB9" w14:textId="5661191A" w:rsidR="00AB4F66" w:rsidRPr="006C26E1" w:rsidDel="00A54833" w:rsidRDefault="00007AF2" w:rsidP="000E3287">
      <w:pPr>
        <w:pStyle w:val="ListParagraph"/>
        <w:numPr>
          <w:ilvl w:val="1"/>
          <w:numId w:val="32"/>
        </w:numPr>
        <w:rPr>
          <w:del w:id="4762" w:author="Windows User" w:date="2019-04-05T15:20:00Z"/>
          <w:rFonts w:asciiTheme="minorHAnsi" w:hAnsiTheme="minorHAnsi" w:cstheme="minorHAnsi"/>
          <w:sz w:val="24"/>
          <w:szCs w:val="24"/>
          <w:lang w:val="pt-BR"/>
        </w:rPr>
      </w:pPr>
      <w:del w:id="4763" w:author="Windows User" w:date="2019-04-05T15:13:00Z">
        <w:r w:rsidRPr="000E3287" w:rsidDel="00C64FEC">
          <w:rPr>
            <w:rFonts w:asciiTheme="minorHAnsi" w:hAnsiTheme="minorHAnsi" w:cstheme="minorHAnsi"/>
            <w:sz w:val="24"/>
            <w:szCs w:val="24"/>
            <w:lang w:val="pt-BR"/>
          </w:rPr>
          <w:delText>.</w:delText>
        </w:r>
        <w:r w:rsidR="00AB4F66" w:rsidRPr="000E3287" w:rsidDel="00C64FEC">
          <w:rPr>
            <w:rFonts w:asciiTheme="minorHAnsi" w:hAnsiTheme="minorHAnsi" w:cstheme="minorHAnsi"/>
            <w:sz w:val="24"/>
            <w:szCs w:val="24"/>
            <w:lang w:val="pt-BR"/>
          </w:rPr>
          <w:delText xml:space="preserve"> </w:delText>
        </w:r>
      </w:del>
    </w:p>
    <w:p w14:paraId="276314AC" w14:textId="7EF9E095" w:rsidR="0090445A" w:rsidRPr="0090445A" w:rsidRDefault="0090445A" w:rsidP="0090445A">
      <w:pPr>
        <w:pStyle w:val="ListParagraph"/>
        <w:numPr>
          <w:ilvl w:val="1"/>
          <w:numId w:val="32"/>
        </w:numPr>
        <w:rPr>
          <w:ins w:id="4764" w:author="Windows User" w:date="2019-04-05T15:26:00Z"/>
          <w:rFonts w:asciiTheme="minorHAnsi" w:hAnsiTheme="minorHAnsi" w:cstheme="minorHAnsi"/>
          <w:sz w:val="24"/>
          <w:szCs w:val="24"/>
          <w:lang w:val="pt-BR"/>
        </w:rPr>
      </w:pPr>
      <w:ins w:id="4765" w:author="Windows User" w:date="2019-04-05T15:26:00Z">
        <w:r w:rsidRPr="0090445A">
          <w:rPr>
            <w:rFonts w:asciiTheme="minorHAnsi" w:hAnsiTheme="minorHAnsi" w:cstheme="minorHAnsi"/>
            <w:sz w:val="24"/>
            <w:szCs w:val="24"/>
            <w:lang w:val="pt-BR"/>
          </w:rPr>
          <w:t>2 label gắn góc phải trên và góc phải dưới của poster (</w:t>
        </w:r>
        <w:r w:rsidR="00DD009D" w:rsidRPr="00A41DF4">
          <w:rPr>
            <w:rFonts w:asciiTheme="minorHAnsi" w:hAnsiTheme="minorHAnsi" w:cstheme="minorHAnsi"/>
            <w:sz w:val="24"/>
            <w:szCs w:val="24"/>
            <w:lang w:val="pt-BR"/>
          </w:rPr>
          <w:t xml:space="preserve">xem thêm phần liên quan </w:t>
        </w:r>
        <w:r w:rsidR="00DD009D">
          <w:fldChar w:fldCharType="begin"/>
        </w:r>
        <w:r w:rsidR="00DD009D">
          <w:instrText xml:space="preserve"> HYPERLINK \l "_Mục_tuyển_chọn" </w:instrText>
        </w:r>
        <w:r w:rsidR="00DD009D">
          <w:fldChar w:fldCharType="separate"/>
        </w:r>
        <w:r w:rsidR="00DD009D" w:rsidRPr="00B57ABF">
          <w:rPr>
            <w:rStyle w:val="Hyperlink"/>
            <w:rFonts w:asciiTheme="minorHAnsi" w:hAnsiTheme="minorHAnsi" w:cstheme="minorHAnsi"/>
            <w:sz w:val="24"/>
            <w:szCs w:val="24"/>
            <w:lang w:val="pt-BR"/>
          </w:rPr>
          <w:t>mục Tuyển chọn</w:t>
        </w:r>
        <w:r w:rsidR="00DD009D">
          <w:rPr>
            <w:rStyle w:val="Hyperlink"/>
            <w:rFonts w:asciiTheme="minorHAnsi" w:hAnsiTheme="minorHAnsi" w:cstheme="minorHAnsi"/>
            <w:sz w:val="24"/>
            <w:szCs w:val="24"/>
            <w:lang w:val="pt-BR"/>
          </w:rPr>
          <w:fldChar w:fldCharType="end"/>
        </w:r>
        <w:r w:rsidRPr="0090445A">
          <w:rPr>
            <w:rFonts w:asciiTheme="minorHAnsi" w:hAnsiTheme="minorHAnsi" w:cstheme="minorHAnsi"/>
            <w:sz w:val="24"/>
            <w:szCs w:val="24"/>
            <w:lang w:val="pt-BR"/>
          </w:rPr>
          <w:t>)</w:t>
        </w:r>
      </w:ins>
    </w:p>
    <w:p w14:paraId="4CDF649F" w14:textId="7BDDBAB8" w:rsidR="00007AF2" w:rsidRPr="00A54833" w:rsidDel="0090445A" w:rsidRDefault="00007AF2" w:rsidP="00B74DB6">
      <w:pPr>
        <w:pStyle w:val="ListParagraph"/>
        <w:numPr>
          <w:ilvl w:val="0"/>
          <w:numId w:val="32"/>
        </w:numPr>
        <w:rPr>
          <w:del w:id="4766" w:author="Windows User" w:date="2019-04-05T15:26:00Z"/>
          <w:rFonts w:asciiTheme="minorHAnsi" w:hAnsiTheme="minorHAnsi" w:cstheme="minorHAnsi"/>
          <w:sz w:val="24"/>
          <w:szCs w:val="24"/>
          <w:lang w:val="pt-BR"/>
          <w:rPrChange w:id="4767" w:author="Windows User" w:date="2019-04-05T15:20:00Z">
            <w:rPr>
              <w:del w:id="4768" w:author="Windows User" w:date="2019-04-05T15:26:00Z"/>
              <w:rFonts w:asciiTheme="minorHAnsi" w:hAnsiTheme="minorHAnsi" w:cstheme="minorHAnsi"/>
              <w:sz w:val="24"/>
              <w:szCs w:val="24"/>
              <w:lang w:val="pt-BR"/>
            </w:rPr>
          </w:rPrChange>
        </w:rPr>
        <w:pPrChange w:id="4769" w:author="Windows User" w:date="2019-04-05T15:26:00Z">
          <w:pPr>
            <w:pStyle w:val="ListParagraph"/>
            <w:numPr>
              <w:ilvl w:val="1"/>
              <w:numId w:val="32"/>
            </w:numPr>
            <w:ind w:left="1440" w:hanging="360"/>
          </w:pPr>
        </w:pPrChange>
      </w:pPr>
      <w:del w:id="4770" w:author="Windows User" w:date="2019-04-05T15:26:00Z">
        <w:r w:rsidRPr="000E3287" w:rsidDel="0090445A">
          <w:rPr>
            <w:rFonts w:asciiTheme="minorHAnsi" w:hAnsiTheme="minorHAnsi" w:cstheme="minorHAnsi"/>
            <w:sz w:val="24"/>
            <w:szCs w:val="24"/>
            <w:lang w:val="pt-BR"/>
          </w:rPr>
          <w:delText>2 label gắn trên poster bao gồ</w:delText>
        </w:r>
        <w:r w:rsidRPr="0090445A" w:rsidDel="0090445A">
          <w:rPr>
            <w:rFonts w:asciiTheme="minorHAnsi" w:hAnsiTheme="minorHAnsi" w:cstheme="minorHAnsi"/>
            <w:sz w:val="24"/>
            <w:szCs w:val="24"/>
            <w:lang w:val="pt-BR"/>
            <w:rPrChange w:id="4771" w:author="Windows User" w:date="2019-04-05T15:26:00Z">
              <w:rPr>
                <w:rFonts w:asciiTheme="minorHAnsi" w:hAnsiTheme="minorHAnsi" w:cstheme="minorHAnsi"/>
                <w:sz w:val="24"/>
                <w:szCs w:val="24"/>
                <w:lang w:val="pt-BR"/>
              </w:rPr>
            </w:rPrChange>
          </w:rPr>
          <w:delText xml:space="preserve">m 2 trong số các nội dung: VIP, mới, </w:delText>
        </w:r>
      </w:del>
      <w:del w:id="4772" w:author="Windows User" w:date="2019-04-05T15:11:00Z">
        <w:r w:rsidRPr="0090445A" w:rsidDel="009F7CBC">
          <w:rPr>
            <w:rFonts w:asciiTheme="minorHAnsi" w:hAnsiTheme="minorHAnsi" w:cstheme="minorHAnsi"/>
            <w:sz w:val="24"/>
            <w:szCs w:val="24"/>
            <w:lang w:val="pt-BR"/>
            <w:rPrChange w:id="4773" w:author="Windows User" w:date="2019-04-05T15:26:00Z">
              <w:rPr>
                <w:rFonts w:asciiTheme="minorHAnsi" w:hAnsiTheme="minorHAnsi" w:cstheme="minorHAnsi"/>
                <w:sz w:val="24"/>
                <w:szCs w:val="24"/>
                <w:lang w:val="pt-BR"/>
              </w:rPr>
            </w:rPrChange>
          </w:rPr>
          <w:delText xml:space="preserve">duration , </w:delText>
        </w:r>
      </w:del>
      <w:del w:id="4774" w:author="Windows User" w:date="2019-04-05T15:26:00Z">
        <w:r w:rsidRPr="0090445A" w:rsidDel="0090445A">
          <w:rPr>
            <w:rFonts w:asciiTheme="minorHAnsi" w:hAnsiTheme="minorHAnsi" w:cstheme="minorHAnsi"/>
            <w:sz w:val="24"/>
            <w:szCs w:val="24"/>
            <w:lang w:val="pt-BR"/>
            <w:rPrChange w:id="4775" w:author="Windows User" w:date="2019-04-05T15:26:00Z">
              <w:rPr>
                <w:rFonts w:asciiTheme="minorHAnsi" w:hAnsiTheme="minorHAnsi" w:cstheme="minorHAnsi"/>
                <w:sz w:val="24"/>
                <w:szCs w:val="24"/>
                <w:lang w:val="pt-BR"/>
              </w:rPr>
            </w:rPrChange>
          </w:rPr>
          <w:delText>độ phân giải (nếu có)</w:delText>
        </w:r>
      </w:del>
    </w:p>
    <w:p w14:paraId="24AC7268" w14:textId="77777777" w:rsidR="00B52B4F" w:rsidRPr="00B52B4F" w:rsidRDefault="00497AB6" w:rsidP="00B52B4F">
      <w:pPr>
        <w:pStyle w:val="ListParagraph"/>
        <w:numPr>
          <w:ilvl w:val="0"/>
          <w:numId w:val="32"/>
        </w:numPr>
        <w:rPr>
          <w:ins w:id="4776" w:author="Windows User" w:date="2019-04-05T15:31:00Z"/>
          <w:rFonts w:asciiTheme="minorHAnsi" w:hAnsiTheme="minorHAnsi" w:cstheme="minorHAnsi"/>
          <w:sz w:val="24"/>
          <w:szCs w:val="24"/>
          <w:lang w:val="pt-BR"/>
        </w:rPr>
      </w:pPr>
      <w:r w:rsidRPr="00E23A2A">
        <w:rPr>
          <w:rFonts w:asciiTheme="minorHAnsi" w:hAnsiTheme="minorHAnsi" w:cstheme="minorHAnsi"/>
          <w:sz w:val="24"/>
          <w:szCs w:val="24"/>
          <w:lang w:val="pt-BR"/>
          <w:rPrChange w:id="4777" w:author="Windows User" w:date="2019-04-05T15:30:00Z">
            <w:rPr>
              <w:rFonts w:asciiTheme="minorHAnsi" w:hAnsiTheme="minorHAnsi" w:cstheme="minorHAnsi"/>
              <w:sz w:val="24"/>
              <w:szCs w:val="24"/>
              <w:lang w:val="pt-BR"/>
            </w:rPr>
          </w:rPrChange>
        </w:rPr>
        <w:t>(</w:t>
      </w:r>
      <w:r w:rsidR="00994A51" w:rsidRPr="00E23A2A">
        <w:rPr>
          <w:rFonts w:asciiTheme="minorHAnsi" w:hAnsiTheme="minorHAnsi" w:cstheme="minorHAnsi"/>
          <w:sz w:val="24"/>
          <w:szCs w:val="24"/>
          <w:lang w:val="pt-BR"/>
          <w:rPrChange w:id="4778" w:author="Windows User" w:date="2019-04-05T15:30:00Z">
            <w:rPr>
              <w:rFonts w:asciiTheme="minorHAnsi" w:hAnsiTheme="minorHAnsi" w:cstheme="minorHAnsi"/>
              <w:sz w:val="24"/>
              <w:szCs w:val="24"/>
              <w:lang w:val="pt-BR"/>
            </w:rPr>
          </w:rPrChange>
        </w:rPr>
        <w:t>3</w:t>
      </w:r>
      <w:r w:rsidRPr="00E23A2A">
        <w:rPr>
          <w:rFonts w:asciiTheme="minorHAnsi" w:hAnsiTheme="minorHAnsi" w:cstheme="minorHAnsi"/>
          <w:sz w:val="24"/>
          <w:szCs w:val="24"/>
          <w:lang w:val="pt-BR"/>
          <w:rPrChange w:id="4779" w:author="Windows User" w:date="2019-04-05T15:30:00Z">
            <w:rPr>
              <w:rFonts w:asciiTheme="minorHAnsi" w:hAnsiTheme="minorHAnsi" w:cstheme="minorHAnsi"/>
              <w:sz w:val="24"/>
              <w:szCs w:val="24"/>
              <w:lang w:val="pt-BR"/>
            </w:rPr>
          </w:rPrChange>
        </w:rPr>
        <w:t xml:space="preserve">) </w:t>
      </w:r>
      <w:r w:rsidR="005E54DA" w:rsidRPr="00E23A2A">
        <w:rPr>
          <w:rFonts w:asciiTheme="minorHAnsi" w:hAnsiTheme="minorHAnsi" w:cstheme="minorHAnsi"/>
          <w:sz w:val="24"/>
          <w:szCs w:val="24"/>
          <w:lang w:val="pt-BR"/>
          <w:rPrChange w:id="4780" w:author="Windows User" w:date="2019-04-05T15:30:00Z">
            <w:rPr>
              <w:rFonts w:asciiTheme="minorHAnsi" w:hAnsiTheme="minorHAnsi" w:cstheme="minorHAnsi"/>
              <w:sz w:val="24"/>
              <w:szCs w:val="24"/>
              <w:lang w:val="pt-BR"/>
            </w:rPr>
          </w:rPrChange>
        </w:rPr>
        <w:t>Dạng video playlist (dành cho tuyển tập) hiển thị</w:t>
      </w:r>
      <w:r w:rsidR="00991529" w:rsidRPr="00E23A2A">
        <w:rPr>
          <w:rFonts w:asciiTheme="minorHAnsi" w:hAnsiTheme="minorHAnsi" w:cstheme="minorHAnsi"/>
          <w:sz w:val="24"/>
          <w:szCs w:val="24"/>
          <w:lang w:val="pt-BR"/>
          <w:rPrChange w:id="4781" w:author="Windows User" w:date="2019-04-05T15:30:00Z">
            <w:rPr>
              <w:rFonts w:asciiTheme="minorHAnsi" w:hAnsiTheme="minorHAnsi" w:cstheme="minorHAnsi"/>
              <w:sz w:val="24"/>
              <w:szCs w:val="24"/>
              <w:lang w:val="pt-BR"/>
            </w:rPr>
          </w:rPrChange>
        </w:rPr>
        <w:t xml:space="preserve"> poster dọc tỉ lệ 1.45</w:t>
      </w:r>
      <w:r w:rsidR="005E54DA" w:rsidRPr="00E23A2A">
        <w:rPr>
          <w:rFonts w:asciiTheme="minorHAnsi" w:hAnsiTheme="minorHAnsi" w:cstheme="minorHAnsi"/>
          <w:sz w:val="24"/>
          <w:szCs w:val="24"/>
          <w:lang w:val="pt-BR"/>
          <w:rPrChange w:id="4782" w:author="Windows User" w:date="2019-04-05T15:30:00Z">
            <w:rPr>
              <w:rFonts w:asciiTheme="minorHAnsi" w:hAnsiTheme="minorHAnsi" w:cstheme="minorHAnsi"/>
              <w:sz w:val="24"/>
              <w:szCs w:val="24"/>
              <w:lang w:val="pt-BR"/>
            </w:rPr>
          </w:rPrChange>
        </w:rPr>
        <w:t xml:space="preserve">, </w:t>
      </w:r>
      <w:ins w:id="4783" w:author="Windows User" w:date="2019-04-05T15:29:00Z">
        <w:r w:rsidR="00E23A2A">
          <w:rPr>
            <w:rFonts w:asciiTheme="minorHAnsi" w:hAnsiTheme="minorHAnsi" w:cstheme="minorHAnsi"/>
            <w:sz w:val="24"/>
            <w:szCs w:val="24"/>
            <w:lang w:val="pt-BR"/>
            <w:rPrChange w:id="4784" w:author="Windows User" w:date="2019-04-05T15:30:00Z">
              <w:rPr>
                <w:rFonts w:asciiTheme="minorHAnsi" w:hAnsiTheme="minorHAnsi" w:cstheme="minorHAnsi"/>
                <w:sz w:val="24"/>
                <w:szCs w:val="24"/>
                <w:lang w:val="pt-BR"/>
              </w:rPr>
            </w:rPrChange>
          </w:rPr>
          <w:t>t</w:t>
        </w:r>
        <w:r w:rsidR="008D67DA" w:rsidRPr="00E23A2A">
          <w:rPr>
            <w:rFonts w:asciiTheme="minorHAnsi" w:hAnsiTheme="minorHAnsi" w:cstheme="minorHAnsi"/>
            <w:sz w:val="24"/>
            <w:szCs w:val="24"/>
            <w:lang w:val="pt-BR"/>
            <w:rPrChange w:id="4785" w:author="Windows User" w:date="2019-04-05T15:30:00Z">
              <w:rPr>
                <w:rFonts w:asciiTheme="minorHAnsi" w:hAnsiTheme="minorHAnsi" w:cstheme="minorHAnsi"/>
                <w:sz w:val="24"/>
                <w:szCs w:val="24"/>
                <w:lang w:val="pt-BR"/>
              </w:rPr>
            </w:rPrChange>
          </w:rPr>
          <w:t>itle: tên nội dung</w:t>
        </w:r>
        <w:r w:rsidR="00E23A2A">
          <w:rPr>
            <w:rFonts w:asciiTheme="minorHAnsi" w:hAnsiTheme="minorHAnsi" w:cstheme="minorHAnsi"/>
            <w:sz w:val="24"/>
            <w:szCs w:val="24"/>
            <w:lang w:val="pt-BR"/>
            <w:rPrChange w:id="4786" w:author="Windows User" w:date="2019-04-05T15:30:00Z">
              <w:rPr>
                <w:rFonts w:asciiTheme="minorHAnsi" w:hAnsiTheme="minorHAnsi" w:cstheme="minorHAnsi"/>
                <w:sz w:val="24"/>
                <w:szCs w:val="24"/>
                <w:lang w:val="pt-BR"/>
              </w:rPr>
            </w:rPrChange>
          </w:rPr>
          <w:t>, s</w:t>
        </w:r>
        <w:r w:rsidR="008D67DA" w:rsidRPr="00E23A2A">
          <w:rPr>
            <w:rFonts w:asciiTheme="minorHAnsi" w:hAnsiTheme="minorHAnsi" w:cstheme="minorHAnsi"/>
            <w:sz w:val="24"/>
            <w:szCs w:val="24"/>
            <w:lang w:val="pt-BR"/>
            <w:rPrChange w:id="4787" w:author="Windows User" w:date="2019-04-05T15:30:00Z">
              <w:rPr>
                <w:rFonts w:asciiTheme="minorHAnsi" w:hAnsiTheme="minorHAnsi" w:cstheme="minorHAnsi"/>
                <w:sz w:val="24"/>
                <w:szCs w:val="24"/>
                <w:lang w:val="pt-BR"/>
              </w:rPr>
            </w:rPrChange>
          </w:rPr>
          <w:t xml:space="preserve">ub title: tùy thuộc vào nội dung đó thuộc thể loại nào (xem thêm phần liên quan </w:t>
        </w:r>
        <w:r w:rsidR="008D67DA" w:rsidRPr="000E3287">
          <w:rPr>
            <w:rFonts w:asciiTheme="minorHAnsi" w:hAnsiTheme="minorHAnsi" w:cstheme="minorHAnsi"/>
            <w:sz w:val="24"/>
            <w:szCs w:val="24"/>
          </w:rPr>
          <w:lastRenderedPageBreak/>
          <w:fldChar w:fldCharType="begin"/>
        </w:r>
        <w:r w:rsidR="008D67DA" w:rsidRPr="00E23A2A">
          <w:rPr>
            <w:rFonts w:asciiTheme="minorHAnsi" w:hAnsiTheme="minorHAnsi" w:cstheme="minorHAnsi"/>
            <w:sz w:val="24"/>
            <w:szCs w:val="24"/>
            <w:rPrChange w:id="4788" w:author="Windows User" w:date="2019-04-05T15:30:00Z">
              <w:rPr>
                <w:rFonts w:asciiTheme="minorHAnsi" w:hAnsiTheme="minorHAnsi" w:cstheme="minorHAnsi"/>
                <w:sz w:val="24"/>
                <w:szCs w:val="24"/>
              </w:rPr>
            </w:rPrChange>
          </w:rPr>
          <w:instrText xml:space="preserve"> HYPERLINK \l "_Mục_tuyển_chọn" </w:instrText>
        </w:r>
        <w:r w:rsidR="008D67DA" w:rsidRPr="00E23A2A">
          <w:rPr>
            <w:rFonts w:asciiTheme="minorHAnsi" w:hAnsiTheme="minorHAnsi" w:cstheme="minorHAnsi"/>
            <w:sz w:val="24"/>
            <w:szCs w:val="24"/>
            <w:rPrChange w:id="4789" w:author="Windows User" w:date="2019-04-05T15:30:00Z">
              <w:rPr>
                <w:rFonts w:asciiTheme="minorHAnsi" w:hAnsiTheme="minorHAnsi" w:cstheme="minorHAnsi"/>
                <w:sz w:val="24"/>
                <w:szCs w:val="24"/>
              </w:rPr>
            </w:rPrChange>
          </w:rPr>
          <w:fldChar w:fldCharType="separate"/>
        </w:r>
        <w:r w:rsidR="008D67DA" w:rsidRPr="000E3287">
          <w:rPr>
            <w:rStyle w:val="Hyperlink"/>
            <w:rFonts w:asciiTheme="minorHAnsi" w:hAnsiTheme="minorHAnsi" w:cstheme="minorHAnsi"/>
            <w:sz w:val="24"/>
            <w:szCs w:val="24"/>
            <w:lang w:val="pt-BR"/>
          </w:rPr>
          <w:t>mục Tuy</w:t>
        </w:r>
        <w:r w:rsidR="008D67DA" w:rsidRPr="00E23A2A">
          <w:rPr>
            <w:rStyle w:val="Hyperlink"/>
            <w:rFonts w:asciiTheme="minorHAnsi" w:hAnsiTheme="minorHAnsi" w:cstheme="minorHAnsi"/>
            <w:sz w:val="24"/>
            <w:szCs w:val="24"/>
            <w:lang w:val="pt-BR"/>
            <w:rPrChange w:id="4790" w:author="Windows User" w:date="2019-04-05T15:30:00Z">
              <w:rPr>
                <w:rStyle w:val="Hyperlink"/>
                <w:rFonts w:asciiTheme="minorHAnsi" w:hAnsiTheme="minorHAnsi" w:cstheme="minorHAnsi"/>
                <w:sz w:val="24"/>
                <w:szCs w:val="24"/>
                <w:lang w:val="pt-BR"/>
              </w:rPr>
            </w:rPrChange>
          </w:rPr>
          <w:t>ển chọn</w:t>
        </w:r>
        <w:r w:rsidR="008D67DA" w:rsidRPr="000E3287">
          <w:rPr>
            <w:rFonts w:asciiTheme="minorHAnsi" w:hAnsiTheme="minorHAnsi" w:cstheme="minorHAnsi"/>
            <w:sz w:val="24"/>
            <w:szCs w:val="24"/>
            <w:lang w:val="pt-BR"/>
          </w:rPr>
          <w:fldChar w:fldCharType="end"/>
        </w:r>
      </w:ins>
      <w:ins w:id="4791" w:author="Windows User" w:date="2019-04-05T15:30:00Z">
        <w:r w:rsidR="00E23A2A" w:rsidRPr="000E3287">
          <w:rPr>
            <w:rFonts w:asciiTheme="minorHAnsi" w:hAnsiTheme="minorHAnsi" w:cstheme="minorHAnsi"/>
            <w:sz w:val="24"/>
            <w:szCs w:val="24"/>
            <w:lang w:val="pt-BR"/>
          </w:rPr>
          <w:t xml:space="preserve">). </w:t>
        </w:r>
      </w:ins>
      <w:ins w:id="4792" w:author="Windows User" w:date="2019-04-05T15:29:00Z">
        <w:r w:rsidR="0090445A" w:rsidRPr="000E3287">
          <w:rPr>
            <w:rFonts w:asciiTheme="minorHAnsi" w:hAnsiTheme="minorHAnsi" w:cstheme="minorHAnsi"/>
            <w:sz w:val="24"/>
            <w:szCs w:val="24"/>
            <w:lang w:val="pt-BR"/>
          </w:rPr>
          <w:t>2 label gắ</w:t>
        </w:r>
        <w:r w:rsidR="0090445A" w:rsidRPr="00E23A2A">
          <w:rPr>
            <w:rFonts w:asciiTheme="minorHAnsi" w:hAnsiTheme="minorHAnsi" w:cstheme="minorHAnsi"/>
            <w:sz w:val="24"/>
            <w:szCs w:val="24"/>
            <w:lang w:val="pt-BR"/>
            <w:rPrChange w:id="4793" w:author="Windows User" w:date="2019-04-05T15:30:00Z">
              <w:rPr>
                <w:rFonts w:asciiTheme="minorHAnsi" w:hAnsiTheme="minorHAnsi" w:cstheme="minorHAnsi"/>
                <w:sz w:val="24"/>
                <w:szCs w:val="24"/>
                <w:lang w:val="pt-BR"/>
              </w:rPr>
            </w:rPrChange>
          </w:rPr>
          <w:t>n góc phải trên và góc phải dưới của poster (</w:t>
        </w:r>
        <w:r w:rsidR="008D67DA" w:rsidRPr="00E23A2A">
          <w:rPr>
            <w:rFonts w:asciiTheme="minorHAnsi" w:hAnsiTheme="minorHAnsi" w:cstheme="minorHAnsi"/>
            <w:sz w:val="24"/>
            <w:szCs w:val="24"/>
            <w:lang w:val="pt-BR"/>
            <w:rPrChange w:id="4794" w:author="Windows User" w:date="2019-04-05T15:30:00Z">
              <w:rPr>
                <w:rFonts w:asciiTheme="minorHAnsi" w:hAnsiTheme="minorHAnsi" w:cstheme="minorHAnsi"/>
                <w:sz w:val="24"/>
                <w:szCs w:val="24"/>
                <w:lang w:val="pt-BR"/>
              </w:rPr>
            </w:rPrChange>
          </w:rPr>
          <w:t xml:space="preserve">xem thêm phần liên quan </w:t>
        </w:r>
        <w:r w:rsidR="008D67DA" w:rsidRPr="000E3287">
          <w:rPr>
            <w:rFonts w:asciiTheme="minorHAnsi" w:hAnsiTheme="minorHAnsi" w:cstheme="minorHAnsi"/>
            <w:sz w:val="24"/>
            <w:szCs w:val="24"/>
          </w:rPr>
          <w:fldChar w:fldCharType="begin"/>
        </w:r>
        <w:r w:rsidR="008D67DA" w:rsidRPr="00E23A2A">
          <w:rPr>
            <w:rFonts w:asciiTheme="minorHAnsi" w:hAnsiTheme="minorHAnsi" w:cstheme="minorHAnsi"/>
            <w:sz w:val="24"/>
            <w:szCs w:val="24"/>
            <w:rPrChange w:id="4795" w:author="Windows User" w:date="2019-04-05T15:30:00Z">
              <w:rPr>
                <w:rFonts w:asciiTheme="minorHAnsi" w:hAnsiTheme="minorHAnsi" w:cstheme="minorHAnsi"/>
                <w:sz w:val="24"/>
                <w:szCs w:val="24"/>
              </w:rPr>
            </w:rPrChange>
          </w:rPr>
          <w:instrText xml:space="preserve"> HYPERLINK \l "_Mục_tuyển_chọn" </w:instrText>
        </w:r>
        <w:r w:rsidR="008D67DA" w:rsidRPr="00E23A2A">
          <w:rPr>
            <w:rFonts w:asciiTheme="minorHAnsi" w:hAnsiTheme="minorHAnsi" w:cstheme="minorHAnsi"/>
            <w:sz w:val="24"/>
            <w:szCs w:val="24"/>
            <w:rPrChange w:id="4796" w:author="Windows User" w:date="2019-04-05T15:30:00Z">
              <w:rPr>
                <w:rFonts w:asciiTheme="minorHAnsi" w:hAnsiTheme="minorHAnsi" w:cstheme="minorHAnsi"/>
                <w:sz w:val="24"/>
                <w:szCs w:val="24"/>
              </w:rPr>
            </w:rPrChange>
          </w:rPr>
          <w:fldChar w:fldCharType="separate"/>
        </w:r>
        <w:r w:rsidR="008D67DA" w:rsidRPr="000E3287">
          <w:rPr>
            <w:rStyle w:val="Hyperlink"/>
            <w:rFonts w:asciiTheme="minorHAnsi" w:hAnsiTheme="minorHAnsi" w:cstheme="minorHAnsi"/>
            <w:sz w:val="24"/>
            <w:szCs w:val="24"/>
            <w:lang w:val="pt-BR"/>
          </w:rPr>
          <w:t>mục Tuy</w:t>
        </w:r>
        <w:r w:rsidR="008D67DA" w:rsidRPr="00E23A2A">
          <w:rPr>
            <w:rStyle w:val="Hyperlink"/>
            <w:rFonts w:asciiTheme="minorHAnsi" w:hAnsiTheme="minorHAnsi" w:cstheme="minorHAnsi"/>
            <w:sz w:val="24"/>
            <w:szCs w:val="24"/>
            <w:lang w:val="pt-BR"/>
            <w:rPrChange w:id="4797" w:author="Windows User" w:date="2019-04-05T15:30:00Z">
              <w:rPr>
                <w:rStyle w:val="Hyperlink"/>
                <w:rFonts w:asciiTheme="minorHAnsi" w:hAnsiTheme="minorHAnsi" w:cstheme="minorHAnsi"/>
                <w:sz w:val="24"/>
                <w:szCs w:val="24"/>
                <w:lang w:val="pt-BR"/>
              </w:rPr>
            </w:rPrChange>
          </w:rPr>
          <w:t>ển chọn</w:t>
        </w:r>
        <w:r w:rsidR="008D67DA" w:rsidRPr="000E3287">
          <w:rPr>
            <w:rFonts w:asciiTheme="minorHAnsi" w:hAnsiTheme="minorHAnsi" w:cstheme="minorHAnsi"/>
            <w:sz w:val="24"/>
            <w:szCs w:val="24"/>
            <w:lang w:val="pt-BR"/>
          </w:rPr>
          <w:fldChar w:fldCharType="end"/>
        </w:r>
        <w:r w:rsidR="0090445A" w:rsidRPr="000E3287">
          <w:rPr>
            <w:rFonts w:asciiTheme="minorHAnsi" w:hAnsiTheme="minorHAnsi" w:cstheme="minorHAnsi"/>
            <w:sz w:val="24"/>
            <w:szCs w:val="24"/>
            <w:lang w:val="pt-BR"/>
          </w:rPr>
          <w:t>)</w:t>
        </w:r>
      </w:ins>
      <w:ins w:id="4798" w:author="Windows User" w:date="2019-04-05T15:31:00Z">
        <w:r w:rsidR="00B52B4F">
          <w:rPr>
            <w:rFonts w:asciiTheme="minorHAnsi" w:hAnsiTheme="minorHAnsi" w:cstheme="minorHAnsi"/>
            <w:sz w:val="24"/>
            <w:szCs w:val="24"/>
            <w:lang w:val="pt-BR"/>
          </w:rPr>
          <w:t xml:space="preserve">.  </w:t>
        </w:r>
        <w:r w:rsidR="00B52B4F" w:rsidRPr="00B52B4F">
          <w:rPr>
            <w:rFonts w:asciiTheme="minorHAnsi" w:hAnsiTheme="minorHAnsi" w:cstheme="minorHAnsi"/>
            <w:sz w:val="24"/>
            <w:szCs w:val="24"/>
            <w:lang w:val="pt-BR"/>
          </w:rPr>
          <w:t>Mô tả ngắn: 3 dòng đầu của nội dung giới thiệu.</w:t>
        </w:r>
      </w:ins>
    </w:p>
    <w:p w14:paraId="0F083CA5" w14:textId="3D1A93DB" w:rsidR="005E54DA" w:rsidRPr="008D67DA" w:rsidDel="00E23A2A" w:rsidRDefault="005E54DA" w:rsidP="000E3287">
      <w:pPr>
        <w:pStyle w:val="ListParagraph"/>
        <w:numPr>
          <w:ilvl w:val="0"/>
          <w:numId w:val="32"/>
        </w:numPr>
        <w:rPr>
          <w:del w:id="4799" w:author="Windows User" w:date="2019-04-05T15:30:00Z"/>
          <w:rFonts w:asciiTheme="minorHAnsi" w:hAnsiTheme="minorHAnsi" w:cstheme="minorHAnsi"/>
          <w:sz w:val="24"/>
          <w:szCs w:val="24"/>
          <w:lang w:val="pt-BR"/>
        </w:rPr>
      </w:pPr>
      <w:del w:id="4800" w:author="Windows User" w:date="2019-04-05T15:29:00Z">
        <w:r w:rsidRPr="000E3287" w:rsidDel="008D67DA">
          <w:rPr>
            <w:rFonts w:asciiTheme="minorHAnsi" w:hAnsiTheme="minorHAnsi" w:cstheme="minorHAnsi"/>
            <w:sz w:val="24"/>
            <w:szCs w:val="24"/>
            <w:lang w:val="pt-BR"/>
          </w:rPr>
          <w:delText>tên, thể loạ</w:delText>
        </w:r>
        <w:r w:rsidRPr="00E23A2A" w:rsidDel="008D67DA">
          <w:rPr>
            <w:rFonts w:asciiTheme="minorHAnsi" w:hAnsiTheme="minorHAnsi" w:cstheme="minorHAnsi"/>
            <w:sz w:val="24"/>
            <w:szCs w:val="24"/>
            <w:lang w:val="pt-BR"/>
            <w:rPrChange w:id="4801" w:author="Windows User" w:date="2019-04-05T15:30:00Z">
              <w:rPr>
                <w:rFonts w:asciiTheme="minorHAnsi" w:hAnsiTheme="minorHAnsi" w:cstheme="minorHAnsi"/>
                <w:sz w:val="24"/>
                <w:szCs w:val="24"/>
                <w:lang w:val="pt-BR"/>
              </w:rPr>
            </w:rPrChange>
          </w:rPr>
          <w:delText>i</w:delText>
        </w:r>
      </w:del>
    </w:p>
    <w:p w14:paraId="1872960C" w14:textId="0C990C1F" w:rsidR="003E46C2" w:rsidRPr="00E23A2A" w:rsidRDefault="003E46C2" w:rsidP="000E3287">
      <w:pPr>
        <w:pStyle w:val="ListParagraph"/>
        <w:numPr>
          <w:ilvl w:val="0"/>
          <w:numId w:val="32"/>
        </w:numPr>
        <w:rPr>
          <w:rFonts w:asciiTheme="minorHAnsi" w:hAnsiTheme="minorHAnsi" w:cstheme="minorHAnsi"/>
          <w:sz w:val="24"/>
          <w:szCs w:val="24"/>
          <w:lang w:val="pt-BR"/>
          <w:rPrChange w:id="4802" w:author="Windows User" w:date="2019-04-05T15:30:00Z">
            <w:rPr>
              <w:rFonts w:asciiTheme="minorHAnsi" w:hAnsiTheme="minorHAnsi" w:cstheme="minorHAnsi"/>
              <w:sz w:val="24"/>
              <w:szCs w:val="24"/>
              <w:lang w:val="pt-BR"/>
            </w:rPr>
          </w:rPrChange>
        </w:rPr>
      </w:pPr>
      <w:r w:rsidRPr="000E3287">
        <w:rPr>
          <w:rFonts w:asciiTheme="minorHAnsi" w:hAnsiTheme="minorHAnsi" w:cstheme="minorHAnsi"/>
          <w:sz w:val="24"/>
          <w:szCs w:val="24"/>
          <w:lang w:val="pt-BR"/>
        </w:rPr>
        <w:t>(</w:t>
      </w:r>
      <w:r w:rsidR="00994A51" w:rsidRPr="000E3287">
        <w:rPr>
          <w:rFonts w:asciiTheme="minorHAnsi" w:hAnsiTheme="minorHAnsi" w:cstheme="minorHAnsi"/>
          <w:sz w:val="24"/>
          <w:szCs w:val="24"/>
          <w:lang w:val="pt-BR"/>
        </w:rPr>
        <w:t>5</w:t>
      </w:r>
      <w:r w:rsidRPr="000E3287">
        <w:rPr>
          <w:rFonts w:asciiTheme="minorHAnsi" w:hAnsiTheme="minorHAnsi" w:cstheme="minorHAnsi"/>
          <w:sz w:val="24"/>
          <w:szCs w:val="24"/>
          <w:lang w:val="pt-BR"/>
        </w:rPr>
        <w:t>) Dạ</w:t>
      </w:r>
      <w:r w:rsidRPr="00E23A2A">
        <w:rPr>
          <w:rFonts w:asciiTheme="minorHAnsi" w:hAnsiTheme="minorHAnsi" w:cstheme="minorHAnsi"/>
          <w:sz w:val="24"/>
          <w:szCs w:val="24"/>
          <w:lang w:val="pt-BR"/>
          <w:rPrChange w:id="4803" w:author="Windows User" w:date="2019-04-05T15:30:00Z">
            <w:rPr>
              <w:rFonts w:asciiTheme="minorHAnsi" w:hAnsiTheme="minorHAnsi" w:cstheme="minorHAnsi"/>
              <w:sz w:val="24"/>
              <w:szCs w:val="24"/>
              <w:lang w:val="pt-BR"/>
            </w:rPr>
          </w:rPrChange>
        </w:rPr>
        <w:t xml:space="preserve">ng video playlist (dành cho tuyển tập) hiển thị video frame tỉ lệ 16:9, </w:t>
      </w:r>
      <w:ins w:id="4804" w:author="Windows User" w:date="2019-04-05T15:30:00Z">
        <w:r w:rsidR="00E23A2A" w:rsidRPr="002021E0">
          <w:rPr>
            <w:rFonts w:asciiTheme="minorHAnsi" w:hAnsiTheme="minorHAnsi" w:cstheme="minorHAnsi"/>
            <w:sz w:val="24"/>
            <w:szCs w:val="24"/>
            <w:lang w:val="pt-BR"/>
          </w:rPr>
          <w:t xml:space="preserve">title: tên nội dung, sub title: tùy thuộc vào nội dung đó thuộc thể loại nào (xem thêm phần liên quan </w:t>
        </w:r>
        <w:r w:rsidR="00E23A2A" w:rsidRPr="002021E0">
          <w:rPr>
            <w:rFonts w:asciiTheme="minorHAnsi" w:hAnsiTheme="minorHAnsi" w:cstheme="minorHAnsi"/>
            <w:sz w:val="24"/>
            <w:szCs w:val="24"/>
          </w:rPr>
          <w:fldChar w:fldCharType="begin"/>
        </w:r>
        <w:r w:rsidR="00E23A2A" w:rsidRPr="002021E0">
          <w:rPr>
            <w:rFonts w:asciiTheme="minorHAnsi" w:hAnsiTheme="minorHAnsi" w:cstheme="minorHAnsi"/>
            <w:sz w:val="24"/>
            <w:szCs w:val="24"/>
          </w:rPr>
          <w:instrText xml:space="preserve"> HYPERLINK \l "_Mục_tuyển_chọn" </w:instrText>
        </w:r>
        <w:r w:rsidR="00E23A2A" w:rsidRPr="002021E0">
          <w:rPr>
            <w:rFonts w:asciiTheme="minorHAnsi" w:hAnsiTheme="minorHAnsi" w:cstheme="minorHAnsi"/>
            <w:sz w:val="24"/>
            <w:szCs w:val="24"/>
          </w:rPr>
          <w:fldChar w:fldCharType="separate"/>
        </w:r>
        <w:r w:rsidR="00E23A2A" w:rsidRPr="002021E0">
          <w:rPr>
            <w:rStyle w:val="Hyperlink"/>
            <w:rFonts w:asciiTheme="minorHAnsi" w:hAnsiTheme="minorHAnsi" w:cstheme="minorHAnsi"/>
            <w:sz w:val="24"/>
            <w:szCs w:val="24"/>
            <w:lang w:val="pt-BR"/>
          </w:rPr>
          <w:t>mục Tuyển chọn</w:t>
        </w:r>
        <w:r w:rsidR="00E23A2A" w:rsidRPr="002021E0">
          <w:rPr>
            <w:rFonts w:asciiTheme="minorHAnsi" w:hAnsiTheme="minorHAnsi" w:cstheme="minorHAnsi"/>
            <w:sz w:val="24"/>
            <w:szCs w:val="24"/>
            <w:lang w:val="pt-BR"/>
          </w:rPr>
          <w:fldChar w:fldCharType="end"/>
        </w:r>
        <w:r w:rsidR="00E23A2A" w:rsidRPr="002021E0">
          <w:rPr>
            <w:rFonts w:asciiTheme="minorHAnsi" w:hAnsiTheme="minorHAnsi" w:cstheme="minorHAnsi"/>
            <w:sz w:val="24"/>
            <w:szCs w:val="24"/>
            <w:lang w:val="pt-BR"/>
          </w:rPr>
          <w:t xml:space="preserve">). 2 label gắn góc phải trên và góc phải dưới của poster (xem thêm phần liên quan </w:t>
        </w:r>
        <w:r w:rsidR="00E23A2A" w:rsidRPr="002021E0">
          <w:rPr>
            <w:rFonts w:asciiTheme="minorHAnsi" w:hAnsiTheme="minorHAnsi" w:cstheme="minorHAnsi"/>
            <w:sz w:val="24"/>
            <w:szCs w:val="24"/>
          </w:rPr>
          <w:fldChar w:fldCharType="begin"/>
        </w:r>
        <w:r w:rsidR="00E23A2A" w:rsidRPr="002021E0">
          <w:rPr>
            <w:rFonts w:asciiTheme="minorHAnsi" w:hAnsiTheme="minorHAnsi" w:cstheme="minorHAnsi"/>
            <w:sz w:val="24"/>
            <w:szCs w:val="24"/>
          </w:rPr>
          <w:instrText xml:space="preserve"> HYPERLINK \l "_Mục_tuyển_chọn" </w:instrText>
        </w:r>
        <w:r w:rsidR="00E23A2A" w:rsidRPr="002021E0">
          <w:rPr>
            <w:rFonts w:asciiTheme="minorHAnsi" w:hAnsiTheme="minorHAnsi" w:cstheme="minorHAnsi"/>
            <w:sz w:val="24"/>
            <w:szCs w:val="24"/>
          </w:rPr>
          <w:fldChar w:fldCharType="separate"/>
        </w:r>
        <w:r w:rsidR="00E23A2A" w:rsidRPr="002021E0">
          <w:rPr>
            <w:rStyle w:val="Hyperlink"/>
            <w:rFonts w:asciiTheme="minorHAnsi" w:hAnsiTheme="minorHAnsi" w:cstheme="minorHAnsi"/>
            <w:sz w:val="24"/>
            <w:szCs w:val="24"/>
            <w:lang w:val="pt-BR"/>
          </w:rPr>
          <w:t>mục Tuyển chọn</w:t>
        </w:r>
        <w:r w:rsidR="00E23A2A" w:rsidRPr="002021E0">
          <w:rPr>
            <w:rFonts w:asciiTheme="minorHAnsi" w:hAnsiTheme="minorHAnsi" w:cstheme="minorHAnsi"/>
            <w:sz w:val="24"/>
            <w:szCs w:val="24"/>
            <w:lang w:val="pt-BR"/>
          </w:rPr>
          <w:fldChar w:fldCharType="end"/>
        </w:r>
        <w:r w:rsidR="00E23A2A" w:rsidRPr="002021E0">
          <w:rPr>
            <w:rFonts w:asciiTheme="minorHAnsi" w:hAnsiTheme="minorHAnsi" w:cstheme="minorHAnsi"/>
            <w:sz w:val="24"/>
            <w:szCs w:val="24"/>
            <w:lang w:val="pt-BR"/>
          </w:rPr>
          <w:t>)</w:t>
        </w:r>
      </w:ins>
      <w:del w:id="4805" w:author="Windows User" w:date="2019-04-05T15:30:00Z">
        <w:r w:rsidRPr="000E3287" w:rsidDel="00E23A2A">
          <w:rPr>
            <w:rFonts w:asciiTheme="minorHAnsi" w:hAnsiTheme="minorHAnsi" w:cstheme="minorHAnsi"/>
            <w:sz w:val="24"/>
            <w:szCs w:val="24"/>
            <w:lang w:val="pt-BR"/>
          </w:rPr>
          <w:delText>tên, thể loạ</w:delText>
        </w:r>
        <w:r w:rsidRPr="00E23A2A" w:rsidDel="00E23A2A">
          <w:rPr>
            <w:rFonts w:asciiTheme="minorHAnsi" w:hAnsiTheme="minorHAnsi" w:cstheme="minorHAnsi"/>
            <w:sz w:val="24"/>
            <w:szCs w:val="24"/>
            <w:lang w:val="pt-BR"/>
            <w:rPrChange w:id="4806" w:author="Windows User" w:date="2019-04-05T15:30:00Z">
              <w:rPr>
                <w:rFonts w:asciiTheme="minorHAnsi" w:hAnsiTheme="minorHAnsi" w:cstheme="minorHAnsi"/>
                <w:sz w:val="24"/>
                <w:szCs w:val="24"/>
                <w:lang w:val="pt-BR"/>
              </w:rPr>
            </w:rPrChange>
          </w:rPr>
          <w:delText>i</w:delText>
        </w:r>
      </w:del>
    </w:p>
    <w:p w14:paraId="6E70125D" w14:textId="1BD0537F" w:rsidR="00031E74" w:rsidRPr="006C26E1" w:rsidRDefault="005E54DA" w:rsidP="003C1A48">
      <w:pPr>
        <w:pStyle w:val="ListParagraph"/>
        <w:numPr>
          <w:ilvl w:val="0"/>
          <w:numId w:val="32"/>
        </w:numPr>
        <w:rPr>
          <w:rFonts w:asciiTheme="minorHAnsi" w:hAnsiTheme="minorHAnsi" w:cstheme="minorHAnsi"/>
          <w:sz w:val="24"/>
          <w:szCs w:val="24"/>
          <w:lang w:val="pt-BR"/>
        </w:rPr>
      </w:pPr>
      <w:r w:rsidRPr="006C26E1">
        <w:rPr>
          <w:rFonts w:asciiTheme="minorHAnsi" w:hAnsiTheme="minorHAnsi" w:cstheme="minorHAnsi"/>
          <w:sz w:val="24"/>
          <w:szCs w:val="24"/>
          <w:lang w:val="pt-BR"/>
        </w:rPr>
        <w:t>(</w:t>
      </w:r>
      <w:r w:rsidR="00994A51" w:rsidRPr="006C26E1">
        <w:rPr>
          <w:rFonts w:asciiTheme="minorHAnsi" w:hAnsiTheme="minorHAnsi" w:cstheme="minorHAnsi"/>
          <w:sz w:val="24"/>
          <w:szCs w:val="24"/>
          <w:lang w:val="pt-BR"/>
        </w:rPr>
        <w:t>6</w:t>
      </w:r>
      <w:r w:rsidR="00031E74" w:rsidRPr="006C26E1">
        <w:rPr>
          <w:rFonts w:asciiTheme="minorHAnsi" w:hAnsiTheme="minorHAnsi" w:cstheme="minorHAnsi"/>
          <w:sz w:val="24"/>
          <w:szCs w:val="24"/>
          <w:lang w:val="pt-BR"/>
        </w:rPr>
        <w:t>)</w:t>
      </w:r>
      <w:r w:rsidRPr="006C26E1">
        <w:rPr>
          <w:rFonts w:asciiTheme="minorHAnsi" w:hAnsiTheme="minorHAnsi" w:cstheme="minorHAnsi"/>
          <w:sz w:val="24"/>
          <w:szCs w:val="24"/>
          <w:lang w:val="pt-BR"/>
        </w:rPr>
        <w:t xml:space="preserve"> Dạng video còn lại hiển thị video frame tỉ lệ 16:9,</w:t>
      </w:r>
      <w:ins w:id="4807" w:author="Windows User" w:date="2019-04-05T15:32:00Z">
        <w:r w:rsidR="00B52B4F">
          <w:rPr>
            <w:rFonts w:asciiTheme="minorHAnsi" w:hAnsiTheme="minorHAnsi" w:cstheme="minorHAnsi"/>
            <w:sz w:val="24"/>
            <w:szCs w:val="24"/>
            <w:lang w:val="pt-BR"/>
          </w:rPr>
          <w:t xml:space="preserve"> title:</w:t>
        </w:r>
      </w:ins>
      <w:r w:rsidRPr="006C26E1">
        <w:rPr>
          <w:rFonts w:asciiTheme="minorHAnsi" w:hAnsiTheme="minorHAnsi" w:cstheme="minorHAnsi"/>
          <w:sz w:val="24"/>
          <w:szCs w:val="24"/>
          <w:lang w:val="pt-BR"/>
        </w:rPr>
        <w:t xml:space="preserve"> tên</w:t>
      </w:r>
      <w:del w:id="4808" w:author="Windows User" w:date="2019-04-05T15:32:00Z">
        <w:r w:rsidRPr="006C26E1" w:rsidDel="00B52B4F">
          <w:rPr>
            <w:rFonts w:asciiTheme="minorHAnsi" w:hAnsiTheme="minorHAnsi" w:cstheme="minorHAnsi"/>
            <w:sz w:val="24"/>
            <w:szCs w:val="24"/>
            <w:lang w:val="pt-BR"/>
          </w:rPr>
          <w:delText>, thể loại</w:delText>
        </w:r>
      </w:del>
      <w:ins w:id="4809" w:author="Windows User" w:date="2019-04-05T15:32:00Z">
        <w:r w:rsidR="00B52B4F">
          <w:rPr>
            <w:rFonts w:asciiTheme="minorHAnsi" w:hAnsiTheme="minorHAnsi" w:cstheme="minorHAnsi"/>
            <w:sz w:val="24"/>
            <w:szCs w:val="24"/>
            <w:lang w:val="pt-BR"/>
          </w:rPr>
          <w:t xml:space="preserve"> nội dung</w:t>
        </w:r>
      </w:ins>
    </w:p>
    <w:p w14:paraId="057F22CB" w14:textId="395F8BCB" w:rsidR="005B1B82" w:rsidRPr="006C26E1" w:rsidDel="003F7A9F" w:rsidRDefault="005B1B82" w:rsidP="003C1A48">
      <w:pPr>
        <w:pStyle w:val="ListParagraph"/>
        <w:numPr>
          <w:ilvl w:val="0"/>
          <w:numId w:val="32"/>
        </w:numPr>
        <w:rPr>
          <w:del w:id="4810" w:author="Windows User" w:date="2019-04-02T09:53:00Z"/>
          <w:rFonts w:asciiTheme="minorHAnsi" w:hAnsiTheme="minorHAnsi" w:cstheme="minorHAnsi"/>
          <w:sz w:val="24"/>
          <w:szCs w:val="24"/>
          <w:lang w:val="pt-BR"/>
        </w:rPr>
      </w:pPr>
      <w:del w:id="4811" w:author="Windows User" w:date="2019-04-02T09:53:00Z">
        <w:r w:rsidRPr="006C26E1" w:rsidDel="003F7A9F">
          <w:rPr>
            <w:rFonts w:asciiTheme="minorHAnsi" w:hAnsiTheme="minorHAnsi" w:cstheme="minorHAnsi"/>
            <w:sz w:val="24"/>
            <w:szCs w:val="24"/>
            <w:lang w:val="pt-BR"/>
          </w:rPr>
          <w:delText xml:space="preserve">Hiển thị số lượng kết quả tìm được </w:delText>
        </w:r>
      </w:del>
    </w:p>
    <w:p w14:paraId="2D5C515C" w14:textId="77777777" w:rsidR="00007AF2" w:rsidRPr="006C26E1" w:rsidRDefault="005B1B82" w:rsidP="003C1A48">
      <w:pPr>
        <w:pStyle w:val="ListParagraph"/>
        <w:numPr>
          <w:ilvl w:val="0"/>
          <w:numId w:val="32"/>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Scroll up danh sách kết quả </w:t>
      </w:r>
      <w:r w:rsidR="00007AF2" w:rsidRPr="006C26E1">
        <w:rPr>
          <w:rFonts w:asciiTheme="minorHAnsi" w:hAnsiTheme="minorHAnsi" w:cstheme="minorHAnsi"/>
          <w:sz w:val="24"/>
          <w:szCs w:val="24"/>
          <w:lang w:val="pt-BR"/>
        </w:rPr>
        <w:t>để hiển thị thêm dữ liệu (lazy loading)</w:t>
      </w:r>
    </w:p>
    <w:p w14:paraId="54E117C5" w14:textId="4BFCE323" w:rsidR="000E4D36" w:rsidRPr="006C26E1" w:rsidRDefault="00007AF2" w:rsidP="000E4D36">
      <w:pPr>
        <w:pStyle w:val="ListParagraph"/>
        <w:numPr>
          <w:ilvl w:val="0"/>
          <w:numId w:val="32"/>
        </w:numPr>
        <w:tabs>
          <w:tab w:val="left" w:pos="720"/>
          <w:tab w:val="left" w:pos="1170"/>
        </w:tabs>
        <w:rPr>
          <w:rFonts w:asciiTheme="minorHAnsi" w:hAnsiTheme="minorHAnsi" w:cstheme="minorHAnsi"/>
          <w:sz w:val="24"/>
          <w:szCs w:val="24"/>
          <w:lang w:val="pt-BR"/>
        </w:rPr>
      </w:pPr>
      <w:r w:rsidRPr="006C26E1">
        <w:rPr>
          <w:rFonts w:asciiTheme="minorHAnsi" w:hAnsiTheme="minorHAnsi" w:cstheme="minorHAnsi"/>
          <w:sz w:val="24"/>
          <w:szCs w:val="24"/>
          <w:lang w:val="pt-BR"/>
        </w:rPr>
        <w:t>Nhấn vào mỗi poster hoặc title sẽ vào trang chi tiết của phim đó.</w:t>
      </w:r>
    </w:p>
    <w:p w14:paraId="776F5631" w14:textId="67AECDA9" w:rsidR="00CC47BE" w:rsidRPr="006C26E1" w:rsidRDefault="00CC47BE">
      <w:pPr>
        <w:pStyle w:val="Heading2"/>
      </w:pPr>
      <w:bookmarkStart w:id="4812" w:name="_Toc5382320"/>
      <w:r w:rsidRPr="006C26E1">
        <w:t>SUB SEARCH</w:t>
      </w:r>
      <w:bookmarkEnd w:id="4812"/>
    </w:p>
    <w:p w14:paraId="47A2B3BA" w14:textId="1B39CECE" w:rsidR="00E936C6" w:rsidRPr="00A84EF4" w:rsidRDefault="005551E2" w:rsidP="00A84EF4">
      <w:pPr>
        <w:keepNext/>
        <w:tabs>
          <w:tab w:val="left" w:pos="720"/>
          <w:tab w:val="left" w:pos="1170"/>
        </w:tabs>
        <w:ind w:left="360"/>
        <w:rPr>
          <w:rFonts w:asciiTheme="minorHAnsi" w:hAnsiTheme="minorHAnsi" w:cstheme="minorHAnsi"/>
          <w:sz w:val="24"/>
          <w:szCs w:val="24"/>
        </w:rPr>
      </w:pPr>
      <w:r w:rsidRPr="00CC35EC">
        <w:rPr>
          <w:rFonts w:asciiTheme="minorHAnsi" w:hAnsiTheme="minorHAnsi" w:cstheme="minorHAnsi"/>
          <w:noProof/>
          <w:sz w:val="24"/>
          <w:szCs w:val="24"/>
        </w:rPr>
        <w:drawing>
          <wp:inline distT="0" distB="0" distL="0" distR="0" wp14:anchorId="7489D198" wp14:editId="5A591F76">
            <wp:extent cx="2562225" cy="46184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b_search-Phim-Le.png"/>
                    <pic:cNvPicPr/>
                  </pic:nvPicPr>
                  <pic:blipFill>
                    <a:blip r:embed="rId202">
                      <a:extLst>
                        <a:ext uri="{28A0092B-C50C-407E-A947-70E740481C1C}">
                          <a14:useLocalDpi xmlns:a14="http://schemas.microsoft.com/office/drawing/2010/main" val="0"/>
                        </a:ext>
                      </a:extLst>
                    </a:blip>
                    <a:stretch>
                      <a:fillRect/>
                    </a:stretch>
                  </pic:blipFill>
                  <pic:spPr>
                    <a:xfrm>
                      <a:off x="0" y="0"/>
                      <a:ext cx="2572090" cy="4636246"/>
                    </a:xfrm>
                    <a:prstGeom prst="rect">
                      <a:avLst/>
                    </a:prstGeom>
                  </pic:spPr>
                </pic:pic>
              </a:graphicData>
            </a:graphic>
          </wp:inline>
        </w:drawing>
      </w:r>
      <w:r w:rsidR="00810EB5" w:rsidRPr="00810E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10EB5" w:rsidRPr="00810EB5">
        <w:rPr>
          <w:rFonts w:asciiTheme="minorHAnsi" w:hAnsiTheme="minorHAnsi" w:cstheme="minorHAnsi"/>
          <w:noProof/>
          <w:sz w:val="24"/>
          <w:szCs w:val="24"/>
        </w:rPr>
        <w:drawing>
          <wp:inline distT="0" distB="0" distL="0" distR="0" wp14:anchorId="4CF36BE0" wp14:editId="75836188">
            <wp:extent cx="2800350" cy="4613999"/>
            <wp:effectExtent l="0" t="0" r="0" b="0"/>
            <wp:docPr id="189" name="Picture 189" descr="C:\Users\YenNH16\Downloads\SECOND SCREEN\Mockup\Gsearch\Sub-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nNH16\Downloads\SECOND SCREEN\Mockup\Gsearch\Sub-search.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02581" cy="4617675"/>
                    </a:xfrm>
                    <a:prstGeom prst="rect">
                      <a:avLst/>
                    </a:prstGeom>
                    <a:noFill/>
                    <a:ln>
                      <a:noFill/>
                    </a:ln>
                  </pic:spPr>
                </pic:pic>
              </a:graphicData>
            </a:graphic>
          </wp:inline>
        </w:drawing>
      </w:r>
    </w:p>
    <w:p w14:paraId="3FA280B8" w14:textId="5FE31332" w:rsidR="00CC47BE" w:rsidRPr="00A84EF4" w:rsidRDefault="00E936C6" w:rsidP="00A84EF4">
      <w:pPr>
        <w:pStyle w:val="Caption"/>
        <w:rPr>
          <w:rFonts w:asciiTheme="minorHAnsi" w:hAnsiTheme="minorHAnsi" w:cstheme="minorHAnsi"/>
          <w:sz w:val="24"/>
          <w:szCs w:val="24"/>
        </w:rPr>
      </w:pPr>
      <w:r w:rsidRPr="00A84EF4">
        <w:rPr>
          <w:rFonts w:asciiTheme="minorHAnsi" w:hAnsiTheme="minorHAnsi" w:cstheme="minorHAnsi"/>
          <w:sz w:val="24"/>
          <w:szCs w:val="24"/>
        </w:rPr>
        <w:t xml:space="preserve">                                  </w:t>
      </w:r>
      <w:r w:rsidR="005551E2" w:rsidRPr="00A84EF4">
        <w:rPr>
          <w:rFonts w:asciiTheme="minorHAnsi" w:hAnsiTheme="minorHAnsi" w:cstheme="minorHAnsi"/>
          <w:sz w:val="24"/>
          <w:szCs w:val="24"/>
        </w:rPr>
        <w:t xml:space="preserve">                            </w:t>
      </w:r>
      <w:r w:rsidRPr="00A84EF4">
        <w:rPr>
          <w:rFonts w:asciiTheme="minorHAnsi" w:hAnsiTheme="minorHAnsi" w:cstheme="minorHAnsi"/>
          <w:sz w:val="24"/>
          <w:szCs w:val="24"/>
        </w:rPr>
        <w:t xml:space="preserve"> Figure </w:t>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SEQ Figure \* ARABIC </w:instrText>
      </w:r>
      <w:r w:rsidRPr="00A84EF4">
        <w:rPr>
          <w:rFonts w:asciiTheme="minorHAnsi" w:hAnsiTheme="minorHAnsi" w:cstheme="minorHAnsi"/>
          <w:sz w:val="24"/>
          <w:szCs w:val="24"/>
        </w:rPr>
        <w:fldChar w:fldCharType="separate"/>
      </w:r>
      <w:r w:rsidR="00772E1D" w:rsidRPr="00A84EF4">
        <w:rPr>
          <w:rFonts w:asciiTheme="minorHAnsi" w:hAnsiTheme="minorHAnsi" w:cstheme="minorHAnsi"/>
          <w:noProof/>
          <w:sz w:val="24"/>
          <w:szCs w:val="24"/>
        </w:rPr>
        <w:t>55</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t xml:space="preserve"> - Giao diện sub search</w:t>
      </w:r>
    </w:p>
    <w:p w14:paraId="05FD1D2A" w14:textId="1D6F5B94" w:rsidR="00E936C6" w:rsidRPr="00A84EF4" w:rsidRDefault="00B7413D" w:rsidP="00A84EF4">
      <w:pPr>
        <w:pStyle w:val="ListParagraph"/>
        <w:numPr>
          <w:ilvl w:val="0"/>
          <w:numId w:val="103"/>
        </w:numPr>
        <w:jc w:val="both"/>
        <w:rPr>
          <w:rFonts w:asciiTheme="minorHAnsi" w:hAnsiTheme="minorHAnsi" w:cstheme="minorHAnsi"/>
          <w:sz w:val="24"/>
          <w:szCs w:val="24"/>
        </w:rPr>
      </w:pPr>
      <w:r w:rsidRPr="00A84EF4">
        <w:rPr>
          <w:rFonts w:asciiTheme="minorHAnsi" w:hAnsiTheme="minorHAnsi" w:cstheme="minorHAnsi"/>
          <w:sz w:val="24"/>
          <w:szCs w:val="24"/>
        </w:rPr>
        <w:t>Nhấn chọ</w:t>
      </w:r>
      <w:r w:rsidR="009E65B9" w:rsidRPr="00A84EF4">
        <w:rPr>
          <w:rFonts w:asciiTheme="minorHAnsi" w:hAnsiTheme="minorHAnsi" w:cstheme="minorHAnsi"/>
          <w:sz w:val="24"/>
          <w:szCs w:val="24"/>
        </w:rPr>
        <w:t>n icon search (1) &gt;</w:t>
      </w:r>
      <w:r w:rsidRPr="00A84EF4">
        <w:rPr>
          <w:rFonts w:asciiTheme="minorHAnsi" w:hAnsiTheme="minorHAnsi" w:cstheme="minorHAnsi"/>
          <w:sz w:val="24"/>
          <w:szCs w:val="24"/>
        </w:rPr>
        <w:t xml:space="preserve"> hiển thị</w:t>
      </w:r>
      <w:r w:rsidR="0004636F" w:rsidRPr="00A84EF4">
        <w:rPr>
          <w:rFonts w:asciiTheme="minorHAnsi" w:hAnsiTheme="minorHAnsi" w:cstheme="minorHAnsi"/>
          <w:sz w:val="24"/>
          <w:szCs w:val="24"/>
        </w:rPr>
        <w:t xml:space="preserve"> trang sub search.</w:t>
      </w:r>
    </w:p>
    <w:p w14:paraId="505FFF90" w14:textId="1580CF0E" w:rsidR="00B666B5" w:rsidRPr="006C26E1" w:rsidRDefault="0004636F" w:rsidP="00A84EF4">
      <w:pPr>
        <w:pStyle w:val="ListParagraph"/>
        <w:numPr>
          <w:ilvl w:val="0"/>
          <w:numId w:val="103"/>
        </w:numPr>
        <w:jc w:val="both"/>
        <w:rPr>
          <w:rFonts w:asciiTheme="minorHAnsi" w:hAnsiTheme="minorHAnsi" w:cstheme="minorHAnsi"/>
          <w:sz w:val="24"/>
          <w:szCs w:val="24"/>
          <w:lang w:val="pt-BR"/>
        </w:rPr>
      </w:pPr>
      <w:r w:rsidRPr="00A84EF4">
        <w:rPr>
          <w:rFonts w:asciiTheme="minorHAnsi" w:hAnsiTheme="minorHAnsi" w:cstheme="minorHAnsi"/>
          <w:sz w:val="24"/>
          <w:szCs w:val="24"/>
        </w:rPr>
        <w:lastRenderedPageBreak/>
        <w:t xml:space="preserve">(2) </w:t>
      </w:r>
      <w:r w:rsidR="00787887" w:rsidRPr="009E5569">
        <w:rPr>
          <w:rFonts w:asciiTheme="minorHAnsi" w:hAnsiTheme="minorHAnsi" w:cstheme="minorHAnsi"/>
          <w:sz w:val="24"/>
          <w:szCs w:val="24"/>
          <w:lang w:val="pt-BR"/>
        </w:rPr>
        <w:t xml:space="preserve">Từ khóa tìm kiếm gần đây của người dùng đang đăng nhập hiển thị dang input chips </w:t>
      </w:r>
    </w:p>
    <w:p w14:paraId="6A6B5256" w14:textId="1E6B708A" w:rsidR="00B666B5" w:rsidRPr="00B666B5" w:rsidRDefault="0004636F" w:rsidP="00A84EF4">
      <w:pPr>
        <w:pStyle w:val="ListParagraph"/>
        <w:numPr>
          <w:ilvl w:val="1"/>
          <w:numId w:val="103"/>
        </w:numPr>
        <w:jc w:val="both"/>
        <w:rPr>
          <w:rFonts w:asciiTheme="minorHAnsi" w:hAnsiTheme="minorHAnsi" w:cstheme="minorHAnsi"/>
          <w:sz w:val="24"/>
          <w:szCs w:val="24"/>
          <w:lang w:val="pt-BR"/>
        </w:rPr>
      </w:pPr>
      <w:r w:rsidRPr="00B666B5">
        <w:rPr>
          <w:rFonts w:asciiTheme="minorHAnsi" w:hAnsiTheme="minorHAnsi" w:cstheme="minorHAnsi"/>
          <w:sz w:val="24"/>
          <w:szCs w:val="24"/>
          <w:lang w:val="pt-BR"/>
        </w:rPr>
        <w:t>Nhấn</w:t>
      </w:r>
      <w:r w:rsidR="008D5541">
        <w:rPr>
          <w:rFonts w:asciiTheme="minorHAnsi" w:hAnsiTheme="minorHAnsi" w:cstheme="minorHAnsi"/>
          <w:sz w:val="24"/>
          <w:szCs w:val="24"/>
          <w:lang w:val="pt-BR"/>
        </w:rPr>
        <w:t xml:space="preserve"> icon</w:t>
      </w:r>
      <w:r w:rsidRPr="00B666B5">
        <w:rPr>
          <w:rFonts w:asciiTheme="minorHAnsi" w:hAnsiTheme="minorHAnsi" w:cstheme="minorHAnsi"/>
          <w:sz w:val="24"/>
          <w:szCs w:val="24"/>
          <w:lang w:val="pt-BR"/>
        </w:rPr>
        <w:t xml:space="preserve"> (3) </w:t>
      </w:r>
      <w:r w:rsidR="00F11FEA" w:rsidRPr="00A84EF4">
        <w:rPr>
          <w:rFonts w:asciiTheme="minorHAnsi" w:hAnsiTheme="minorHAnsi" w:cstheme="minorHAnsi"/>
          <w:sz w:val="24"/>
          <w:szCs w:val="24"/>
          <w:lang w:val="pt-BR"/>
        </w:rPr>
        <w:t xml:space="preserve">để </w:t>
      </w:r>
      <w:r w:rsidR="00BA54C0">
        <w:rPr>
          <w:rFonts w:asciiTheme="minorHAnsi" w:hAnsiTheme="minorHAnsi" w:cstheme="minorHAnsi"/>
          <w:sz w:val="24"/>
          <w:szCs w:val="24"/>
          <w:lang w:val="pt-BR"/>
        </w:rPr>
        <w:t>bật/tắt hiển thị</w:t>
      </w:r>
      <w:r w:rsidR="00BA54C0" w:rsidRPr="002A4220">
        <w:rPr>
          <w:rFonts w:asciiTheme="minorHAnsi" w:hAnsiTheme="minorHAnsi" w:cstheme="minorHAnsi"/>
          <w:sz w:val="24"/>
          <w:szCs w:val="24"/>
          <w:lang w:val="pt-BR"/>
        </w:rPr>
        <w:t xml:space="preserve"> chỉnh sửa</w:t>
      </w:r>
      <w:r w:rsidR="00BA54C0" w:rsidRPr="00B666B5" w:rsidDel="00F11FEA">
        <w:rPr>
          <w:rFonts w:asciiTheme="minorHAnsi" w:hAnsiTheme="minorHAnsi" w:cstheme="minorHAnsi"/>
          <w:sz w:val="24"/>
          <w:szCs w:val="24"/>
          <w:lang w:val="pt-BR"/>
        </w:rPr>
        <w:t xml:space="preserve"> </w:t>
      </w:r>
      <w:r w:rsidR="00060353">
        <w:rPr>
          <w:rFonts w:asciiTheme="minorHAnsi" w:hAnsiTheme="minorHAnsi" w:cstheme="minorHAnsi"/>
          <w:sz w:val="24"/>
          <w:szCs w:val="24"/>
          <w:lang w:val="pt-BR"/>
        </w:rPr>
        <w:t>từ khóa của bạn</w:t>
      </w:r>
    </w:p>
    <w:p w14:paraId="1B59458F" w14:textId="1B71A663" w:rsidR="00B666B5" w:rsidRPr="00A84EF4" w:rsidRDefault="008D5541" w:rsidP="00A84EF4">
      <w:pPr>
        <w:pStyle w:val="ListParagraph"/>
        <w:numPr>
          <w:ilvl w:val="1"/>
          <w:numId w:val="103"/>
        </w:numPr>
        <w:jc w:val="both"/>
        <w:rPr>
          <w:rFonts w:asciiTheme="minorHAnsi" w:hAnsiTheme="minorHAnsi" w:cstheme="minorHAnsi"/>
          <w:sz w:val="24"/>
          <w:szCs w:val="24"/>
          <w:lang w:val="pt-BR"/>
        </w:rPr>
      </w:pPr>
      <w:r>
        <w:rPr>
          <w:rFonts w:asciiTheme="minorHAnsi" w:hAnsiTheme="minorHAnsi" w:cstheme="minorHAnsi"/>
          <w:sz w:val="24"/>
          <w:szCs w:val="24"/>
          <w:lang w:val="pt-BR"/>
        </w:rPr>
        <w:t>Khi đã bật hiển thị chỉnh sửa từ khóa tại (3), c</w:t>
      </w:r>
      <w:r w:rsidR="00F11FEA" w:rsidRPr="00A84EF4">
        <w:rPr>
          <w:rFonts w:asciiTheme="minorHAnsi" w:hAnsiTheme="minorHAnsi" w:cstheme="minorHAnsi"/>
          <w:sz w:val="24"/>
          <w:szCs w:val="24"/>
          <w:lang w:val="pt-BR"/>
        </w:rPr>
        <w:t>họn I</w:t>
      </w:r>
      <w:r w:rsidR="00155927" w:rsidRPr="00B666B5">
        <w:rPr>
          <w:rFonts w:asciiTheme="minorHAnsi" w:hAnsiTheme="minorHAnsi" w:cstheme="minorHAnsi"/>
          <w:sz w:val="24"/>
          <w:szCs w:val="24"/>
          <w:lang w:val="pt-BR"/>
        </w:rPr>
        <w:t xml:space="preserve">con </w:t>
      </w:r>
      <w:r>
        <w:rPr>
          <w:rFonts w:asciiTheme="minorHAnsi" w:hAnsiTheme="minorHAnsi" w:cstheme="minorHAnsi"/>
          <w:sz w:val="24"/>
          <w:szCs w:val="24"/>
          <w:lang w:val="pt-BR"/>
        </w:rPr>
        <w:t xml:space="preserve">cross </w:t>
      </w:r>
      <w:r w:rsidR="007A28E7" w:rsidRPr="00B666B5">
        <w:rPr>
          <w:rFonts w:asciiTheme="minorHAnsi" w:hAnsiTheme="minorHAnsi" w:cstheme="minorHAnsi"/>
          <w:sz w:val="24"/>
          <w:szCs w:val="24"/>
          <w:lang w:val="pt-BR"/>
        </w:rPr>
        <w:t>(</w:t>
      </w:r>
      <w:r w:rsidR="00810EB5" w:rsidRPr="00A84EF4">
        <w:rPr>
          <w:rFonts w:asciiTheme="minorHAnsi" w:hAnsiTheme="minorHAnsi" w:cstheme="minorHAnsi"/>
          <w:sz w:val="24"/>
          <w:szCs w:val="24"/>
          <w:lang w:val="pt-BR"/>
        </w:rPr>
        <w:t>4</w:t>
      </w:r>
      <w:r w:rsidR="007A28E7" w:rsidRPr="00B666B5">
        <w:rPr>
          <w:rFonts w:asciiTheme="minorHAnsi" w:hAnsiTheme="minorHAnsi" w:cstheme="minorHAnsi"/>
          <w:sz w:val="24"/>
          <w:szCs w:val="24"/>
          <w:lang w:val="pt-BR"/>
        </w:rPr>
        <w:t>)</w:t>
      </w:r>
      <w:r w:rsidR="00810EB5" w:rsidRPr="00A84EF4">
        <w:rPr>
          <w:rFonts w:asciiTheme="minorHAnsi" w:hAnsiTheme="minorHAnsi" w:cstheme="minorHAnsi"/>
          <w:sz w:val="24"/>
          <w:szCs w:val="24"/>
          <w:lang w:val="pt-BR"/>
        </w:rPr>
        <w:t xml:space="preserve"> </w:t>
      </w:r>
      <w:r w:rsidR="00155927" w:rsidRPr="00B666B5">
        <w:rPr>
          <w:rFonts w:asciiTheme="minorHAnsi" w:hAnsiTheme="minorHAnsi" w:cstheme="minorHAnsi"/>
          <w:sz w:val="24"/>
          <w:szCs w:val="24"/>
          <w:lang w:val="pt-BR"/>
        </w:rPr>
        <w:t xml:space="preserve">để xóa 1 từ khóa. </w:t>
      </w:r>
      <w:r w:rsidR="00CB18A3" w:rsidRPr="00B666B5">
        <w:rPr>
          <w:rFonts w:asciiTheme="minorHAnsi" w:hAnsiTheme="minorHAnsi" w:cstheme="minorHAnsi"/>
          <w:sz w:val="24"/>
          <w:szCs w:val="24"/>
          <w:lang w:val="pt-BR"/>
        </w:rPr>
        <w:t xml:space="preserve">Sau khi từ khóa được xóa, các từ khóa còn lại sẽ thay thế vị trí </w:t>
      </w:r>
      <w:r w:rsidR="00E70DCC" w:rsidRPr="00B666B5">
        <w:rPr>
          <w:rFonts w:asciiTheme="minorHAnsi" w:hAnsiTheme="minorHAnsi" w:cstheme="minorHAnsi"/>
          <w:sz w:val="24"/>
          <w:szCs w:val="24"/>
          <w:lang w:val="pt-BR"/>
        </w:rPr>
        <w:t>đã xóa</w:t>
      </w:r>
      <w:r w:rsidR="00CB18A3" w:rsidRPr="00B666B5">
        <w:rPr>
          <w:rFonts w:asciiTheme="minorHAnsi" w:hAnsiTheme="minorHAnsi" w:cstheme="minorHAnsi"/>
          <w:sz w:val="24"/>
          <w:szCs w:val="24"/>
          <w:lang w:val="pt-BR"/>
        </w:rPr>
        <w:t>.</w:t>
      </w:r>
    </w:p>
    <w:p w14:paraId="2EACAE74" w14:textId="399EB636" w:rsidR="00AF0CB3" w:rsidRDefault="00ED0E57" w:rsidP="00AF0CB3">
      <w:pPr>
        <w:pStyle w:val="ListParagraph"/>
        <w:numPr>
          <w:ilvl w:val="1"/>
          <w:numId w:val="103"/>
        </w:numPr>
        <w:jc w:val="both"/>
        <w:rPr>
          <w:rFonts w:asciiTheme="minorHAnsi" w:hAnsiTheme="minorHAnsi" w:cstheme="minorHAnsi"/>
          <w:sz w:val="24"/>
          <w:szCs w:val="24"/>
        </w:rPr>
      </w:pPr>
      <w:r>
        <w:rPr>
          <w:rFonts w:asciiTheme="minorHAnsi" w:hAnsiTheme="minorHAnsi" w:cstheme="minorHAnsi"/>
          <w:sz w:val="24"/>
          <w:szCs w:val="24"/>
        </w:rPr>
        <w:t>“</w:t>
      </w:r>
      <w:r w:rsidR="00AF0CB3">
        <w:rPr>
          <w:rFonts w:asciiTheme="minorHAnsi" w:hAnsiTheme="minorHAnsi" w:cstheme="minorHAnsi"/>
          <w:sz w:val="24"/>
          <w:szCs w:val="24"/>
        </w:rPr>
        <w:t>Từ khóa của bạn</w:t>
      </w:r>
      <w:r>
        <w:rPr>
          <w:rFonts w:asciiTheme="minorHAnsi" w:hAnsiTheme="minorHAnsi" w:cstheme="minorHAnsi"/>
          <w:sz w:val="24"/>
          <w:szCs w:val="24"/>
        </w:rPr>
        <w:t>”</w:t>
      </w:r>
      <w:r w:rsidR="00AF0CB3">
        <w:rPr>
          <w:rFonts w:asciiTheme="minorHAnsi" w:hAnsiTheme="minorHAnsi" w:cstheme="minorHAnsi"/>
          <w:sz w:val="24"/>
          <w:szCs w:val="24"/>
        </w:rPr>
        <w:t xml:space="preserve"> </w:t>
      </w:r>
      <w:r w:rsidR="00AF0CB3" w:rsidRPr="000F0E1C">
        <w:rPr>
          <w:rFonts w:asciiTheme="minorHAnsi" w:hAnsiTheme="minorHAnsi" w:cstheme="minorHAnsi"/>
          <w:sz w:val="24"/>
          <w:szCs w:val="24"/>
        </w:rPr>
        <w:t>sẽ hiển thị những từ</w:t>
      </w:r>
      <w:r w:rsidR="00AF0CB3">
        <w:rPr>
          <w:rFonts w:asciiTheme="minorHAnsi" w:hAnsiTheme="minorHAnsi" w:cstheme="minorHAnsi"/>
          <w:sz w:val="24"/>
          <w:szCs w:val="24"/>
        </w:rPr>
        <w:t xml:space="preserve"> khóa đã tìm kiếm </w:t>
      </w:r>
      <w:r w:rsidR="00AF0CB3" w:rsidRPr="000F0E1C">
        <w:rPr>
          <w:rFonts w:asciiTheme="minorHAnsi" w:hAnsiTheme="minorHAnsi" w:cstheme="minorHAnsi"/>
          <w:sz w:val="24"/>
          <w:szCs w:val="24"/>
        </w:rPr>
        <w:t xml:space="preserve">thuộc mục đó (vd tại Phim lẻ sẽ hiển thị từ khóa </w:t>
      </w:r>
      <w:r w:rsidR="00AF0CB3">
        <w:rPr>
          <w:rFonts w:asciiTheme="minorHAnsi" w:hAnsiTheme="minorHAnsi" w:cstheme="minorHAnsi"/>
          <w:sz w:val="24"/>
          <w:szCs w:val="24"/>
        </w:rPr>
        <w:t>đã tìm kiếm tại</w:t>
      </w:r>
      <w:r w:rsidR="00AF0CB3" w:rsidRPr="000F0E1C">
        <w:rPr>
          <w:rFonts w:asciiTheme="minorHAnsi" w:hAnsiTheme="minorHAnsi" w:cstheme="minorHAnsi"/>
          <w:sz w:val="24"/>
          <w:szCs w:val="24"/>
        </w:rPr>
        <w:t xml:space="preserve"> mục </w:t>
      </w:r>
      <w:r>
        <w:rPr>
          <w:rFonts w:asciiTheme="minorHAnsi" w:hAnsiTheme="minorHAnsi" w:cstheme="minorHAnsi"/>
          <w:sz w:val="24"/>
          <w:szCs w:val="24"/>
        </w:rPr>
        <w:t>này</w:t>
      </w:r>
      <w:r w:rsidR="00AF0CB3" w:rsidRPr="000F0E1C">
        <w:rPr>
          <w:rFonts w:asciiTheme="minorHAnsi" w:hAnsiTheme="minorHAnsi" w:cstheme="minorHAnsi"/>
          <w:sz w:val="24"/>
          <w:szCs w:val="24"/>
        </w:rPr>
        <w:t xml:space="preserve">).     </w:t>
      </w:r>
    </w:p>
    <w:p w14:paraId="5A696185" w14:textId="33326980" w:rsidR="00D2138A" w:rsidRDefault="00014560" w:rsidP="00A84EF4">
      <w:pPr>
        <w:pStyle w:val="ListParagraph"/>
        <w:numPr>
          <w:ilvl w:val="1"/>
          <w:numId w:val="103"/>
        </w:numPr>
        <w:jc w:val="both"/>
        <w:rPr>
          <w:rFonts w:asciiTheme="minorHAnsi" w:hAnsiTheme="minorHAnsi" w:cstheme="minorHAnsi"/>
          <w:sz w:val="24"/>
          <w:szCs w:val="24"/>
        </w:rPr>
      </w:pPr>
      <w:r w:rsidRPr="00B666B5">
        <w:rPr>
          <w:rFonts w:asciiTheme="minorHAnsi" w:hAnsiTheme="minorHAnsi" w:cstheme="minorHAnsi"/>
          <w:sz w:val="24"/>
          <w:szCs w:val="24"/>
        </w:rPr>
        <w:t xml:space="preserve">Độ dài từ khóa: </w:t>
      </w:r>
      <w:r w:rsidR="004127E4" w:rsidRPr="00B666B5">
        <w:rPr>
          <w:rFonts w:asciiTheme="minorHAnsi" w:hAnsiTheme="minorHAnsi" w:cstheme="minorHAnsi"/>
          <w:sz w:val="24"/>
          <w:szCs w:val="24"/>
        </w:rPr>
        <w:t xml:space="preserve">hiển thị tối đa </w:t>
      </w:r>
      <w:r w:rsidR="008B1C10" w:rsidRPr="00B666B5">
        <w:rPr>
          <w:rFonts w:asciiTheme="minorHAnsi" w:hAnsiTheme="minorHAnsi" w:cstheme="minorHAnsi"/>
          <w:sz w:val="24"/>
          <w:szCs w:val="24"/>
        </w:rPr>
        <w:t xml:space="preserve">1 dòng, </w:t>
      </w:r>
      <w:r w:rsidR="00AF12D6" w:rsidRPr="00B666B5">
        <w:rPr>
          <w:rFonts w:asciiTheme="minorHAnsi" w:hAnsiTheme="minorHAnsi" w:cstheme="minorHAnsi"/>
          <w:sz w:val="24"/>
          <w:szCs w:val="24"/>
        </w:rPr>
        <w:t>đối với những từ vượt quá chiều dài giới hạn sẽ hiển thị theo</w:t>
      </w:r>
      <w:r w:rsidR="00AF12D6" w:rsidRPr="00A84EF4">
        <w:rPr>
          <w:rFonts w:asciiTheme="minorHAnsi" w:hAnsiTheme="minorHAnsi" w:cstheme="minorHAnsi"/>
          <w:sz w:val="24"/>
          <w:szCs w:val="24"/>
        </w:rPr>
        <w:t xml:space="preserve"> </w:t>
      </w:r>
      <w:r w:rsidR="00AF12D6" w:rsidRPr="00B666B5">
        <w:rPr>
          <w:rFonts w:asciiTheme="minorHAnsi" w:hAnsiTheme="minorHAnsi" w:cstheme="minorHAnsi"/>
          <w:sz w:val="24"/>
          <w:szCs w:val="24"/>
        </w:rPr>
        <w:t xml:space="preserve">ellipsis </w:t>
      </w:r>
      <w:r w:rsidR="00F22BBE">
        <w:rPr>
          <w:rFonts w:asciiTheme="minorHAnsi" w:hAnsiTheme="minorHAnsi" w:cstheme="minorHAnsi"/>
          <w:sz w:val="24"/>
          <w:szCs w:val="24"/>
        </w:rPr>
        <w:t>với</w:t>
      </w:r>
      <w:r w:rsidR="00AF12D6" w:rsidRPr="00B666B5">
        <w:rPr>
          <w:rFonts w:asciiTheme="minorHAnsi" w:hAnsiTheme="minorHAnsi" w:cstheme="minorHAnsi"/>
          <w:sz w:val="24"/>
          <w:szCs w:val="24"/>
        </w:rPr>
        <w:t xml:space="preserve"> mode là center</w:t>
      </w:r>
      <w:r w:rsidR="00F22BBE">
        <w:rPr>
          <w:rFonts w:asciiTheme="minorHAnsi" w:hAnsiTheme="minorHAnsi" w:cstheme="minorHAnsi"/>
          <w:sz w:val="24"/>
          <w:szCs w:val="24"/>
        </w:rPr>
        <w:t xml:space="preserve"> và ngắt nguyên từ</w:t>
      </w:r>
      <w:r w:rsidR="00AF12D6" w:rsidRPr="00B666B5">
        <w:rPr>
          <w:rFonts w:asciiTheme="minorHAnsi" w:hAnsiTheme="minorHAnsi" w:cstheme="minorHAnsi"/>
          <w:sz w:val="24"/>
          <w:szCs w:val="24"/>
        </w:rPr>
        <w:t xml:space="preserve">. </w:t>
      </w:r>
    </w:p>
    <w:p w14:paraId="6531514F" w14:textId="78EC29EE" w:rsidR="000F0E1C" w:rsidRPr="00A84EF4" w:rsidRDefault="00AF12D6" w:rsidP="00A84EF4">
      <w:pPr>
        <w:ind w:left="1440" w:firstLine="360"/>
        <w:jc w:val="both"/>
        <w:rPr>
          <w:rFonts w:asciiTheme="minorHAnsi" w:hAnsiTheme="minorHAnsi" w:cstheme="minorHAnsi"/>
          <w:sz w:val="24"/>
          <w:szCs w:val="24"/>
        </w:rPr>
      </w:pPr>
      <w:r w:rsidRPr="00A84EF4">
        <w:rPr>
          <w:rFonts w:asciiTheme="minorHAnsi" w:hAnsiTheme="minorHAnsi" w:cstheme="minorHAnsi"/>
          <w:sz w:val="24"/>
          <w:szCs w:val="24"/>
        </w:rPr>
        <w:t xml:space="preserve">VD: </w:t>
      </w:r>
      <w:r w:rsidR="00D2138A">
        <w:rPr>
          <w:rFonts w:asciiTheme="minorHAnsi" w:hAnsiTheme="minorHAnsi" w:cstheme="minorHAnsi"/>
          <w:sz w:val="24"/>
          <w:szCs w:val="24"/>
        </w:rPr>
        <w:t xml:space="preserve">có ai thương em như anh (đầy đủ), </w:t>
      </w:r>
      <w:r w:rsidR="00217D0D" w:rsidRPr="00A84EF4">
        <w:rPr>
          <w:rFonts w:asciiTheme="minorHAnsi" w:hAnsiTheme="minorHAnsi" w:cstheme="minorHAnsi"/>
          <w:sz w:val="24"/>
          <w:szCs w:val="24"/>
        </w:rPr>
        <w:t>có</w:t>
      </w:r>
      <w:r w:rsidR="00D2138A" w:rsidRPr="00A84EF4">
        <w:rPr>
          <w:rFonts w:asciiTheme="minorHAnsi" w:hAnsiTheme="minorHAnsi" w:cstheme="minorHAnsi"/>
          <w:sz w:val="24"/>
          <w:szCs w:val="24"/>
        </w:rPr>
        <w:t xml:space="preserve"> ai… như anh</w:t>
      </w:r>
      <w:r w:rsidR="00D2138A">
        <w:rPr>
          <w:rFonts w:asciiTheme="minorHAnsi" w:hAnsiTheme="minorHAnsi" w:cstheme="minorHAnsi"/>
          <w:sz w:val="24"/>
          <w:szCs w:val="24"/>
        </w:rPr>
        <w:t xml:space="preserve"> (ellipsis)</w:t>
      </w:r>
    </w:p>
    <w:p w14:paraId="4B06D5A6" w14:textId="77777777" w:rsidR="000F0E1C" w:rsidRPr="000F0E1C" w:rsidRDefault="000F0E1C" w:rsidP="000F0E1C">
      <w:pPr>
        <w:pStyle w:val="ListParagraph"/>
        <w:numPr>
          <w:ilvl w:val="1"/>
          <w:numId w:val="103"/>
        </w:numPr>
        <w:jc w:val="both"/>
        <w:rPr>
          <w:rFonts w:asciiTheme="minorHAnsi" w:hAnsiTheme="minorHAnsi" w:cstheme="minorHAnsi"/>
          <w:sz w:val="24"/>
          <w:szCs w:val="24"/>
        </w:rPr>
      </w:pPr>
      <w:r w:rsidRPr="000F0E1C">
        <w:rPr>
          <w:rFonts w:asciiTheme="minorHAnsi" w:hAnsiTheme="minorHAnsi" w:cstheme="minorHAnsi"/>
          <w:sz w:val="24"/>
          <w:szCs w:val="24"/>
        </w:rPr>
        <w:t xml:space="preserve">Số dòng tối đa cho danh sách Từ khóa là 3 </w:t>
      </w:r>
    </w:p>
    <w:p w14:paraId="603F1C1E" w14:textId="5B77A0F6" w:rsidR="000F0E1C" w:rsidRDefault="000F0E1C" w:rsidP="000F0E1C">
      <w:pPr>
        <w:pStyle w:val="ListParagraph"/>
        <w:numPr>
          <w:ilvl w:val="1"/>
          <w:numId w:val="103"/>
        </w:numPr>
        <w:jc w:val="both"/>
        <w:rPr>
          <w:rFonts w:asciiTheme="minorHAnsi" w:hAnsiTheme="minorHAnsi" w:cstheme="minorHAnsi"/>
          <w:sz w:val="24"/>
          <w:szCs w:val="24"/>
        </w:rPr>
      </w:pPr>
      <w:r w:rsidRPr="000F0E1C">
        <w:rPr>
          <w:rFonts w:asciiTheme="minorHAnsi" w:hAnsiTheme="minorHAnsi" w:cstheme="minorHAnsi"/>
          <w:sz w:val="24"/>
          <w:szCs w:val="24"/>
        </w:rPr>
        <w:t xml:space="preserve">Các từ khóa không trùng nhau và người dùng đã truy cập ít nhất một nội dung trong danh sách kết quả search của mỗi từ khóa đó. </w:t>
      </w:r>
    </w:p>
    <w:p w14:paraId="3E5BFC02" w14:textId="5067142F" w:rsidR="009E65B9" w:rsidRPr="00A84EF4" w:rsidRDefault="009E65B9" w:rsidP="00A84EF4">
      <w:pPr>
        <w:ind w:firstLine="720"/>
        <w:rPr>
          <w:color w:val="000000" w:themeColor="text1"/>
        </w:rPr>
      </w:pPr>
    </w:p>
    <w:p w14:paraId="0D467B18" w14:textId="64BE8134" w:rsidR="004E1343" w:rsidRPr="00A41DF4" w:rsidRDefault="00A623DD">
      <w:pPr>
        <w:pStyle w:val="Heading2"/>
        <w:rPr>
          <w:highlight w:val="yellow"/>
        </w:rPr>
      </w:pPr>
      <w:bookmarkStart w:id="4813" w:name="_Toc5382321"/>
      <w:r w:rsidRPr="00A41DF4">
        <w:rPr>
          <w:highlight w:val="yellow"/>
        </w:rPr>
        <w:t>EXPLORE</w:t>
      </w:r>
      <w:bookmarkEnd w:id="4813"/>
    </w:p>
    <w:p w14:paraId="15A0D945" w14:textId="3533D4B8" w:rsidR="004E1343" w:rsidRPr="006C26E1" w:rsidRDefault="004E1343">
      <w:pPr>
        <w:pStyle w:val="Heading2"/>
      </w:pPr>
      <w:bookmarkStart w:id="4814" w:name="_Toc5382322"/>
      <w:r w:rsidRPr="006C26E1">
        <w:t>TEXT CASE</w:t>
      </w:r>
      <w:bookmarkEnd w:id="4814"/>
    </w:p>
    <w:p w14:paraId="2EB27D34" w14:textId="0A1AE893" w:rsidR="00E05DC3" w:rsidRPr="00A84EF4" w:rsidRDefault="00E05DC3" w:rsidP="00A84EF4">
      <w:pPr>
        <w:pStyle w:val="ListParagraph"/>
        <w:numPr>
          <w:ilvl w:val="0"/>
          <w:numId w:val="96"/>
        </w:numPr>
        <w:rPr>
          <w:rFonts w:asciiTheme="minorHAnsi" w:hAnsiTheme="minorHAnsi" w:cstheme="minorHAnsi"/>
          <w:sz w:val="24"/>
          <w:szCs w:val="24"/>
          <w:lang w:val="pt-BR"/>
        </w:rPr>
      </w:pPr>
      <w:r w:rsidRPr="00A84EF4">
        <w:rPr>
          <w:rFonts w:asciiTheme="minorHAnsi" w:hAnsiTheme="minorHAnsi" w:cstheme="minorHAnsi"/>
          <w:sz w:val="24"/>
          <w:szCs w:val="24"/>
          <w:lang w:val="pt-BR"/>
        </w:rPr>
        <w:t>Sentence case: áp dụng với những nội dung là danh từ chung. V</w:t>
      </w:r>
      <w:r w:rsidR="00507ACB" w:rsidRPr="006C26E1">
        <w:rPr>
          <w:rFonts w:asciiTheme="minorHAnsi" w:hAnsiTheme="minorHAnsi" w:cstheme="minorHAnsi"/>
          <w:sz w:val="24"/>
          <w:szCs w:val="24"/>
          <w:lang w:val="pt-BR"/>
        </w:rPr>
        <w:t>D</w:t>
      </w:r>
      <w:r w:rsidRPr="00A84EF4">
        <w:rPr>
          <w:rFonts w:asciiTheme="minorHAnsi" w:hAnsiTheme="minorHAnsi" w:cstheme="minorHAnsi"/>
          <w:sz w:val="24"/>
          <w:szCs w:val="24"/>
          <w:lang w:val="pt-BR"/>
        </w:rPr>
        <w:t>: các chuyên mục Phim truyện, Thể thao, Nổi bật</w:t>
      </w:r>
    </w:p>
    <w:p w14:paraId="107A0B09" w14:textId="5BE159AB" w:rsidR="00E05DC3" w:rsidRPr="00A84EF4" w:rsidRDefault="00E05DC3" w:rsidP="00A84EF4">
      <w:pPr>
        <w:pStyle w:val="ListParagraph"/>
        <w:numPr>
          <w:ilvl w:val="0"/>
          <w:numId w:val="96"/>
        </w:numPr>
        <w:rPr>
          <w:rFonts w:asciiTheme="minorHAnsi" w:hAnsiTheme="minorHAnsi" w:cstheme="minorHAnsi"/>
          <w:sz w:val="24"/>
          <w:szCs w:val="24"/>
          <w:lang w:val="pt-BR"/>
        </w:rPr>
      </w:pPr>
      <w:r w:rsidRPr="00A84EF4">
        <w:rPr>
          <w:rFonts w:asciiTheme="minorHAnsi" w:hAnsiTheme="minorHAnsi" w:cstheme="minorHAnsi"/>
          <w:sz w:val="24"/>
          <w:szCs w:val="24"/>
          <w:lang w:val="pt-BR"/>
        </w:rPr>
        <w:t>Title Case: áp dụng với những nội dung là danh từ riêng. Vd: tên phim: Captain Marvel</w:t>
      </w:r>
      <w:r w:rsidR="00507ACB" w:rsidRPr="006C26E1">
        <w:rPr>
          <w:rFonts w:asciiTheme="minorHAnsi" w:hAnsiTheme="minorHAnsi" w:cstheme="minorHAnsi"/>
          <w:sz w:val="24"/>
          <w:szCs w:val="24"/>
          <w:lang w:val="pt-BR"/>
        </w:rPr>
        <w:t xml:space="preserve">, </w:t>
      </w:r>
    </w:p>
    <w:p w14:paraId="20747182" w14:textId="52186410" w:rsidR="00E05DC3" w:rsidRPr="00C67C58" w:rsidRDefault="00E05DC3" w:rsidP="00A84EF4">
      <w:pPr>
        <w:pStyle w:val="ListParagraph"/>
        <w:numPr>
          <w:ilvl w:val="0"/>
          <w:numId w:val="96"/>
        </w:numPr>
      </w:pPr>
      <w:r w:rsidRPr="00A84EF4">
        <w:rPr>
          <w:rFonts w:asciiTheme="minorHAnsi" w:hAnsiTheme="minorHAnsi" w:cstheme="minorHAnsi"/>
          <w:sz w:val="24"/>
          <w:szCs w:val="24"/>
          <w:lang w:val="pt-BR"/>
        </w:rPr>
        <w:t>Ngoại trừ: tên KÊNH và CHỮ CÁI trong Alphabet scroll của Truyền hình sẽ áp dụng UPPERCASE. VD: VTV1, A, B, C.</w:t>
      </w:r>
    </w:p>
    <w:p w14:paraId="7D6BF2BB" w14:textId="77777777" w:rsidR="005F0CC8" w:rsidRDefault="00020993" w:rsidP="00A84EF4">
      <w:pPr>
        <w:pStyle w:val="ListParagraph"/>
        <w:numPr>
          <w:ilvl w:val="0"/>
          <w:numId w:val="96"/>
        </w:numPr>
        <w:rPr>
          <w:rFonts w:asciiTheme="minorHAnsi" w:hAnsiTheme="minorHAnsi" w:cstheme="minorHAnsi"/>
          <w:sz w:val="24"/>
          <w:szCs w:val="24"/>
          <w:lang w:val="pt-BR"/>
        </w:rPr>
      </w:pPr>
      <w:r w:rsidRPr="006C26E1">
        <w:rPr>
          <w:rFonts w:asciiTheme="minorHAnsi" w:hAnsiTheme="minorHAnsi" w:cstheme="minorHAnsi"/>
          <w:sz w:val="24"/>
          <w:szCs w:val="24"/>
          <w:lang w:val="pt-BR"/>
        </w:rPr>
        <w:t>Tên nội dung của từng banner có độ dài bằng 2/3 chiều dài của slider</w:t>
      </w:r>
    </w:p>
    <w:p w14:paraId="4627E8FC" w14:textId="16ED0791" w:rsidR="005F0CC8" w:rsidRPr="00A84EF4" w:rsidRDefault="00330CA1" w:rsidP="00A84EF4">
      <w:pPr>
        <w:pStyle w:val="ListParagraph"/>
        <w:numPr>
          <w:ilvl w:val="0"/>
          <w:numId w:val="96"/>
        </w:numPr>
        <w:jc w:val="both"/>
        <w:rPr>
          <w:rFonts w:asciiTheme="minorHAnsi" w:hAnsiTheme="minorHAnsi" w:cstheme="minorHAnsi"/>
          <w:sz w:val="24"/>
          <w:szCs w:val="24"/>
          <w:lang w:val="pt-BR"/>
        </w:rPr>
      </w:pPr>
      <w:r w:rsidRPr="003A0F21">
        <w:rPr>
          <w:rFonts w:asciiTheme="minorHAnsi" w:hAnsiTheme="minorHAnsi" w:cstheme="minorHAnsi"/>
          <w:sz w:val="24"/>
          <w:szCs w:val="24"/>
          <w:lang w:val="pt-BR"/>
        </w:rPr>
        <w:t xml:space="preserve">Trong trường hợp </w:t>
      </w:r>
      <w:r w:rsidR="005F0CC8" w:rsidRPr="00A84EF4">
        <w:rPr>
          <w:rFonts w:asciiTheme="minorHAnsi" w:hAnsiTheme="minorHAnsi" w:cstheme="minorHAnsi"/>
          <w:sz w:val="24"/>
          <w:szCs w:val="24"/>
          <w:lang w:val="pt-BR"/>
        </w:rPr>
        <w:t>title/subtitle dài quá 1 dòng</w:t>
      </w:r>
      <w:r w:rsidRPr="003A0F21">
        <w:rPr>
          <w:rFonts w:asciiTheme="minorHAnsi" w:hAnsiTheme="minorHAnsi" w:cstheme="minorHAnsi"/>
          <w:sz w:val="24"/>
          <w:szCs w:val="24"/>
        </w:rPr>
        <w:t xml:space="preserve"> </w:t>
      </w:r>
      <w:r w:rsidR="005F0CC8" w:rsidRPr="00A84EF4">
        <w:rPr>
          <w:rFonts w:asciiTheme="minorHAnsi" w:hAnsiTheme="minorHAnsi" w:cstheme="minorHAnsi"/>
          <w:sz w:val="24"/>
          <w:szCs w:val="24"/>
        </w:rPr>
        <w:t>sẽ hiển thị theo e</w:t>
      </w:r>
      <w:r w:rsidR="00641CE6">
        <w:rPr>
          <w:rFonts w:asciiTheme="minorHAnsi" w:hAnsiTheme="minorHAnsi" w:cstheme="minorHAnsi"/>
          <w:sz w:val="24"/>
          <w:szCs w:val="24"/>
        </w:rPr>
        <w:t xml:space="preserve">llipsis </w:t>
      </w:r>
      <w:r w:rsidR="005F0CC8" w:rsidRPr="003A0F21">
        <w:rPr>
          <w:rFonts w:asciiTheme="minorHAnsi" w:hAnsiTheme="minorHAnsi" w:cstheme="minorHAnsi"/>
          <w:sz w:val="24"/>
          <w:szCs w:val="24"/>
        </w:rPr>
        <w:t>và</w:t>
      </w:r>
      <w:r w:rsidR="00720A9D" w:rsidRPr="003A0F21">
        <w:rPr>
          <w:rFonts w:asciiTheme="minorHAnsi" w:hAnsiTheme="minorHAnsi" w:cstheme="minorHAnsi"/>
          <w:sz w:val="24"/>
          <w:szCs w:val="24"/>
        </w:rPr>
        <w:t xml:space="preserve"> ngắt nguyên từ. </w:t>
      </w:r>
      <w:r w:rsidR="00F273E0">
        <w:rPr>
          <w:rFonts w:asciiTheme="minorHAnsi" w:hAnsiTheme="minorHAnsi" w:cstheme="minorHAnsi"/>
          <w:sz w:val="24"/>
          <w:szCs w:val="24"/>
        </w:rPr>
        <w:t>VD: Có Ai Thương Em Như Anh (đầy đủ), Có Ai Thương Em…(ellipsis)</w:t>
      </w:r>
    </w:p>
    <w:p w14:paraId="1E48157A" w14:textId="0E36E75C" w:rsidR="00D04FE3" w:rsidRPr="002D0C8E" w:rsidRDefault="00D04FE3" w:rsidP="00A84EF4">
      <w:pPr>
        <w:pStyle w:val="Heading2"/>
        <w:rPr>
          <w:highlight w:val="yellow"/>
        </w:rPr>
      </w:pPr>
      <w:bookmarkStart w:id="4815" w:name="_Toc5382323"/>
      <w:r w:rsidRPr="002D0C8E">
        <w:rPr>
          <w:highlight w:val="yellow"/>
        </w:rPr>
        <w:t>XỬ LÝ NGOẠI LỆ</w:t>
      </w:r>
      <w:bookmarkEnd w:id="4815"/>
    </w:p>
    <w:p w14:paraId="120AAD9A" w14:textId="18516659" w:rsidR="00D04FE3" w:rsidRPr="00A84EF4" w:rsidRDefault="00D04FE3" w:rsidP="00A84EF4">
      <w:pPr>
        <w:rPr>
          <w:lang w:val="pt-BR"/>
        </w:rPr>
      </w:pPr>
    </w:p>
    <w:p w14:paraId="49C37C40" w14:textId="77777777" w:rsidR="00D04FE3" w:rsidRPr="00A84EF4" w:rsidRDefault="00D04FE3" w:rsidP="00A84EF4">
      <w:pPr>
        <w:jc w:val="both"/>
        <w:rPr>
          <w:rFonts w:asciiTheme="minorHAnsi" w:hAnsiTheme="minorHAnsi" w:cstheme="minorHAnsi"/>
          <w:sz w:val="24"/>
          <w:szCs w:val="24"/>
          <w:lang w:val="pt-BR"/>
        </w:rPr>
      </w:pPr>
    </w:p>
    <w:p w14:paraId="5CA3ABE1" w14:textId="6D83A864" w:rsidR="004B4C81" w:rsidRPr="00A84EF4" w:rsidRDefault="004B4C81">
      <w:pPr>
        <w:pStyle w:val="Heading1"/>
        <w:rPr>
          <w:rFonts w:asciiTheme="minorHAnsi" w:hAnsiTheme="minorHAnsi" w:cstheme="minorHAnsi"/>
          <w:lang w:val="en-US"/>
        </w:rPr>
      </w:pPr>
      <w:bookmarkStart w:id="4816" w:name="_Toc3989632"/>
      <w:bookmarkStart w:id="4817" w:name="_Toc4169206"/>
      <w:bookmarkStart w:id="4818" w:name="_Toc3792975"/>
      <w:bookmarkStart w:id="4819" w:name="_Toc3986533"/>
      <w:bookmarkStart w:id="4820" w:name="_Toc3989633"/>
      <w:bookmarkStart w:id="4821" w:name="_Toc4169207"/>
      <w:bookmarkStart w:id="4822" w:name="_Toc3792976"/>
      <w:bookmarkStart w:id="4823" w:name="_Toc3986534"/>
      <w:bookmarkStart w:id="4824" w:name="_Toc3989634"/>
      <w:bookmarkStart w:id="4825" w:name="_Toc4169208"/>
      <w:bookmarkStart w:id="4826" w:name="_Toc5382324"/>
      <w:bookmarkEnd w:id="4816"/>
      <w:bookmarkEnd w:id="4817"/>
      <w:bookmarkEnd w:id="4818"/>
      <w:bookmarkEnd w:id="4819"/>
      <w:bookmarkEnd w:id="4820"/>
      <w:bookmarkEnd w:id="4821"/>
      <w:bookmarkEnd w:id="4822"/>
      <w:bookmarkEnd w:id="4823"/>
      <w:bookmarkEnd w:id="4824"/>
      <w:bookmarkEnd w:id="4825"/>
      <w:r w:rsidRPr="00A84EF4">
        <w:rPr>
          <w:rFonts w:asciiTheme="minorHAnsi" w:hAnsiTheme="minorHAnsi" w:cstheme="minorHAnsi"/>
        </w:rPr>
        <w:lastRenderedPageBreak/>
        <w:t>THAM KHẢO</w:t>
      </w:r>
      <w:bookmarkEnd w:id="3119"/>
      <w:r w:rsidR="00676363" w:rsidRPr="00A84EF4">
        <w:rPr>
          <w:rFonts w:asciiTheme="minorHAnsi" w:hAnsiTheme="minorHAnsi" w:cstheme="minorHAnsi"/>
        </w:rPr>
        <w:t xml:space="preserve"> (LIST OF REFERENCES)</w:t>
      </w:r>
      <w:bookmarkEnd w:id="4826"/>
    </w:p>
    <w:p w14:paraId="71B6CFC9" w14:textId="77777777" w:rsidR="00801250" w:rsidRPr="00A84EF4" w:rsidRDefault="00801250" w:rsidP="00A84EF4">
      <w:pPr>
        <w:rPr>
          <w:rFonts w:asciiTheme="minorHAnsi" w:hAnsiTheme="minorHAnsi" w:cstheme="minorHAnsi"/>
          <w:sz w:val="24"/>
          <w:szCs w:val="24"/>
        </w:rPr>
      </w:pPr>
    </w:p>
    <w:p w14:paraId="2BE38620" w14:textId="52B418FD" w:rsidR="002B7F29" w:rsidRPr="00A84EF4" w:rsidRDefault="002B7F29" w:rsidP="00A84EF4">
      <w:pPr>
        <w:pStyle w:val="Heading1"/>
        <w:rPr>
          <w:rFonts w:asciiTheme="minorHAnsi" w:hAnsiTheme="minorHAnsi" w:cstheme="minorHAnsi"/>
        </w:rPr>
      </w:pPr>
      <w:bookmarkStart w:id="4827" w:name="_Toc5382325"/>
      <w:r w:rsidRPr="00A84EF4">
        <w:rPr>
          <w:rFonts w:asciiTheme="minorHAnsi" w:hAnsiTheme="minorHAnsi" w:cstheme="minorHAnsi"/>
        </w:rPr>
        <w:lastRenderedPageBreak/>
        <w:t>PHỤ LỤC</w:t>
      </w:r>
      <w:r w:rsidR="00A41352" w:rsidRPr="00A84EF4">
        <w:rPr>
          <w:rFonts w:asciiTheme="minorHAnsi" w:hAnsiTheme="minorHAnsi" w:cstheme="minorHAnsi"/>
        </w:rPr>
        <w:t xml:space="preserve"> (APPENDIX)</w:t>
      </w:r>
      <w:bookmarkEnd w:id="4827"/>
    </w:p>
    <w:p w14:paraId="539CD7A1" w14:textId="77777777" w:rsidR="002B00BB" w:rsidRPr="006C26E1" w:rsidRDefault="002B00BB" w:rsidP="0069009B">
      <w:pPr>
        <w:tabs>
          <w:tab w:val="left" w:pos="7650"/>
        </w:tabs>
        <w:rPr>
          <w:rFonts w:asciiTheme="minorHAnsi" w:hAnsiTheme="minorHAnsi" w:cstheme="minorHAnsi"/>
          <w:sz w:val="24"/>
          <w:szCs w:val="24"/>
        </w:rPr>
      </w:pPr>
    </w:p>
    <w:p w14:paraId="6A9A2604" w14:textId="54EBAACE" w:rsidR="00012FBF" w:rsidRPr="00A84EF4" w:rsidRDefault="00801250" w:rsidP="00A84EF4">
      <w:pPr>
        <w:pStyle w:val="Heading2"/>
        <w:numPr>
          <w:ilvl w:val="1"/>
          <w:numId w:val="87"/>
        </w:numPr>
      </w:pPr>
      <w:bookmarkStart w:id="4828" w:name="_Toc5382326"/>
      <w:r w:rsidRPr="00CC35EC">
        <w:t>Thực hi</w:t>
      </w:r>
      <w:r w:rsidRPr="00C36EF0">
        <w:t>ệ</w:t>
      </w:r>
      <w:r w:rsidRPr="00C67C58">
        <w:t>n liên k</w:t>
      </w:r>
      <w:r w:rsidRPr="00C732EA">
        <w:t>ế</w:t>
      </w:r>
      <w:r w:rsidRPr="007C2AF3">
        <w:t>t h</w:t>
      </w:r>
      <w:r w:rsidRPr="00A84EF4">
        <w:t>ợp đồng và liên kết gói trên Box</w:t>
      </w:r>
      <w:bookmarkEnd w:id="4828"/>
    </w:p>
    <w:p w14:paraId="592ECA1C" w14:textId="404B903A" w:rsidR="00801250" w:rsidRPr="00CC35EC" w:rsidRDefault="0093072D" w:rsidP="00A84EF4">
      <w:pPr>
        <w:rPr>
          <w:rFonts w:asciiTheme="minorHAnsi" w:hAnsiTheme="minorHAnsi" w:cstheme="minorHAnsi"/>
          <w:sz w:val="24"/>
          <w:szCs w:val="24"/>
        </w:rPr>
      </w:pPr>
      <w:r w:rsidRPr="00A84EF4">
        <w:rPr>
          <w:rFonts w:asciiTheme="minorHAnsi" w:hAnsiTheme="minorHAnsi" w:cstheme="minorHAnsi"/>
          <w:sz w:val="24"/>
          <w:szCs w:val="24"/>
        </w:rPr>
        <w:t>Trường hợp chưa liên kết với bất kỳ account nào, trên box sẽ hiển thị như sau:</w:t>
      </w:r>
    </w:p>
    <w:p w14:paraId="54116471" w14:textId="77777777" w:rsidR="0093072D" w:rsidRPr="00A84EF4" w:rsidRDefault="0093072D" w:rsidP="00A84EF4">
      <w:pPr>
        <w:keepNext/>
        <w:contextualSpacing/>
        <w:jc w:val="center"/>
        <w:rPr>
          <w:rFonts w:asciiTheme="minorHAnsi" w:hAnsiTheme="minorHAnsi" w:cstheme="minorHAnsi"/>
          <w:sz w:val="24"/>
          <w:szCs w:val="24"/>
        </w:rPr>
      </w:pPr>
      <w:r w:rsidRPr="00A84EF4">
        <w:rPr>
          <w:rFonts w:asciiTheme="minorHAnsi" w:hAnsiTheme="minorHAnsi" w:cstheme="minorHAnsi"/>
          <w:noProof/>
          <w:sz w:val="24"/>
          <w:szCs w:val="24"/>
        </w:rPr>
        <w:drawing>
          <wp:inline distT="0" distB="0" distL="0" distR="0" wp14:anchorId="386096F3" wp14:editId="295826F0">
            <wp:extent cx="2004060" cy="1123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enketbox.png"/>
                    <pic:cNvPicPr/>
                  </pic:nvPicPr>
                  <pic:blipFill rotWithShape="1">
                    <a:blip r:embed="rId204">
                      <a:extLst>
                        <a:ext uri="{28A0092B-C50C-407E-A947-70E740481C1C}">
                          <a14:useLocalDpi xmlns:a14="http://schemas.microsoft.com/office/drawing/2010/main" val="0"/>
                        </a:ext>
                      </a:extLst>
                    </a:blip>
                    <a:srcRect l="66282" t="16901"/>
                    <a:stretch/>
                  </pic:blipFill>
                  <pic:spPr bwMode="auto">
                    <a:xfrm>
                      <a:off x="0" y="0"/>
                      <a:ext cx="2004060" cy="1123950"/>
                    </a:xfrm>
                    <a:prstGeom prst="rect">
                      <a:avLst/>
                    </a:prstGeom>
                    <a:ln>
                      <a:noFill/>
                    </a:ln>
                    <a:extLst>
                      <a:ext uri="{53640926-AAD7-44D8-BBD7-CCE9431645EC}">
                        <a14:shadowObscured xmlns:a14="http://schemas.microsoft.com/office/drawing/2010/main"/>
                      </a:ext>
                    </a:extLst>
                  </pic:spPr>
                </pic:pic>
              </a:graphicData>
            </a:graphic>
          </wp:inline>
        </w:drawing>
      </w:r>
    </w:p>
    <w:p w14:paraId="532EAA64" w14:textId="655A0160" w:rsidR="0093072D" w:rsidRPr="00A84EF4" w:rsidRDefault="0093072D" w:rsidP="00A84EF4">
      <w:pPr>
        <w:pStyle w:val="Caption"/>
        <w:jc w:val="center"/>
        <w:rPr>
          <w:rFonts w:asciiTheme="minorHAnsi" w:hAnsiTheme="minorHAnsi" w:cstheme="minorHAnsi"/>
          <w:sz w:val="24"/>
          <w:szCs w:val="24"/>
        </w:rPr>
      </w:pPr>
      <w:r w:rsidRPr="00A84EF4">
        <w:rPr>
          <w:rFonts w:asciiTheme="minorHAnsi" w:hAnsiTheme="minorHAnsi" w:cstheme="minorHAnsi"/>
          <w:sz w:val="24"/>
          <w:szCs w:val="24"/>
        </w:rPr>
        <w:t xml:space="preserve">Hình  </w:t>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STYLEREF 1 \s </w:instrText>
      </w:r>
      <w:r w:rsidRPr="00A84EF4">
        <w:rPr>
          <w:rFonts w:asciiTheme="minorHAnsi" w:hAnsiTheme="minorHAnsi" w:cstheme="minorHAnsi"/>
          <w:sz w:val="24"/>
          <w:szCs w:val="24"/>
        </w:rPr>
        <w:fldChar w:fldCharType="separate"/>
      </w:r>
      <w:r w:rsidRPr="00A84EF4">
        <w:rPr>
          <w:rFonts w:asciiTheme="minorHAnsi" w:hAnsiTheme="minorHAnsi" w:cstheme="minorHAnsi"/>
          <w:noProof/>
          <w:sz w:val="24"/>
          <w:szCs w:val="24"/>
        </w:rPr>
        <w:t>4</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noBreakHyphen/>
      </w:r>
      <w:r w:rsidRPr="00A84EF4">
        <w:rPr>
          <w:rFonts w:asciiTheme="minorHAnsi" w:hAnsiTheme="minorHAnsi" w:cstheme="minorHAnsi"/>
          <w:sz w:val="24"/>
          <w:szCs w:val="24"/>
        </w:rPr>
        <w:fldChar w:fldCharType="begin"/>
      </w:r>
      <w:r w:rsidRPr="00A84EF4">
        <w:rPr>
          <w:rFonts w:asciiTheme="minorHAnsi" w:hAnsiTheme="minorHAnsi" w:cstheme="minorHAnsi"/>
          <w:sz w:val="24"/>
          <w:szCs w:val="24"/>
        </w:rPr>
        <w:instrText xml:space="preserve"> SEQ Hình_ \* ARABIC \s 1 </w:instrText>
      </w:r>
      <w:r w:rsidRPr="00A84EF4">
        <w:rPr>
          <w:rFonts w:asciiTheme="minorHAnsi" w:hAnsiTheme="minorHAnsi" w:cstheme="minorHAnsi"/>
          <w:sz w:val="24"/>
          <w:szCs w:val="24"/>
        </w:rPr>
        <w:fldChar w:fldCharType="separate"/>
      </w:r>
      <w:r w:rsidRPr="00A84EF4">
        <w:rPr>
          <w:rFonts w:asciiTheme="minorHAnsi" w:hAnsiTheme="minorHAnsi" w:cstheme="minorHAnsi"/>
          <w:noProof/>
          <w:sz w:val="24"/>
          <w:szCs w:val="24"/>
        </w:rPr>
        <w:t>1</w:t>
      </w:r>
      <w:r w:rsidRPr="00A84EF4">
        <w:rPr>
          <w:rFonts w:asciiTheme="minorHAnsi" w:hAnsiTheme="minorHAnsi" w:cstheme="minorHAnsi"/>
          <w:sz w:val="24"/>
          <w:szCs w:val="24"/>
        </w:rPr>
        <w:fldChar w:fldCharType="end"/>
      </w:r>
      <w:r w:rsidRPr="00A84EF4">
        <w:rPr>
          <w:rFonts w:asciiTheme="minorHAnsi" w:hAnsiTheme="minorHAnsi" w:cstheme="minorHAnsi"/>
          <w:sz w:val="24"/>
          <w:szCs w:val="24"/>
        </w:rPr>
        <w:t xml:space="preserve"> Liên kết account</w:t>
      </w:r>
    </w:p>
    <w:p w14:paraId="77CA75D0" w14:textId="54052767" w:rsidR="0093072D" w:rsidRPr="006C26E1" w:rsidRDefault="0093072D" w:rsidP="00A84EF4">
      <w:pPr>
        <w:pStyle w:val="ListParagraph"/>
        <w:numPr>
          <w:ilvl w:val="0"/>
          <w:numId w:val="32"/>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Người dùng chọn “Add account” hoặc scan “QR Code” để liên kết tài khoản </w:t>
      </w:r>
    </w:p>
    <w:p w14:paraId="64C58BA2" w14:textId="7C68F605" w:rsidR="0093072D" w:rsidRPr="006C26E1" w:rsidRDefault="0093072D" w:rsidP="00A84EF4">
      <w:pPr>
        <w:pStyle w:val="ListParagraph"/>
        <w:numPr>
          <w:ilvl w:val="0"/>
          <w:numId w:val="32"/>
        </w:numPr>
        <w:rPr>
          <w:rFonts w:asciiTheme="minorHAnsi" w:hAnsiTheme="minorHAnsi" w:cstheme="minorHAnsi"/>
          <w:sz w:val="24"/>
          <w:szCs w:val="24"/>
          <w:lang w:val="pt-BR"/>
        </w:rPr>
      </w:pPr>
      <w:r w:rsidRPr="006C26E1">
        <w:rPr>
          <w:rFonts w:asciiTheme="minorHAnsi" w:hAnsiTheme="minorHAnsi" w:cstheme="minorHAnsi"/>
          <w:sz w:val="24"/>
          <w:szCs w:val="24"/>
          <w:lang w:val="pt-BR"/>
        </w:rPr>
        <w:t xml:space="preserve">Sau đó, </w:t>
      </w:r>
      <w:r w:rsidR="004D1448" w:rsidRPr="006C26E1">
        <w:rPr>
          <w:rFonts w:asciiTheme="minorHAnsi" w:hAnsiTheme="minorHAnsi" w:cstheme="minorHAnsi"/>
          <w:sz w:val="24"/>
          <w:szCs w:val="24"/>
          <w:lang w:val="pt-BR"/>
        </w:rPr>
        <w:t xml:space="preserve">hệ thống chuyển sang bước mua gói </w:t>
      </w:r>
    </w:p>
    <w:p w14:paraId="14FA929B" w14:textId="485C48D5" w:rsidR="004D1448" w:rsidRPr="00C36EF0" w:rsidRDefault="004D1448" w:rsidP="00A84EF4">
      <w:pPr>
        <w:rPr>
          <w:rFonts w:asciiTheme="minorHAnsi" w:hAnsiTheme="minorHAnsi" w:cstheme="minorHAnsi"/>
          <w:sz w:val="24"/>
          <w:szCs w:val="24"/>
        </w:rPr>
      </w:pPr>
      <w:r w:rsidRPr="00A84EF4">
        <w:rPr>
          <w:rFonts w:asciiTheme="minorHAnsi" w:hAnsiTheme="minorHAnsi" w:cstheme="minorHAnsi"/>
          <w:sz w:val="24"/>
          <w:szCs w:val="24"/>
        </w:rPr>
        <w:t xml:space="preserve">Người dung chọn mua gói </w:t>
      </w:r>
      <w:r w:rsidRPr="00CC35EC">
        <w:rPr>
          <w:rFonts w:asciiTheme="minorHAnsi" w:hAnsiTheme="minorHAnsi" w:cstheme="minorHAnsi"/>
          <w:sz w:val="24"/>
          <w:szCs w:val="24"/>
        </w:rPr>
        <w:t xml:space="preserve">với 2 options: </w:t>
      </w:r>
    </w:p>
    <w:p w14:paraId="78CC155B" w14:textId="59524FE8" w:rsidR="004D1448" w:rsidRPr="00C732EA" w:rsidRDefault="004D1448" w:rsidP="00A84EF4">
      <w:pPr>
        <w:pStyle w:val="ListParagraph"/>
        <w:numPr>
          <w:ilvl w:val="0"/>
          <w:numId w:val="32"/>
        </w:numPr>
        <w:rPr>
          <w:rFonts w:asciiTheme="minorHAnsi" w:hAnsiTheme="minorHAnsi" w:cstheme="minorHAnsi"/>
          <w:sz w:val="24"/>
          <w:szCs w:val="24"/>
        </w:rPr>
      </w:pPr>
      <w:r w:rsidRPr="00C67C58">
        <w:rPr>
          <w:rFonts w:asciiTheme="minorHAnsi" w:hAnsiTheme="minorHAnsi" w:cstheme="minorHAnsi"/>
          <w:sz w:val="24"/>
          <w:szCs w:val="24"/>
        </w:rPr>
        <w:t>2 Devices</w:t>
      </w:r>
    </w:p>
    <w:p w14:paraId="45D04C53" w14:textId="63342A64" w:rsidR="004D1448" w:rsidRPr="00A84EF4" w:rsidRDefault="004D1448" w:rsidP="00A84EF4">
      <w:pPr>
        <w:pStyle w:val="ListParagraph"/>
        <w:numPr>
          <w:ilvl w:val="0"/>
          <w:numId w:val="32"/>
        </w:numPr>
        <w:rPr>
          <w:rFonts w:asciiTheme="minorHAnsi" w:hAnsiTheme="minorHAnsi" w:cstheme="minorHAnsi"/>
          <w:sz w:val="24"/>
          <w:szCs w:val="24"/>
        </w:rPr>
      </w:pPr>
      <w:r w:rsidRPr="007C2AF3">
        <w:rPr>
          <w:rFonts w:asciiTheme="minorHAnsi" w:hAnsiTheme="minorHAnsi" w:cstheme="minorHAnsi"/>
          <w:sz w:val="24"/>
          <w:szCs w:val="24"/>
        </w:rPr>
        <w:t xml:space="preserve">4 Devices </w:t>
      </w:r>
    </w:p>
    <w:p w14:paraId="22ECA2CC" w14:textId="77777777" w:rsidR="004D1448" w:rsidRPr="00A84EF4" w:rsidRDefault="004D1448" w:rsidP="00A84EF4">
      <w:pPr>
        <w:rPr>
          <w:rFonts w:asciiTheme="minorHAnsi" w:hAnsiTheme="minorHAnsi" w:cstheme="minorHAnsi"/>
          <w:sz w:val="24"/>
          <w:szCs w:val="24"/>
        </w:rPr>
      </w:pPr>
    </w:p>
    <w:sectPr w:rsidR="004D1448" w:rsidRPr="00A84EF4" w:rsidSect="00C021B9">
      <w:headerReference w:type="default" r:id="rId205"/>
      <w:footerReference w:type="default" r:id="rId2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634DB4" w14:textId="77777777" w:rsidR="002B2FDD" w:rsidRDefault="002B2FDD" w:rsidP="000C4CDC">
      <w:r>
        <w:separator/>
      </w:r>
    </w:p>
  </w:endnote>
  <w:endnote w:type="continuationSeparator" w:id="0">
    <w:p w14:paraId="1B8A66CA" w14:textId="77777777" w:rsidR="002B2FDD" w:rsidRDefault="002B2FDD" w:rsidP="000C4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w:altName w:val="Calibri"/>
    <w:charset w:val="00"/>
    <w:family w:val="swiss"/>
    <w:pitch w:val="variable"/>
    <w:sig w:usb0="E10002FF" w:usb1="5000ECFF" w:usb2="00000021" w:usb3="00000000" w:csb0="0000019F" w:csb1="00000000"/>
  </w:font>
  <w:font w:name="Noto Sans">
    <w:altName w:val="Arial"/>
    <w:charset w:val="00"/>
    <w:family w:val="swiss"/>
    <w:pitch w:val="variable"/>
    <w:sig w:usb0="E00002FF" w:usb1="4000001F" w:usb2="08000029" w:usb3="00000000" w:csb0="0000019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491D9" w14:textId="77777777" w:rsidR="00B74DB6" w:rsidRPr="00B55B1E" w:rsidRDefault="00B74DB6" w:rsidP="006022FA">
    <w:pPr>
      <w:jc w:val="center"/>
      <w:rPr>
        <w:sz w:val="20"/>
        <w:szCs w:val="20"/>
      </w:rPr>
    </w:pPr>
    <w:r>
      <w:rPr>
        <w:sz w:val="20"/>
        <w:szCs w:val="20"/>
      </w:rPr>
      <w:fldChar w:fldCharType="begin"/>
    </w:r>
    <w:r>
      <w:rPr>
        <w:sz w:val="20"/>
        <w:szCs w:val="20"/>
      </w:rPr>
      <w:instrText xml:space="preserve"> DOCPROPERTY  DocumentName  \* MERGEFORMAT </w:instrText>
    </w:r>
    <w:r>
      <w:rPr>
        <w:sz w:val="20"/>
        <w:szCs w:val="20"/>
      </w:rPr>
      <w:fldChar w:fldCharType="separate"/>
    </w:r>
    <w:r>
      <w:rPr>
        <w:b/>
        <w:bCs/>
        <w:sz w:val="20"/>
        <w:szCs w:val="20"/>
      </w:rPr>
      <w:t>Error! Unknown document property name.</w:t>
    </w:r>
    <w:r>
      <w:rPr>
        <w:sz w:val="20"/>
        <w:szCs w:val="20"/>
      </w:rPr>
      <w:fldChar w:fldCharType="end"/>
    </w:r>
  </w:p>
  <w:p w14:paraId="4641D3D1" w14:textId="77777777" w:rsidR="00B74DB6" w:rsidRDefault="00B74DB6" w:rsidP="006022FA">
    <w:pPr>
      <w:jc w:val="right"/>
    </w:pPr>
    <w:r w:rsidRPr="004E260F">
      <w:rPr>
        <w:sz w:val="20"/>
      </w:rPr>
      <w:fldChar w:fldCharType="begin"/>
    </w:r>
    <w:r w:rsidRPr="004E260F">
      <w:rPr>
        <w:sz w:val="20"/>
      </w:rPr>
      <w:instrText xml:space="preserve"> PAGE  \* MERGEFORMAT </w:instrText>
    </w:r>
    <w:r w:rsidRPr="004E260F">
      <w:rPr>
        <w:sz w:val="20"/>
      </w:rPr>
      <w:fldChar w:fldCharType="separate"/>
    </w:r>
    <w:r>
      <w:rPr>
        <w:noProof/>
        <w:sz w:val="20"/>
      </w:rPr>
      <w:t>viii</w:t>
    </w:r>
    <w:r w:rsidRPr="004E260F">
      <w:rPr>
        <w:sz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45B" w14:textId="2932A03F" w:rsidR="00B74DB6" w:rsidRPr="00421B49" w:rsidRDefault="00B74DB6" w:rsidP="006022FA">
    <w:pPr>
      <w:jc w:val="right"/>
    </w:pPr>
    <w:r w:rsidRPr="004E260F">
      <w:rPr>
        <w:sz w:val="20"/>
      </w:rPr>
      <w:fldChar w:fldCharType="begin"/>
    </w:r>
    <w:r w:rsidRPr="004E260F">
      <w:rPr>
        <w:sz w:val="20"/>
      </w:rPr>
      <w:instrText xml:space="preserve"> PAGE  \* MERGEFORMAT </w:instrText>
    </w:r>
    <w:r w:rsidRPr="004E260F">
      <w:rPr>
        <w:sz w:val="20"/>
      </w:rPr>
      <w:fldChar w:fldCharType="separate"/>
    </w:r>
    <w:r w:rsidR="00327BF4">
      <w:rPr>
        <w:noProof/>
        <w:sz w:val="20"/>
      </w:rPr>
      <w:t>x</w:t>
    </w:r>
    <w:r w:rsidRPr="004E260F">
      <w:rPr>
        <w:sz w:val="20"/>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D98440" w14:textId="07AC3399" w:rsidR="00B74DB6" w:rsidRPr="00421B49" w:rsidRDefault="00B74DB6" w:rsidP="00CA6EF0">
    <w:pPr>
      <w:tabs>
        <w:tab w:val="left" w:pos="2520"/>
        <w:tab w:val="right" w:pos="9180"/>
      </w:tabs>
    </w:pPr>
    <w:r>
      <w:rPr>
        <w:sz w:val="20"/>
      </w:rPr>
      <w:tab/>
      <w:t xml:space="preserve">FPT TV Online | Product Document </w:t>
    </w:r>
    <w:r>
      <w:rPr>
        <w:sz w:val="20"/>
      </w:rPr>
      <w:tab/>
    </w:r>
    <w:r w:rsidRPr="004E260F">
      <w:rPr>
        <w:sz w:val="20"/>
      </w:rPr>
      <w:fldChar w:fldCharType="begin"/>
    </w:r>
    <w:r w:rsidRPr="004E260F">
      <w:rPr>
        <w:sz w:val="20"/>
      </w:rPr>
      <w:instrText xml:space="preserve"> PAGE  \* MERGEFORMAT </w:instrText>
    </w:r>
    <w:r w:rsidRPr="004E260F">
      <w:rPr>
        <w:sz w:val="20"/>
      </w:rPr>
      <w:fldChar w:fldCharType="separate"/>
    </w:r>
    <w:r w:rsidR="00327BF4">
      <w:rPr>
        <w:noProof/>
        <w:sz w:val="20"/>
      </w:rPr>
      <w:t>11</w:t>
    </w:r>
    <w:r w:rsidRPr="004E260F">
      <w:rPr>
        <w:sz w:val="20"/>
      </w:rPr>
      <w:fldChar w:fldCharType="end"/>
    </w:r>
  </w:p>
  <w:p w14:paraId="3DD220FA" w14:textId="77777777" w:rsidR="00B74DB6" w:rsidRDefault="00B74DB6"/>
  <w:p w14:paraId="0EA3CC50" w14:textId="77777777" w:rsidR="00B74DB6" w:rsidRDefault="00B74DB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E4C88" w14:textId="77777777" w:rsidR="002B2FDD" w:rsidRDefault="002B2FDD" w:rsidP="000C4CDC">
      <w:r>
        <w:separator/>
      </w:r>
    </w:p>
  </w:footnote>
  <w:footnote w:type="continuationSeparator" w:id="0">
    <w:p w14:paraId="78FD0BC9" w14:textId="77777777" w:rsidR="002B2FDD" w:rsidRDefault="002B2FDD" w:rsidP="000C4CD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B74DB6" w14:paraId="6BF53ABF" w14:textId="77777777" w:rsidTr="639B5B90">
      <w:tc>
        <w:tcPr>
          <w:tcW w:w="3120" w:type="dxa"/>
        </w:tcPr>
        <w:p w14:paraId="60559B40" w14:textId="53D5380C" w:rsidR="00B74DB6" w:rsidRDefault="00B74DB6" w:rsidP="0087197B">
          <w:pPr>
            <w:pStyle w:val="Header"/>
            <w:ind w:left="-115"/>
          </w:pPr>
        </w:p>
      </w:tc>
      <w:tc>
        <w:tcPr>
          <w:tcW w:w="3120" w:type="dxa"/>
        </w:tcPr>
        <w:p w14:paraId="4AD32A61" w14:textId="3709602E" w:rsidR="00B74DB6" w:rsidRDefault="00B74DB6" w:rsidP="0087197B">
          <w:pPr>
            <w:pStyle w:val="Header"/>
            <w:jc w:val="center"/>
          </w:pPr>
        </w:p>
      </w:tc>
      <w:tc>
        <w:tcPr>
          <w:tcW w:w="3120" w:type="dxa"/>
        </w:tcPr>
        <w:p w14:paraId="21027EE9" w14:textId="497AA585" w:rsidR="00B74DB6" w:rsidRDefault="00B74DB6" w:rsidP="0087197B">
          <w:pPr>
            <w:pStyle w:val="Header"/>
            <w:ind w:right="-115"/>
            <w:jc w:val="right"/>
          </w:pPr>
        </w:p>
      </w:tc>
    </w:tr>
  </w:tbl>
  <w:p w14:paraId="4F53EF3F" w14:textId="4FF80F94" w:rsidR="00B74DB6" w:rsidRDefault="00B74DB6" w:rsidP="008719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B74DB6" w14:paraId="04430BCA" w14:textId="77777777" w:rsidTr="639B5B90">
      <w:tc>
        <w:tcPr>
          <w:tcW w:w="3120" w:type="dxa"/>
        </w:tcPr>
        <w:p w14:paraId="005903BA" w14:textId="0F35C270" w:rsidR="00B74DB6" w:rsidRDefault="00B74DB6" w:rsidP="0087197B">
          <w:pPr>
            <w:pStyle w:val="Header"/>
            <w:ind w:left="-115"/>
          </w:pPr>
        </w:p>
      </w:tc>
      <w:tc>
        <w:tcPr>
          <w:tcW w:w="3120" w:type="dxa"/>
        </w:tcPr>
        <w:p w14:paraId="08577BFA" w14:textId="3F62F334" w:rsidR="00B74DB6" w:rsidRDefault="00B74DB6" w:rsidP="0087197B">
          <w:pPr>
            <w:pStyle w:val="Header"/>
            <w:jc w:val="center"/>
          </w:pPr>
        </w:p>
      </w:tc>
      <w:tc>
        <w:tcPr>
          <w:tcW w:w="3120" w:type="dxa"/>
        </w:tcPr>
        <w:p w14:paraId="179E7CCA" w14:textId="6C94B194" w:rsidR="00B74DB6" w:rsidRDefault="00B74DB6" w:rsidP="0087197B">
          <w:pPr>
            <w:pStyle w:val="Header"/>
            <w:ind w:right="-115"/>
            <w:jc w:val="right"/>
          </w:pPr>
        </w:p>
      </w:tc>
    </w:tr>
  </w:tbl>
  <w:p w14:paraId="779F7E51" w14:textId="2C8B68B3" w:rsidR="00B74DB6" w:rsidRDefault="00B74DB6" w:rsidP="0087197B">
    <w:pPr>
      <w:pStyle w:val="Header"/>
    </w:pPr>
  </w:p>
  <w:p w14:paraId="7684D526" w14:textId="77777777" w:rsidR="00B74DB6" w:rsidRDefault="00B74DB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F034C1"/>
    <w:multiLevelType w:val="hybridMultilevel"/>
    <w:tmpl w:val="114008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596EE1"/>
    <w:multiLevelType w:val="hybridMultilevel"/>
    <w:tmpl w:val="400A2C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666B59"/>
    <w:multiLevelType w:val="hybridMultilevel"/>
    <w:tmpl w:val="42701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963B3"/>
    <w:multiLevelType w:val="hybridMultilevel"/>
    <w:tmpl w:val="14BA6E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8395D"/>
    <w:multiLevelType w:val="hybridMultilevel"/>
    <w:tmpl w:val="D73236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406E31"/>
    <w:multiLevelType w:val="hybridMultilevel"/>
    <w:tmpl w:val="57C2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72EF1"/>
    <w:multiLevelType w:val="hybridMultilevel"/>
    <w:tmpl w:val="F5708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9B50CC5"/>
    <w:multiLevelType w:val="hybridMultilevel"/>
    <w:tmpl w:val="195E9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AB20330"/>
    <w:multiLevelType w:val="hybridMultilevel"/>
    <w:tmpl w:val="CC9E8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45C26"/>
    <w:multiLevelType w:val="hybridMultilevel"/>
    <w:tmpl w:val="B9EC0752"/>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0F1B2EF2"/>
    <w:multiLevelType w:val="hybridMultilevel"/>
    <w:tmpl w:val="5E123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069478E"/>
    <w:multiLevelType w:val="hybridMultilevel"/>
    <w:tmpl w:val="CCD6D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173E2A"/>
    <w:multiLevelType w:val="hybridMultilevel"/>
    <w:tmpl w:val="5E20544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2FC1427"/>
    <w:multiLevelType w:val="hybridMultilevel"/>
    <w:tmpl w:val="F056B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0A098D"/>
    <w:multiLevelType w:val="hybridMultilevel"/>
    <w:tmpl w:val="6D58394E"/>
    <w:lvl w:ilvl="0" w:tplc="B156DD54">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281A79"/>
    <w:multiLevelType w:val="hybridMultilevel"/>
    <w:tmpl w:val="90207E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487299B"/>
    <w:multiLevelType w:val="hybridMultilevel"/>
    <w:tmpl w:val="D85839B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01FF7"/>
    <w:multiLevelType w:val="hybridMultilevel"/>
    <w:tmpl w:val="13225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167A8"/>
    <w:multiLevelType w:val="hybridMultilevel"/>
    <w:tmpl w:val="DAC8B6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198003C8"/>
    <w:multiLevelType w:val="hybridMultilevel"/>
    <w:tmpl w:val="9014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A5B4123"/>
    <w:multiLevelType w:val="hybridMultilevel"/>
    <w:tmpl w:val="14E4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247C22"/>
    <w:multiLevelType w:val="hybridMultilevel"/>
    <w:tmpl w:val="D5FE34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BF112DB"/>
    <w:multiLevelType w:val="hybridMultilevel"/>
    <w:tmpl w:val="1AC2E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3A0FC5"/>
    <w:multiLevelType w:val="hybridMultilevel"/>
    <w:tmpl w:val="70D2B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487F87"/>
    <w:multiLevelType w:val="hybridMultilevel"/>
    <w:tmpl w:val="2C2C1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EA30C9"/>
    <w:multiLevelType w:val="hybridMultilevel"/>
    <w:tmpl w:val="D84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A34A07"/>
    <w:multiLevelType w:val="hybridMultilevel"/>
    <w:tmpl w:val="B8DA3D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93CC9060">
      <w:numFmt w:val="bullet"/>
      <w:lvlText w:val="•"/>
      <w:lvlJc w:val="left"/>
      <w:pPr>
        <w:ind w:left="2880" w:hanging="360"/>
      </w:pPr>
      <w:rPr>
        <w:rFonts w:ascii="Calibri" w:eastAsia="Lato"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2E4830"/>
    <w:multiLevelType w:val="hybridMultilevel"/>
    <w:tmpl w:val="1E7A8A5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3DA0C0F"/>
    <w:multiLevelType w:val="hybridMultilevel"/>
    <w:tmpl w:val="8C620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F03457"/>
    <w:multiLevelType w:val="hybridMultilevel"/>
    <w:tmpl w:val="5EF2EB36"/>
    <w:lvl w:ilvl="0" w:tplc="04090001">
      <w:start w:val="1"/>
      <w:numFmt w:val="bullet"/>
      <w:lvlText w:val=""/>
      <w:lvlJc w:val="left"/>
      <w:pPr>
        <w:ind w:left="720" w:hanging="360"/>
      </w:pPr>
      <w:rPr>
        <w:rFonts w:ascii="Symbol" w:hAnsi="Symbol"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F67512"/>
    <w:multiLevelType w:val="hybridMultilevel"/>
    <w:tmpl w:val="1026E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347D7"/>
    <w:multiLevelType w:val="hybridMultilevel"/>
    <w:tmpl w:val="AC32A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7321D1"/>
    <w:multiLevelType w:val="hybridMultilevel"/>
    <w:tmpl w:val="CEBA62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213349"/>
    <w:multiLevelType w:val="hybridMultilevel"/>
    <w:tmpl w:val="5AD4D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DA1459C"/>
    <w:multiLevelType w:val="hybridMultilevel"/>
    <w:tmpl w:val="CB787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CE731D"/>
    <w:multiLevelType w:val="hybridMultilevel"/>
    <w:tmpl w:val="6B08A57C"/>
    <w:lvl w:ilvl="0" w:tplc="04090019">
      <w:start w:val="1"/>
      <w:numFmt w:val="lowerLetter"/>
      <w:lvlText w:val="%1."/>
      <w:lvlJc w:val="left"/>
      <w:pPr>
        <w:ind w:left="720" w:hanging="360"/>
      </w:pPr>
    </w:lvl>
    <w:lvl w:ilvl="1" w:tplc="20C82076">
      <w:start w:val="1"/>
      <w:numFmt w:val="decimal"/>
      <w:lvlText w:val="(%2)"/>
      <w:lvlJc w:val="left"/>
      <w:pPr>
        <w:ind w:left="1470" w:hanging="39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4C4715"/>
    <w:multiLevelType w:val="hybridMultilevel"/>
    <w:tmpl w:val="8DA45B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E9258A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2EB80E22"/>
    <w:multiLevelType w:val="hybridMultilevel"/>
    <w:tmpl w:val="B0DECA9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1A36444"/>
    <w:multiLevelType w:val="hybridMultilevel"/>
    <w:tmpl w:val="0A7EC720"/>
    <w:lvl w:ilvl="0" w:tplc="D19E393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DF67AD"/>
    <w:multiLevelType w:val="hybridMultilevel"/>
    <w:tmpl w:val="6D88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076830"/>
    <w:multiLevelType w:val="hybridMultilevel"/>
    <w:tmpl w:val="F9968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9530D7"/>
    <w:multiLevelType w:val="hybridMultilevel"/>
    <w:tmpl w:val="1846762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4" w15:restartNumberingAfterBreak="0">
    <w:nsid w:val="33225638"/>
    <w:multiLevelType w:val="hybridMultilevel"/>
    <w:tmpl w:val="E2D0E2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7B7115"/>
    <w:multiLevelType w:val="hybridMultilevel"/>
    <w:tmpl w:val="863C14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5E42862"/>
    <w:multiLevelType w:val="hybridMultilevel"/>
    <w:tmpl w:val="DBCA4F8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C90332"/>
    <w:multiLevelType w:val="hybridMultilevel"/>
    <w:tmpl w:val="6BC85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40AB4"/>
    <w:multiLevelType w:val="hybridMultilevel"/>
    <w:tmpl w:val="9B2459E6"/>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9A42EF"/>
    <w:multiLevelType w:val="hybridMultilevel"/>
    <w:tmpl w:val="274E31F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B444B1"/>
    <w:multiLevelType w:val="hybridMultilevel"/>
    <w:tmpl w:val="D93A0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A5543A"/>
    <w:multiLevelType w:val="hybridMultilevel"/>
    <w:tmpl w:val="E7D2F7CC"/>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8D62282"/>
    <w:multiLevelType w:val="hybridMultilevel"/>
    <w:tmpl w:val="C1AC9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A9A6916"/>
    <w:multiLevelType w:val="hybridMultilevel"/>
    <w:tmpl w:val="63F2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B8708F"/>
    <w:multiLevelType w:val="hybridMultilevel"/>
    <w:tmpl w:val="B652D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056071"/>
    <w:multiLevelType w:val="hybridMultilevel"/>
    <w:tmpl w:val="5178D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D397686"/>
    <w:multiLevelType w:val="hybridMultilevel"/>
    <w:tmpl w:val="EFFAF2D2"/>
    <w:lvl w:ilvl="0" w:tplc="EE1C28D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912A68"/>
    <w:multiLevelType w:val="hybridMultilevel"/>
    <w:tmpl w:val="0DD2A404"/>
    <w:lvl w:ilvl="0" w:tplc="EE1C28D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3E0189"/>
    <w:multiLevelType w:val="hybridMultilevel"/>
    <w:tmpl w:val="28442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291764F"/>
    <w:multiLevelType w:val="hybridMultilevel"/>
    <w:tmpl w:val="1B1A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0E7F9D"/>
    <w:multiLevelType w:val="hybridMultilevel"/>
    <w:tmpl w:val="E0AE0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244455"/>
    <w:multiLevelType w:val="hybridMultilevel"/>
    <w:tmpl w:val="247401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565E4F"/>
    <w:multiLevelType w:val="hybridMultilevel"/>
    <w:tmpl w:val="89449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91853ED"/>
    <w:multiLevelType w:val="multilevel"/>
    <w:tmpl w:val="73226970"/>
    <w:lvl w:ilvl="0">
      <w:start w:val="1"/>
      <w:numFmt w:val="decimal"/>
      <w:pStyle w:val="Heading1"/>
      <w:lvlText w:val="%1."/>
      <w:lvlJc w:val="left"/>
      <w:pPr>
        <w:ind w:left="360" w:hanging="360"/>
      </w:pPr>
      <w:rPr>
        <w:rFonts w:ascii="Noto Sans" w:hAnsi="Noto Sans" w:cs="Noto Sans" w:hint="default"/>
        <w:b w:val="0"/>
        <w:bCs w:val="0"/>
        <w:i w:val="0"/>
        <w:iCs w:val="0"/>
        <w:caps w:val="0"/>
        <w:smallCaps w:val="0"/>
        <w:strike w:val="0"/>
        <w:dstrike w:val="0"/>
        <w:noProof w:val="0"/>
        <w:snapToGrid w:val="0"/>
        <w:vanish w:val="0"/>
        <w:color w:val="007DBA"/>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026" w:hanging="576"/>
      </w:pPr>
      <w:rPr>
        <w:rFonts w:asciiTheme="minorHAnsi" w:hAnsiTheme="minorHAnsi" w:cs="Noto Sans" w:hint="default"/>
        <w:b w:val="0"/>
        <w:bCs w:val="0"/>
        <w:i w:val="0"/>
        <w:iCs w:val="0"/>
        <w:caps w:val="0"/>
        <w:smallCaps w:val="0"/>
        <w:strike w:val="0"/>
        <w:dstrike w:val="0"/>
        <w:noProof w:val="0"/>
        <w:snapToGrid w:val="0"/>
        <w:vanish w:val="0"/>
        <w:color w:val="007DBA"/>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0080" w:hanging="720"/>
      </w:pPr>
      <w:rPr>
        <w:rFonts w:asciiTheme="minorHAnsi" w:hAnsiTheme="minorHAnsi" w:cstheme="minorHAnsi" w:hint="default"/>
        <w:b w:val="0"/>
        <w:sz w:val="24"/>
        <w:szCs w:val="24"/>
      </w:rPr>
    </w:lvl>
    <w:lvl w:ilvl="3">
      <w:start w:val="1"/>
      <w:numFmt w:val="decimal"/>
      <w:pStyle w:val="Heading4"/>
      <w:lvlText w:val="%1.%2.%3.%4"/>
      <w:lvlJc w:val="left"/>
      <w:pPr>
        <w:ind w:left="4734" w:hanging="864"/>
      </w:pPr>
      <w:rPr>
        <w:rFonts w:asciiTheme="minorHAnsi" w:hAnsiTheme="minorHAnsi" w:cstheme="minorHAnsi" w:hint="default"/>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4" w15:restartNumberingAfterBreak="0">
    <w:nsid w:val="4BB81935"/>
    <w:multiLevelType w:val="hybridMultilevel"/>
    <w:tmpl w:val="1554A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3C6354"/>
    <w:multiLevelType w:val="hybridMultilevel"/>
    <w:tmpl w:val="C73A9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4CBA4E93"/>
    <w:multiLevelType w:val="hybridMultilevel"/>
    <w:tmpl w:val="5FACA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52540F"/>
    <w:multiLevelType w:val="hybridMultilevel"/>
    <w:tmpl w:val="1630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D059C9"/>
    <w:multiLevelType w:val="hybridMultilevel"/>
    <w:tmpl w:val="0A7EC720"/>
    <w:lvl w:ilvl="0" w:tplc="D19E393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124E8B"/>
    <w:multiLevelType w:val="hybridMultilevel"/>
    <w:tmpl w:val="160E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4920FE"/>
    <w:multiLevelType w:val="hybridMultilevel"/>
    <w:tmpl w:val="888A9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80472B"/>
    <w:multiLevelType w:val="hybridMultilevel"/>
    <w:tmpl w:val="20C21BF6"/>
    <w:lvl w:ilvl="0" w:tplc="112E5256">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95612D"/>
    <w:multiLevelType w:val="hybridMultilevel"/>
    <w:tmpl w:val="B1629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214B55"/>
    <w:multiLevelType w:val="hybridMultilevel"/>
    <w:tmpl w:val="9C2C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E84B8B"/>
    <w:multiLevelType w:val="hybridMultilevel"/>
    <w:tmpl w:val="8D6CD75E"/>
    <w:lvl w:ilvl="0" w:tplc="04090001">
      <w:start w:val="1"/>
      <w:numFmt w:val="bullet"/>
      <w:lvlText w:val=""/>
      <w:lvlJc w:val="left"/>
      <w:pPr>
        <w:ind w:left="720" w:hanging="360"/>
      </w:pPr>
      <w:rPr>
        <w:rFonts w:ascii="Symbol" w:hAnsi="Symbol"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B410A9E"/>
    <w:multiLevelType w:val="hybridMultilevel"/>
    <w:tmpl w:val="0F86E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15:restartNumberingAfterBreak="0">
    <w:nsid w:val="5BA16D49"/>
    <w:multiLevelType w:val="hybridMultilevel"/>
    <w:tmpl w:val="977A9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C4022B"/>
    <w:multiLevelType w:val="hybridMultilevel"/>
    <w:tmpl w:val="E17858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1BC255D"/>
    <w:multiLevelType w:val="hybridMultilevel"/>
    <w:tmpl w:val="3A206E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2E46B0"/>
    <w:multiLevelType w:val="hybridMultilevel"/>
    <w:tmpl w:val="652E2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372C71"/>
    <w:multiLevelType w:val="hybridMultilevel"/>
    <w:tmpl w:val="6038A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0E5F59"/>
    <w:multiLevelType w:val="hybridMultilevel"/>
    <w:tmpl w:val="253A7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252B0"/>
    <w:multiLevelType w:val="hybridMultilevel"/>
    <w:tmpl w:val="DC066EB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3" w15:restartNumberingAfterBreak="0">
    <w:nsid w:val="661A36B3"/>
    <w:multiLevelType w:val="hybridMultilevel"/>
    <w:tmpl w:val="E30857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6EC2C34"/>
    <w:multiLevelType w:val="hybridMultilevel"/>
    <w:tmpl w:val="F3EE8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5D2BE7"/>
    <w:multiLevelType w:val="hybridMultilevel"/>
    <w:tmpl w:val="F70E6A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AA1781F"/>
    <w:multiLevelType w:val="hybridMultilevel"/>
    <w:tmpl w:val="E91A3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327BCF"/>
    <w:multiLevelType w:val="hybridMultilevel"/>
    <w:tmpl w:val="ED96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6ECE1787"/>
    <w:multiLevelType w:val="hybridMultilevel"/>
    <w:tmpl w:val="82987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D647C9"/>
    <w:multiLevelType w:val="hybridMultilevel"/>
    <w:tmpl w:val="74E26158"/>
    <w:lvl w:ilvl="0" w:tplc="04090001">
      <w:start w:val="1"/>
      <w:numFmt w:val="bullet"/>
      <w:lvlText w:val=""/>
      <w:lvlJc w:val="left"/>
      <w:pPr>
        <w:ind w:left="720" w:hanging="360"/>
      </w:pPr>
      <w:rPr>
        <w:rFonts w:ascii="Symbol" w:hAnsi="Symbol"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FDA5667"/>
    <w:multiLevelType w:val="hybridMultilevel"/>
    <w:tmpl w:val="CAA24C78"/>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A65F35"/>
    <w:multiLevelType w:val="hybridMultilevel"/>
    <w:tmpl w:val="94449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2ED4C05"/>
    <w:multiLevelType w:val="hybridMultilevel"/>
    <w:tmpl w:val="4E48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0E3D6D"/>
    <w:multiLevelType w:val="hybridMultilevel"/>
    <w:tmpl w:val="B424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345A5F"/>
    <w:multiLevelType w:val="hybridMultilevel"/>
    <w:tmpl w:val="AE44E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B93E24"/>
    <w:multiLevelType w:val="hybridMultilevel"/>
    <w:tmpl w:val="3E2A3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75E76FF1"/>
    <w:multiLevelType w:val="hybridMultilevel"/>
    <w:tmpl w:val="6EAE9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1A0FAC"/>
    <w:multiLevelType w:val="hybridMultilevel"/>
    <w:tmpl w:val="F2900084"/>
    <w:lvl w:ilvl="0" w:tplc="112E5256">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2358DD"/>
    <w:multiLevelType w:val="hybridMultilevel"/>
    <w:tmpl w:val="F566CE26"/>
    <w:lvl w:ilvl="0" w:tplc="24483028">
      <w:start w:val="11"/>
      <w:numFmt w:val="bullet"/>
      <w:lvlText w:val="-"/>
      <w:lvlJc w:val="left"/>
      <w:pPr>
        <w:ind w:left="720" w:hanging="360"/>
      </w:pPr>
      <w:rPr>
        <w:rFonts w:ascii="Calibri" w:eastAsia="Lato"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A904A75"/>
    <w:multiLevelType w:val="hybridMultilevel"/>
    <w:tmpl w:val="307A1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C034599"/>
    <w:multiLevelType w:val="hybridMultilevel"/>
    <w:tmpl w:val="894E1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FF0BF3"/>
    <w:multiLevelType w:val="hybridMultilevel"/>
    <w:tmpl w:val="93CCA3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3"/>
  </w:num>
  <w:num w:numId="2">
    <w:abstractNumId w:val="18"/>
  </w:num>
  <w:num w:numId="3">
    <w:abstractNumId w:val="12"/>
  </w:num>
  <w:num w:numId="4">
    <w:abstractNumId w:val="99"/>
  </w:num>
  <w:num w:numId="5">
    <w:abstractNumId w:val="56"/>
  </w:num>
  <w:num w:numId="6">
    <w:abstractNumId w:val="57"/>
  </w:num>
  <w:num w:numId="7">
    <w:abstractNumId w:val="45"/>
  </w:num>
  <w:num w:numId="8">
    <w:abstractNumId w:val="26"/>
  </w:num>
  <w:num w:numId="9">
    <w:abstractNumId w:val="35"/>
  </w:num>
  <w:num w:numId="10">
    <w:abstractNumId w:val="60"/>
  </w:num>
  <w:num w:numId="11">
    <w:abstractNumId w:val="24"/>
  </w:num>
  <w:num w:numId="12">
    <w:abstractNumId w:val="15"/>
  </w:num>
  <w:num w:numId="13">
    <w:abstractNumId w:val="52"/>
  </w:num>
  <w:num w:numId="14">
    <w:abstractNumId w:val="41"/>
  </w:num>
  <w:num w:numId="15">
    <w:abstractNumId w:val="84"/>
  </w:num>
  <w:num w:numId="16">
    <w:abstractNumId w:val="93"/>
  </w:num>
  <w:num w:numId="17">
    <w:abstractNumId w:val="33"/>
  </w:num>
  <w:num w:numId="18">
    <w:abstractNumId w:val="36"/>
  </w:num>
  <w:num w:numId="19">
    <w:abstractNumId w:val="13"/>
  </w:num>
  <w:num w:numId="20">
    <w:abstractNumId w:val="10"/>
  </w:num>
  <w:num w:numId="21">
    <w:abstractNumId w:val="85"/>
  </w:num>
  <w:num w:numId="22">
    <w:abstractNumId w:val="61"/>
  </w:num>
  <w:num w:numId="23">
    <w:abstractNumId w:val="78"/>
  </w:num>
  <w:num w:numId="24">
    <w:abstractNumId w:val="64"/>
  </w:num>
  <w:num w:numId="25">
    <w:abstractNumId w:val="66"/>
  </w:num>
  <w:num w:numId="26">
    <w:abstractNumId w:val="101"/>
  </w:num>
  <w:num w:numId="27">
    <w:abstractNumId w:val="42"/>
  </w:num>
  <w:num w:numId="28">
    <w:abstractNumId w:val="77"/>
  </w:num>
  <w:num w:numId="29">
    <w:abstractNumId w:val="58"/>
  </w:num>
  <w:num w:numId="30">
    <w:abstractNumId w:val="44"/>
  </w:num>
  <w:num w:numId="31">
    <w:abstractNumId w:val="31"/>
  </w:num>
  <w:num w:numId="32">
    <w:abstractNumId w:val="25"/>
  </w:num>
  <w:num w:numId="33">
    <w:abstractNumId w:val="50"/>
  </w:num>
  <w:num w:numId="34">
    <w:abstractNumId w:val="63"/>
  </w:num>
  <w:num w:numId="35">
    <w:abstractNumId w:val="65"/>
  </w:num>
  <w:num w:numId="36">
    <w:abstractNumId w:val="19"/>
  </w:num>
  <w:num w:numId="37">
    <w:abstractNumId w:val="8"/>
  </w:num>
  <w:num w:numId="38">
    <w:abstractNumId w:val="87"/>
  </w:num>
  <w:num w:numId="39">
    <w:abstractNumId w:val="20"/>
  </w:num>
  <w:num w:numId="40">
    <w:abstractNumId w:val="11"/>
  </w:num>
  <w:num w:numId="41">
    <w:abstractNumId w:val="95"/>
  </w:num>
  <w:num w:numId="42">
    <w:abstractNumId w:val="64"/>
  </w:num>
  <w:num w:numId="43">
    <w:abstractNumId w:val="66"/>
  </w:num>
  <w:num w:numId="44">
    <w:abstractNumId w:val="7"/>
  </w:num>
  <w:num w:numId="45">
    <w:abstractNumId w:val="43"/>
  </w:num>
  <w:num w:numId="46">
    <w:abstractNumId w:val="3"/>
  </w:num>
  <w:num w:numId="47">
    <w:abstractNumId w:val="86"/>
  </w:num>
  <w:num w:numId="48">
    <w:abstractNumId w:val="39"/>
  </w:num>
  <w:num w:numId="49">
    <w:abstractNumId w:val="68"/>
  </w:num>
  <w:num w:numId="50">
    <w:abstractNumId w:val="89"/>
  </w:num>
  <w:num w:numId="51">
    <w:abstractNumId w:val="74"/>
  </w:num>
  <w:num w:numId="52">
    <w:abstractNumId w:val="17"/>
  </w:num>
  <w:num w:numId="53">
    <w:abstractNumId w:val="40"/>
  </w:num>
  <w:num w:numId="54">
    <w:abstractNumId w:val="51"/>
  </w:num>
  <w:num w:numId="55">
    <w:abstractNumId w:val="30"/>
  </w:num>
  <w:num w:numId="56">
    <w:abstractNumId w:val="46"/>
  </w:num>
  <w:num w:numId="57">
    <w:abstractNumId w:val="48"/>
  </w:num>
  <w:num w:numId="58">
    <w:abstractNumId w:val="90"/>
  </w:num>
  <w:num w:numId="59">
    <w:abstractNumId w:val="53"/>
  </w:num>
  <w:num w:numId="60">
    <w:abstractNumId w:val="97"/>
  </w:num>
  <w:num w:numId="61">
    <w:abstractNumId w:val="71"/>
  </w:num>
  <w:num w:numId="62">
    <w:abstractNumId w:val="79"/>
  </w:num>
  <w:num w:numId="63">
    <w:abstractNumId w:val="28"/>
  </w:num>
  <w:num w:numId="64">
    <w:abstractNumId w:val="82"/>
  </w:num>
  <w:num w:numId="65">
    <w:abstractNumId w:val="94"/>
  </w:num>
  <w:num w:numId="66">
    <w:abstractNumId w:val="1"/>
  </w:num>
  <w:num w:numId="67">
    <w:abstractNumId w:val="73"/>
  </w:num>
  <w:num w:numId="68">
    <w:abstractNumId w:val="100"/>
  </w:num>
  <w:num w:numId="69">
    <w:abstractNumId w:val="16"/>
  </w:num>
  <w:num w:numId="70">
    <w:abstractNumId w:val="22"/>
  </w:num>
  <w:num w:numId="71">
    <w:abstractNumId w:val="67"/>
  </w:num>
  <w:num w:numId="72">
    <w:abstractNumId w:val="76"/>
  </w:num>
  <w:num w:numId="73">
    <w:abstractNumId w:val="6"/>
  </w:num>
  <w:num w:numId="74">
    <w:abstractNumId w:val="80"/>
  </w:num>
  <w:num w:numId="75">
    <w:abstractNumId w:val="96"/>
  </w:num>
  <w:num w:numId="76">
    <w:abstractNumId w:val="32"/>
  </w:num>
  <w:num w:numId="77">
    <w:abstractNumId w:val="88"/>
  </w:num>
  <w:num w:numId="78">
    <w:abstractNumId w:val="23"/>
  </w:num>
  <w:num w:numId="79">
    <w:abstractNumId w:val="9"/>
  </w:num>
  <w:num w:numId="80">
    <w:abstractNumId w:val="5"/>
  </w:num>
  <w:num w:numId="81">
    <w:abstractNumId w:val="49"/>
  </w:num>
  <w:num w:numId="82">
    <w:abstractNumId w:val="37"/>
  </w:num>
  <w:num w:numId="83">
    <w:abstractNumId w:val="98"/>
  </w:num>
  <w:num w:numId="84">
    <w:abstractNumId w:val="38"/>
  </w:num>
  <w:num w:numId="85">
    <w:abstractNumId w:val="0"/>
  </w:num>
  <w:num w:numId="86">
    <w:abstractNumId w:val="63"/>
  </w:num>
  <w:num w:numId="87">
    <w:abstractNumId w:val="63"/>
  </w:num>
  <w:num w:numId="88">
    <w:abstractNumId w:val="83"/>
  </w:num>
  <w:num w:numId="89">
    <w:abstractNumId w:val="4"/>
  </w:num>
  <w:num w:numId="90">
    <w:abstractNumId w:val="14"/>
  </w:num>
  <w:num w:numId="91">
    <w:abstractNumId w:val="27"/>
  </w:num>
  <w:num w:numId="92">
    <w:abstractNumId w:val="75"/>
  </w:num>
  <w:num w:numId="93">
    <w:abstractNumId w:val="91"/>
  </w:num>
  <w:num w:numId="94">
    <w:abstractNumId w:val="21"/>
  </w:num>
  <w:num w:numId="95">
    <w:abstractNumId w:val="69"/>
  </w:num>
  <w:num w:numId="96">
    <w:abstractNumId w:val="92"/>
  </w:num>
  <w:num w:numId="97">
    <w:abstractNumId w:val="57"/>
  </w:num>
  <w:num w:numId="98">
    <w:abstractNumId w:val="13"/>
  </w:num>
  <w:num w:numId="99">
    <w:abstractNumId w:val="81"/>
  </w:num>
  <w:num w:numId="100">
    <w:abstractNumId w:val="54"/>
  </w:num>
  <w:num w:numId="101">
    <w:abstractNumId w:val="72"/>
  </w:num>
  <w:num w:numId="102">
    <w:abstractNumId w:val="47"/>
  </w:num>
  <w:num w:numId="103">
    <w:abstractNumId w:val="2"/>
  </w:num>
  <w:num w:numId="104">
    <w:abstractNumId w:val="62"/>
  </w:num>
  <w:num w:numId="105">
    <w:abstractNumId w:val="29"/>
  </w:num>
  <w:num w:numId="106">
    <w:abstractNumId w:val="70"/>
  </w:num>
  <w:num w:numId="107">
    <w:abstractNumId w:val="56"/>
  </w:num>
  <w:num w:numId="108">
    <w:abstractNumId w:val="99"/>
  </w:num>
  <w:num w:numId="109">
    <w:abstractNumId w:val="26"/>
  </w:num>
  <w:num w:numId="110">
    <w:abstractNumId w:val="60"/>
  </w:num>
  <w:num w:numId="111">
    <w:abstractNumId w:val="45"/>
  </w:num>
  <w:num w:numId="112">
    <w:abstractNumId w:val="57"/>
  </w:num>
  <w:num w:numId="113">
    <w:abstractNumId w:val="55"/>
  </w:num>
  <w:num w:numId="114">
    <w:abstractNumId w:val="59"/>
  </w:num>
  <w:num w:numId="115">
    <w:abstractNumId w:val="34"/>
  </w:num>
  <w:num w:numId="116">
    <w:abstractNumId w:val="13"/>
    <w:lvlOverride w:ilvl="0"/>
    <w:lvlOverride w:ilvl="1"/>
    <w:lvlOverride w:ilvl="2"/>
    <w:lvlOverride w:ilvl="3"/>
    <w:lvlOverride w:ilvl="4"/>
    <w:lvlOverride w:ilvl="5"/>
    <w:lvlOverride w:ilvl="6"/>
    <w:lvlOverride w:ilvl="7"/>
    <w:lvlOverride w:ilvl="8"/>
  </w:num>
  <w:num w:numId="117">
    <w:abstractNumId w:val="4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6"/>
    <w:lvlOverride w:ilvl="0"/>
    <w:lvlOverride w:ilvl="1"/>
    <w:lvlOverride w:ilvl="2"/>
    <w:lvlOverride w:ilvl="3"/>
    <w:lvlOverride w:ilvl="4"/>
    <w:lvlOverride w:ilvl="5"/>
    <w:lvlOverride w:ilvl="6"/>
    <w:lvlOverride w:ilvl="7"/>
    <w:lvlOverride w:ilvl="8"/>
  </w:num>
  <w:num w:numId="11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C81"/>
    <w:rsid w:val="0000015A"/>
    <w:rsid w:val="00000A6B"/>
    <w:rsid w:val="00000D79"/>
    <w:rsid w:val="00001466"/>
    <w:rsid w:val="000016C9"/>
    <w:rsid w:val="0000285E"/>
    <w:rsid w:val="00003E67"/>
    <w:rsid w:val="000049C3"/>
    <w:rsid w:val="00004D7D"/>
    <w:rsid w:val="000050C5"/>
    <w:rsid w:val="000052FB"/>
    <w:rsid w:val="000053A2"/>
    <w:rsid w:val="00005819"/>
    <w:rsid w:val="00005A0B"/>
    <w:rsid w:val="00005AA4"/>
    <w:rsid w:val="00005F84"/>
    <w:rsid w:val="00006AA3"/>
    <w:rsid w:val="00006DEE"/>
    <w:rsid w:val="00007338"/>
    <w:rsid w:val="00007472"/>
    <w:rsid w:val="00007A2A"/>
    <w:rsid w:val="00007AF2"/>
    <w:rsid w:val="00007B97"/>
    <w:rsid w:val="0001021B"/>
    <w:rsid w:val="00010224"/>
    <w:rsid w:val="0001028A"/>
    <w:rsid w:val="000104D2"/>
    <w:rsid w:val="0001100F"/>
    <w:rsid w:val="000110C5"/>
    <w:rsid w:val="00012122"/>
    <w:rsid w:val="00012482"/>
    <w:rsid w:val="00012824"/>
    <w:rsid w:val="00012FBF"/>
    <w:rsid w:val="00013986"/>
    <w:rsid w:val="00013EEE"/>
    <w:rsid w:val="00014476"/>
    <w:rsid w:val="00014560"/>
    <w:rsid w:val="00014697"/>
    <w:rsid w:val="00014A3D"/>
    <w:rsid w:val="00014A8B"/>
    <w:rsid w:val="00014B14"/>
    <w:rsid w:val="000151BB"/>
    <w:rsid w:val="00015501"/>
    <w:rsid w:val="00015750"/>
    <w:rsid w:val="00015D2B"/>
    <w:rsid w:val="00015E7B"/>
    <w:rsid w:val="00016138"/>
    <w:rsid w:val="00017959"/>
    <w:rsid w:val="0001799B"/>
    <w:rsid w:val="00017B67"/>
    <w:rsid w:val="00017C56"/>
    <w:rsid w:val="00017CD3"/>
    <w:rsid w:val="0002004F"/>
    <w:rsid w:val="00020208"/>
    <w:rsid w:val="00020577"/>
    <w:rsid w:val="00020993"/>
    <w:rsid w:val="00020C72"/>
    <w:rsid w:val="00020FCB"/>
    <w:rsid w:val="000212EA"/>
    <w:rsid w:val="000214ED"/>
    <w:rsid w:val="00021A14"/>
    <w:rsid w:val="00021BEA"/>
    <w:rsid w:val="00021D31"/>
    <w:rsid w:val="0002218F"/>
    <w:rsid w:val="000222A0"/>
    <w:rsid w:val="0002279F"/>
    <w:rsid w:val="0002294C"/>
    <w:rsid w:val="00022DE2"/>
    <w:rsid w:val="00022F83"/>
    <w:rsid w:val="000233EE"/>
    <w:rsid w:val="000235B6"/>
    <w:rsid w:val="00023984"/>
    <w:rsid w:val="00023B67"/>
    <w:rsid w:val="00023D3E"/>
    <w:rsid w:val="00023E3C"/>
    <w:rsid w:val="000241BE"/>
    <w:rsid w:val="00024259"/>
    <w:rsid w:val="00024296"/>
    <w:rsid w:val="000242BE"/>
    <w:rsid w:val="00024304"/>
    <w:rsid w:val="00024339"/>
    <w:rsid w:val="000248E0"/>
    <w:rsid w:val="00024D54"/>
    <w:rsid w:val="000252A4"/>
    <w:rsid w:val="00025897"/>
    <w:rsid w:val="000261B3"/>
    <w:rsid w:val="00027108"/>
    <w:rsid w:val="00027265"/>
    <w:rsid w:val="000274F7"/>
    <w:rsid w:val="00027723"/>
    <w:rsid w:val="00027F82"/>
    <w:rsid w:val="000314B0"/>
    <w:rsid w:val="000314C7"/>
    <w:rsid w:val="00031E74"/>
    <w:rsid w:val="0003232D"/>
    <w:rsid w:val="0003264F"/>
    <w:rsid w:val="00032C75"/>
    <w:rsid w:val="00032D87"/>
    <w:rsid w:val="000330E3"/>
    <w:rsid w:val="0003353A"/>
    <w:rsid w:val="00033659"/>
    <w:rsid w:val="00034759"/>
    <w:rsid w:val="00034C0A"/>
    <w:rsid w:val="00034FDD"/>
    <w:rsid w:val="00035E7A"/>
    <w:rsid w:val="00035E7C"/>
    <w:rsid w:val="000361C9"/>
    <w:rsid w:val="000363A8"/>
    <w:rsid w:val="000364D4"/>
    <w:rsid w:val="0003685F"/>
    <w:rsid w:val="00036B4E"/>
    <w:rsid w:val="00037096"/>
    <w:rsid w:val="00037553"/>
    <w:rsid w:val="0003765C"/>
    <w:rsid w:val="00037882"/>
    <w:rsid w:val="00040128"/>
    <w:rsid w:val="0004041C"/>
    <w:rsid w:val="000404F1"/>
    <w:rsid w:val="00040793"/>
    <w:rsid w:val="0004089F"/>
    <w:rsid w:val="00040B90"/>
    <w:rsid w:val="00040EA6"/>
    <w:rsid w:val="00041250"/>
    <w:rsid w:val="000417B6"/>
    <w:rsid w:val="0004215F"/>
    <w:rsid w:val="000423E4"/>
    <w:rsid w:val="00042A4D"/>
    <w:rsid w:val="00042AAF"/>
    <w:rsid w:val="00042C5A"/>
    <w:rsid w:val="00042D26"/>
    <w:rsid w:val="00042DD3"/>
    <w:rsid w:val="00044300"/>
    <w:rsid w:val="00044374"/>
    <w:rsid w:val="000444FB"/>
    <w:rsid w:val="00044A1E"/>
    <w:rsid w:val="00044D7F"/>
    <w:rsid w:val="0004520B"/>
    <w:rsid w:val="00045421"/>
    <w:rsid w:val="000457EB"/>
    <w:rsid w:val="00045908"/>
    <w:rsid w:val="0004636F"/>
    <w:rsid w:val="00046884"/>
    <w:rsid w:val="00046A30"/>
    <w:rsid w:val="00047005"/>
    <w:rsid w:val="000474BD"/>
    <w:rsid w:val="00047CC0"/>
    <w:rsid w:val="00047D14"/>
    <w:rsid w:val="0005001D"/>
    <w:rsid w:val="000500C4"/>
    <w:rsid w:val="0005024D"/>
    <w:rsid w:val="00050D92"/>
    <w:rsid w:val="000514C3"/>
    <w:rsid w:val="00051B82"/>
    <w:rsid w:val="00051B86"/>
    <w:rsid w:val="00051E70"/>
    <w:rsid w:val="00051ED5"/>
    <w:rsid w:val="0005238E"/>
    <w:rsid w:val="0005251D"/>
    <w:rsid w:val="00052631"/>
    <w:rsid w:val="00052850"/>
    <w:rsid w:val="00052F79"/>
    <w:rsid w:val="00053993"/>
    <w:rsid w:val="00053B81"/>
    <w:rsid w:val="00053C5A"/>
    <w:rsid w:val="000547FE"/>
    <w:rsid w:val="000548E1"/>
    <w:rsid w:val="000548EA"/>
    <w:rsid w:val="00055E20"/>
    <w:rsid w:val="0005637D"/>
    <w:rsid w:val="000566E9"/>
    <w:rsid w:val="00056DFA"/>
    <w:rsid w:val="00056F6A"/>
    <w:rsid w:val="00056FC8"/>
    <w:rsid w:val="00057079"/>
    <w:rsid w:val="00057EF4"/>
    <w:rsid w:val="00060353"/>
    <w:rsid w:val="00060430"/>
    <w:rsid w:val="00060891"/>
    <w:rsid w:val="000614D3"/>
    <w:rsid w:val="00061A80"/>
    <w:rsid w:val="00061B74"/>
    <w:rsid w:val="000620B9"/>
    <w:rsid w:val="00062C83"/>
    <w:rsid w:val="00062D4E"/>
    <w:rsid w:val="00062F84"/>
    <w:rsid w:val="00063186"/>
    <w:rsid w:val="00063687"/>
    <w:rsid w:val="000639E6"/>
    <w:rsid w:val="000652D8"/>
    <w:rsid w:val="000656EE"/>
    <w:rsid w:val="00065E3E"/>
    <w:rsid w:val="00065E8C"/>
    <w:rsid w:val="0006615D"/>
    <w:rsid w:val="000666C2"/>
    <w:rsid w:val="00066BC8"/>
    <w:rsid w:val="00066ED5"/>
    <w:rsid w:val="00067072"/>
    <w:rsid w:val="00067111"/>
    <w:rsid w:val="00070385"/>
    <w:rsid w:val="00070608"/>
    <w:rsid w:val="00071551"/>
    <w:rsid w:val="00071E6D"/>
    <w:rsid w:val="00072095"/>
    <w:rsid w:val="00072A30"/>
    <w:rsid w:val="00072FC9"/>
    <w:rsid w:val="00073155"/>
    <w:rsid w:val="000732F9"/>
    <w:rsid w:val="00073A63"/>
    <w:rsid w:val="00073AC0"/>
    <w:rsid w:val="00073BAA"/>
    <w:rsid w:val="00074A0C"/>
    <w:rsid w:val="00074C04"/>
    <w:rsid w:val="00074F1C"/>
    <w:rsid w:val="00075BFB"/>
    <w:rsid w:val="00075D9C"/>
    <w:rsid w:val="0007637D"/>
    <w:rsid w:val="00076AFD"/>
    <w:rsid w:val="00076BC7"/>
    <w:rsid w:val="00077053"/>
    <w:rsid w:val="0007761C"/>
    <w:rsid w:val="00077BCB"/>
    <w:rsid w:val="0008052E"/>
    <w:rsid w:val="0008063F"/>
    <w:rsid w:val="00080739"/>
    <w:rsid w:val="000808CC"/>
    <w:rsid w:val="00080B41"/>
    <w:rsid w:val="000817D9"/>
    <w:rsid w:val="00081950"/>
    <w:rsid w:val="00081983"/>
    <w:rsid w:val="00081B51"/>
    <w:rsid w:val="00081C55"/>
    <w:rsid w:val="0008210C"/>
    <w:rsid w:val="00082638"/>
    <w:rsid w:val="00082B32"/>
    <w:rsid w:val="00082E57"/>
    <w:rsid w:val="00083517"/>
    <w:rsid w:val="000837D4"/>
    <w:rsid w:val="00083D4F"/>
    <w:rsid w:val="00083DC6"/>
    <w:rsid w:val="00083F7C"/>
    <w:rsid w:val="00083FC4"/>
    <w:rsid w:val="000842B8"/>
    <w:rsid w:val="00084876"/>
    <w:rsid w:val="00084A9D"/>
    <w:rsid w:val="00084C99"/>
    <w:rsid w:val="00084CF8"/>
    <w:rsid w:val="0008517E"/>
    <w:rsid w:val="00085B04"/>
    <w:rsid w:val="00086003"/>
    <w:rsid w:val="0008657B"/>
    <w:rsid w:val="000866D1"/>
    <w:rsid w:val="00086909"/>
    <w:rsid w:val="00086D3F"/>
    <w:rsid w:val="000877E3"/>
    <w:rsid w:val="00087A1F"/>
    <w:rsid w:val="00087DB7"/>
    <w:rsid w:val="0009052A"/>
    <w:rsid w:val="00090FC8"/>
    <w:rsid w:val="000910E0"/>
    <w:rsid w:val="000913BE"/>
    <w:rsid w:val="0009161D"/>
    <w:rsid w:val="00092355"/>
    <w:rsid w:val="0009280C"/>
    <w:rsid w:val="00092954"/>
    <w:rsid w:val="000929C5"/>
    <w:rsid w:val="00092CEB"/>
    <w:rsid w:val="00093011"/>
    <w:rsid w:val="00093023"/>
    <w:rsid w:val="00093155"/>
    <w:rsid w:val="0009322F"/>
    <w:rsid w:val="00093929"/>
    <w:rsid w:val="00094188"/>
    <w:rsid w:val="000942AB"/>
    <w:rsid w:val="0009443D"/>
    <w:rsid w:val="00094652"/>
    <w:rsid w:val="00094ABD"/>
    <w:rsid w:val="00094E7F"/>
    <w:rsid w:val="000950E4"/>
    <w:rsid w:val="00095413"/>
    <w:rsid w:val="0009584A"/>
    <w:rsid w:val="00095B75"/>
    <w:rsid w:val="00095B85"/>
    <w:rsid w:val="00095D23"/>
    <w:rsid w:val="00095FA7"/>
    <w:rsid w:val="000962EF"/>
    <w:rsid w:val="00096476"/>
    <w:rsid w:val="0009693E"/>
    <w:rsid w:val="00096991"/>
    <w:rsid w:val="00096E3E"/>
    <w:rsid w:val="000970A9"/>
    <w:rsid w:val="000974AD"/>
    <w:rsid w:val="00097B46"/>
    <w:rsid w:val="00097CB0"/>
    <w:rsid w:val="000A0572"/>
    <w:rsid w:val="000A065E"/>
    <w:rsid w:val="000A06E7"/>
    <w:rsid w:val="000A0CB6"/>
    <w:rsid w:val="000A0E0C"/>
    <w:rsid w:val="000A0EAA"/>
    <w:rsid w:val="000A1B12"/>
    <w:rsid w:val="000A1B27"/>
    <w:rsid w:val="000A20EB"/>
    <w:rsid w:val="000A23F8"/>
    <w:rsid w:val="000A2977"/>
    <w:rsid w:val="000A3490"/>
    <w:rsid w:val="000A3F64"/>
    <w:rsid w:val="000A4977"/>
    <w:rsid w:val="000A49D5"/>
    <w:rsid w:val="000A5070"/>
    <w:rsid w:val="000A5450"/>
    <w:rsid w:val="000A5741"/>
    <w:rsid w:val="000A65BD"/>
    <w:rsid w:val="000A69AE"/>
    <w:rsid w:val="000A6D27"/>
    <w:rsid w:val="000A6F4C"/>
    <w:rsid w:val="000A7126"/>
    <w:rsid w:val="000A73D8"/>
    <w:rsid w:val="000A7507"/>
    <w:rsid w:val="000A756C"/>
    <w:rsid w:val="000A7A44"/>
    <w:rsid w:val="000B0018"/>
    <w:rsid w:val="000B0053"/>
    <w:rsid w:val="000B04D9"/>
    <w:rsid w:val="000B0AE0"/>
    <w:rsid w:val="000B10F8"/>
    <w:rsid w:val="000B19A8"/>
    <w:rsid w:val="000B27E0"/>
    <w:rsid w:val="000B3077"/>
    <w:rsid w:val="000B3493"/>
    <w:rsid w:val="000B3E61"/>
    <w:rsid w:val="000B3F1C"/>
    <w:rsid w:val="000B3FED"/>
    <w:rsid w:val="000B4A5D"/>
    <w:rsid w:val="000B4BFB"/>
    <w:rsid w:val="000B4C9E"/>
    <w:rsid w:val="000B5430"/>
    <w:rsid w:val="000B5E5F"/>
    <w:rsid w:val="000B6503"/>
    <w:rsid w:val="000B65BA"/>
    <w:rsid w:val="000B6963"/>
    <w:rsid w:val="000B6BF6"/>
    <w:rsid w:val="000B7005"/>
    <w:rsid w:val="000B72DB"/>
    <w:rsid w:val="000B75A8"/>
    <w:rsid w:val="000B7DC1"/>
    <w:rsid w:val="000C0C69"/>
    <w:rsid w:val="000C0C8F"/>
    <w:rsid w:val="000C145B"/>
    <w:rsid w:val="000C15CD"/>
    <w:rsid w:val="000C1651"/>
    <w:rsid w:val="000C1FF5"/>
    <w:rsid w:val="000C26BE"/>
    <w:rsid w:val="000C296B"/>
    <w:rsid w:val="000C3495"/>
    <w:rsid w:val="000C38B9"/>
    <w:rsid w:val="000C3B27"/>
    <w:rsid w:val="000C3F7C"/>
    <w:rsid w:val="000C4267"/>
    <w:rsid w:val="000C46B3"/>
    <w:rsid w:val="000C4B83"/>
    <w:rsid w:val="000C4BD9"/>
    <w:rsid w:val="000C4BF0"/>
    <w:rsid w:val="000C4CDC"/>
    <w:rsid w:val="000C52DD"/>
    <w:rsid w:val="000C604E"/>
    <w:rsid w:val="000C61AD"/>
    <w:rsid w:val="000C61CC"/>
    <w:rsid w:val="000C65FA"/>
    <w:rsid w:val="000C6619"/>
    <w:rsid w:val="000C6CF4"/>
    <w:rsid w:val="000C70F4"/>
    <w:rsid w:val="000C72F3"/>
    <w:rsid w:val="000C766C"/>
    <w:rsid w:val="000C79B6"/>
    <w:rsid w:val="000C7E85"/>
    <w:rsid w:val="000D046E"/>
    <w:rsid w:val="000D0D1F"/>
    <w:rsid w:val="000D0EBA"/>
    <w:rsid w:val="000D1517"/>
    <w:rsid w:val="000D17A9"/>
    <w:rsid w:val="000D1F10"/>
    <w:rsid w:val="000D2120"/>
    <w:rsid w:val="000D21AB"/>
    <w:rsid w:val="000D231F"/>
    <w:rsid w:val="000D2928"/>
    <w:rsid w:val="000D2B38"/>
    <w:rsid w:val="000D2B88"/>
    <w:rsid w:val="000D3A97"/>
    <w:rsid w:val="000D3C28"/>
    <w:rsid w:val="000D3E9E"/>
    <w:rsid w:val="000D433B"/>
    <w:rsid w:val="000D4425"/>
    <w:rsid w:val="000D520D"/>
    <w:rsid w:val="000D55EC"/>
    <w:rsid w:val="000D5C66"/>
    <w:rsid w:val="000D655E"/>
    <w:rsid w:val="000D6614"/>
    <w:rsid w:val="000D6AC5"/>
    <w:rsid w:val="000D705A"/>
    <w:rsid w:val="000D743A"/>
    <w:rsid w:val="000D778A"/>
    <w:rsid w:val="000D7928"/>
    <w:rsid w:val="000D79E1"/>
    <w:rsid w:val="000D7C6C"/>
    <w:rsid w:val="000D7E18"/>
    <w:rsid w:val="000E0370"/>
    <w:rsid w:val="000E072B"/>
    <w:rsid w:val="000E0B2D"/>
    <w:rsid w:val="000E10F8"/>
    <w:rsid w:val="000E11CB"/>
    <w:rsid w:val="000E1B97"/>
    <w:rsid w:val="000E1C07"/>
    <w:rsid w:val="000E2242"/>
    <w:rsid w:val="000E2782"/>
    <w:rsid w:val="000E3287"/>
    <w:rsid w:val="000E3B42"/>
    <w:rsid w:val="000E4655"/>
    <w:rsid w:val="000E47EE"/>
    <w:rsid w:val="000E4BF1"/>
    <w:rsid w:val="000E4D36"/>
    <w:rsid w:val="000E4E1E"/>
    <w:rsid w:val="000E4F08"/>
    <w:rsid w:val="000E4FE3"/>
    <w:rsid w:val="000E502F"/>
    <w:rsid w:val="000E55CA"/>
    <w:rsid w:val="000E57A6"/>
    <w:rsid w:val="000E6C59"/>
    <w:rsid w:val="000E72C8"/>
    <w:rsid w:val="000E758E"/>
    <w:rsid w:val="000E7B98"/>
    <w:rsid w:val="000F0664"/>
    <w:rsid w:val="000F0868"/>
    <w:rsid w:val="000F0E1C"/>
    <w:rsid w:val="000F1583"/>
    <w:rsid w:val="000F17E8"/>
    <w:rsid w:val="000F1832"/>
    <w:rsid w:val="000F216E"/>
    <w:rsid w:val="000F27CD"/>
    <w:rsid w:val="000F2883"/>
    <w:rsid w:val="000F2C2B"/>
    <w:rsid w:val="000F3450"/>
    <w:rsid w:val="000F3DDB"/>
    <w:rsid w:val="000F3FCA"/>
    <w:rsid w:val="000F40BC"/>
    <w:rsid w:val="000F47FD"/>
    <w:rsid w:val="000F4F42"/>
    <w:rsid w:val="000F50FD"/>
    <w:rsid w:val="000F524F"/>
    <w:rsid w:val="000F52DC"/>
    <w:rsid w:val="000F5D2F"/>
    <w:rsid w:val="000F618D"/>
    <w:rsid w:val="000F71B8"/>
    <w:rsid w:val="000F7F99"/>
    <w:rsid w:val="00100001"/>
    <w:rsid w:val="00100B5B"/>
    <w:rsid w:val="00100BB5"/>
    <w:rsid w:val="00100BD5"/>
    <w:rsid w:val="00100C41"/>
    <w:rsid w:val="00100D70"/>
    <w:rsid w:val="00100E4C"/>
    <w:rsid w:val="00101373"/>
    <w:rsid w:val="00101403"/>
    <w:rsid w:val="00101490"/>
    <w:rsid w:val="00101F75"/>
    <w:rsid w:val="0010220A"/>
    <w:rsid w:val="001023B9"/>
    <w:rsid w:val="00102EC5"/>
    <w:rsid w:val="00102FA9"/>
    <w:rsid w:val="00103008"/>
    <w:rsid w:val="00103EBE"/>
    <w:rsid w:val="0010452D"/>
    <w:rsid w:val="001046A1"/>
    <w:rsid w:val="001050DD"/>
    <w:rsid w:val="001056CC"/>
    <w:rsid w:val="00106048"/>
    <w:rsid w:val="0010621A"/>
    <w:rsid w:val="001062C4"/>
    <w:rsid w:val="00106498"/>
    <w:rsid w:val="00106DE4"/>
    <w:rsid w:val="00106E3D"/>
    <w:rsid w:val="00107610"/>
    <w:rsid w:val="00107750"/>
    <w:rsid w:val="00107AC3"/>
    <w:rsid w:val="00107C23"/>
    <w:rsid w:val="001108CA"/>
    <w:rsid w:val="00110B1E"/>
    <w:rsid w:val="0011100D"/>
    <w:rsid w:val="0011118B"/>
    <w:rsid w:val="001113CB"/>
    <w:rsid w:val="0011190F"/>
    <w:rsid w:val="00111CC8"/>
    <w:rsid w:val="001124EB"/>
    <w:rsid w:val="001125D8"/>
    <w:rsid w:val="001129B8"/>
    <w:rsid w:val="00113003"/>
    <w:rsid w:val="0011313C"/>
    <w:rsid w:val="001132FE"/>
    <w:rsid w:val="00113326"/>
    <w:rsid w:val="001134B5"/>
    <w:rsid w:val="001144AE"/>
    <w:rsid w:val="00114789"/>
    <w:rsid w:val="00114F62"/>
    <w:rsid w:val="001152E3"/>
    <w:rsid w:val="00115A42"/>
    <w:rsid w:val="00115FC5"/>
    <w:rsid w:val="0011624B"/>
    <w:rsid w:val="00116B48"/>
    <w:rsid w:val="0011731E"/>
    <w:rsid w:val="00117E1D"/>
    <w:rsid w:val="001202F6"/>
    <w:rsid w:val="001204C3"/>
    <w:rsid w:val="00120935"/>
    <w:rsid w:val="001211BA"/>
    <w:rsid w:val="001213C6"/>
    <w:rsid w:val="00121D78"/>
    <w:rsid w:val="00121DED"/>
    <w:rsid w:val="0012201F"/>
    <w:rsid w:val="001220D2"/>
    <w:rsid w:val="0012316F"/>
    <w:rsid w:val="00123183"/>
    <w:rsid w:val="0012327D"/>
    <w:rsid w:val="001239E5"/>
    <w:rsid w:val="00123AE9"/>
    <w:rsid w:val="001249BE"/>
    <w:rsid w:val="00124C62"/>
    <w:rsid w:val="00125158"/>
    <w:rsid w:val="001252D6"/>
    <w:rsid w:val="00125DC4"/>
    <w:rsid w:val="00126370"/>
    <w:rsid w:val="0012658B"/>
    <w:rsid w:val="00126B0E"/>
    <w:rsid w:val="00126C04"/>
    <w:rsid w:val="00126E5E"/>
    <w:rsid w:val="001272AC"/>
    <w:rsid w:val="001278CD"/>
    <w:rsid w:val="00127FF2"/>
    <w:rsid w:val="001306FA"/>
    <w:rsid w:val="0013072F"/>
    <w:rsid w:val="00130B53"/>
    <w:rsid w:val="001315DD"/>
    <w:rsid w:val="001316AB"/>
    <w:rsid w:val="00131996"/>
    <w:rsid w:val="00131A1E"/>
    <w:rsid w:val="00131A34"/>
    <w:rsid w:val="00131AAE"/>
    <w:rsid w:val="0013206B"/>
    <w:rsid w:val="0013226D"/>
    <w:rsid w:val="00132577"/>
    <w:rsid w:val="00132912"/>
    <w:rsid w:val="00132C4B"/>
    <w:rsid w:val="001334A7"/>
    <w:rsid w:val="001338AF"/>
    <w:rsid w:val="001338C0"/>
    <w:rsid w:val="00133F74"/>
    <w:rsid w:val="001345A1"/>
    <w:rsid w:val="0013482D"/>
    <w:rsid w:val="00134CF4"/>
    <w:rsid w:val="00134F7A"/>
    <w:rsid w:val="001356B7"/>
    <w:rsid w:val="001367C7"/>
    <w:rsid w:val="001368B2"/>
    <w:rsid w:val="00137377"/>
    <w:rsid w:val="001373F0"/>
    <w:rsid w:val="00137667"/>
    <w:rsid w:val="001379E3"/>
    <w:rsid w:val="001401A1"/>
    <w:rsid w:val="00140633"/>
    <w:rsid w:val="001414E1"/>
    <w:rsid w:val="00141F90"/>
    <w:rsid w:val="0014208C"/>
    <w:rsid w:val="00142434"/>
    <w:rsid w:val="00142C69"/>
    <w:rsid w:val="001431F0"/>
    <w:rsid w:val="001431FB"/>
    <w:rsid w:val="001433E0"/>
    <w:rsid w:val="00143C13"/>
    <w:rsid w:val="00143CC5"/>
    <w:rsid w:val="00143EE8"/>
    <w:rsid w:val="001441C9"/>
    <w:rsid w:val="0014473A"/>
    <w:rsid w:val="00144832"/>
    <w:rsid w:val="00144D55"/>
    <w:rsid w:val="00145007"/>
    <w:rsid w:val="00145A83"/>
    <w:rsid w:val="00145BA4"/>
    <w:rsid w:val="00145E8B"/>
    <w:rsid w:val="00145FFD"/>
    <w:rsid w:val="00146648"/>
    <w:rsid w:val="001467AC"/>
    <w:rsid w:val="00146AFF"/>
    <w:rsid w:val="001470E8"/>
    <w:rsid w:val="00147324"/>
    <w:rsid w:val="00147651"/>
    <w:rsid w:val="00150387"/>
    <w:rsid w:val="001513BE"/>
    <w:rsid w:val="001522D3"/>
    <w:rsid w:val="001522DE"/>
    <w:rsid w:val="00152719"/>
    <w:rsid w:val="00152B82"/>
    <w:rsid w:val="00153049"/>
    <w:rsid w:val="001545FD"/>
    <w:rsid w:val="00154B86"/>
    <w:rsid w:val="00155496"/>
    <w:rsid w:val="00155927"/>
    <w:rsid w:val="00155CE7"/>
    <w:rsid w:val="00155EE7"/>
    <w:rsid w:val="001565D2"/>
    <w:rsid w:val="001569F7"/>
    <w:rsid w:val="00156EFA"/>
    <w:rsid w:val="00156FDC"/>
    <w:rsid w:val="00157376"/>
    <w:rsid w:val="0015778F"/>
    <w:rsid w:val="00157CE4"/>
    <w:rsid w:val="00157D19"/>
    <w:rsid w:val="00157E11"/>
    <w:rsid w:val="00157E55"/>
    <w:rsid w:val="00157EF8"/>
    <w:rsid w:val="00160CA4"/>
    <w:rsid w:val="00160EF6"/>
    <w:rsid w:val="001618B1"/>
    <w:rsid w:val="001630F8"/>
    <w:rsid w:val="00163430"/>
    <w:rsid w:val="00163B07"/>
    <w:rsid w:val="00163CE9"/>
    <w:rsid w:val="001643E3"/>
    <w:rsid w:val="001644B4"/>
    <w:rsid w:val="001644D8"/>
    <w:rsid w:val="001648F3"/>
    <w:rsid w:val="00164DA1"/>
    <w:rsid w:val="00164FFE"/>
    <w:rsid w:val="0016555F"/>
    <w:rsid w:val="00165746"/>
    <w:rsid w:val="001657AF"/>
    <w:rsid w:val="00165B5E"/>
    <w:rsid w:val="00165DF7"/>
    <w:rsid w:val="00165EE3"/>
    <w:rsid w:val="001660A2"/>
    <w:rsid w:val="001665CF"/>
    <w:rsid w:val="00166762"/>
    <w:rsid w:val="00166EBF"/>
    <w:rsid w:val="001679C4"/>
    <w:rsid w:val="00167D63"/>
    <w:rsid w:val="001700E0"/>
    <w:rsid w:val="00170645"/>
    <w:rsid w:val="0017099C"/>
    <w:rsid w:val="00170B14"/>
    <w:rsid w:val="00170C18"/>
    <w:rsid w:val="00170C72"/>
    <w:rsid w:val="00170D2D"/>
    <w:rsid w:val="001715CE"/>
    <w:rsid w:val="00172087"/>
    <w:rsid w:val="001729B4"/>
    <w:rsid w:val="00172BA4"/>
    <w:rsid w:val="00173413"/>
    <w:rsid w:val="00173C15"/>
    <w:rsid w:val="00174018"/>
    <w:rsid w:val="00174577"/>
    <w:rsid w:val="0017493B"/>
    <w:rsid w:val="00174B94"/>
    <w:rsid w:val="001751BA"/>
    <w:rsid w:val="001758C7"/>
    <w:rsid w:val="00175944"/>
    <w:rsid w:val="00175A4A"/>
    <w:rsid w:val="00175CB7"/>
    <w:rsid w:val="001761D7"/>
    <w:rsid w:val="001769F0"/>
    <w:rsid w:val="0017711E"/>
    <w:rsid w:val="00177262"/>
    <w:rsid w:val="00177685"/>
    <w:rsid w:val="001776FD"/>
    <w:rsid w:val="00180308"/>
    <w:rsid w:val="0018045B"/>
    <w:rsid w:val="001809DD"/>
    <w:rsid w:val="00180B57"/>
    <w:rsid w:val="00180C68"/>
    <w:rsid w:val="001812D3"/>
    <w:rsid w:val="00181321"/>
    <w:rsid w:val="00181B19"/>
    <w:rsid w:val="001823B8"/>
    <w:rsid w:val="00182956"/>
    <w:rsid w:val="00182A08"/>
    <w:rsid w:val="00182A0F"/>
    <w:rsid w:val="00182E5D"/>
    <w:rsid w:val="001836F2"/>
    <w:rsid w:val="00183C67"/>
    <w:rsid w:val="00183D8D"/>
    <w:rsid w:val="00183F75"/>
    <w:rsid w:val="00184F53"/>
    <w:rsid w:val="00185209"/>
    <w:rsid w:val="001852DA"/>
    <w:rsid w:val="00185562"/>
    <w:rsid w:val="00185606"/>
    <w:rsid w:val="0018575D"/>
    <w:rsid w:val="0018581F"/>
    <w:rsid w:val="00185C82"/>
    <w:rsid w:val="00185DEC"/>
    <w:rsid w:val="00186194"/>
    <w:rsid w:val="001869C8"/>
    <w:rsid w:val="00186C87"/>
    <w:rsid w:val="00186C8C"/>
    <w:rsid w:val="00186E1E"/>
    <w:rsid w:val="001872E7"/>
    <w:rsid w:val="0018770B"/>
    <w:rsid w:val="001904AC"/>
    <w:rsid w:val="0019055B"/>
    <w:rsid w:val="00190617"/>
    <w:rsid w:val="00190CD3"/>
    <w:rsid w:val="001910E9"/>
    <w:rsid w:val="001911A4"/>
    <w:rsid w:val="0019147C"/>
    <w:rsid w:val="0019192A"/>
    <w:rsid w:val="001919F1"/>
    <w:rsid w:val="00191F2D"/>
    <w:rsid w:val="00192430"/>
    <w:rsid w:val="001935F9"/>
    <w:rsid w:val="00193849"/>
    <w:rsid w:val="00193BC6"/>
    <w:rsid w:val="00193D54"/>
    <w:rsid w:val="00194671"/>
    <w:rsid w:val="00194938"/>
    <w:rsid w:val="001955C0"/>
    <w:rsid w:val="001955D4"/>
    <w:rsid w:val="00195A6B"/>
    <w:rsid w:val="0019615D"/>
    <w:rsid w:val="001963FF"/>
    <w:rsid w:val="00196CED"/>
    <w:rsid w:val="00196EE0"/>
    <w:rsid w:val="00196F65"/>
    <w:rsid w:val="00197878"/>
    <w:rsid w:val="00197A4B"/>
    <w:rsid w:val="00197D12"/>
    <w:rsid w:val="001A07F8"/>
    <w:rsid w:val="001A139B"/>
    <w:rsid w:val="001A2090"/>
    <w:rsid w:val="001A22BD"/>
    <w:rsid w:val="001A3620"/>
    <w:rsid w:val="001A3E59"/>
    <w:rsid w:val="001A4BB4"/>
    <w:rsid w:val="001A52C0"/>
    <w:rsid w:val="001A5311"/>
    <w:rsid w:val="001A545F"/>
    <w:rsid w:val="001A5514"/>
    <w:rsid w:val="001A5810"/>
    <w:rsid w:val="001A5E0E"/>
    <w:rsid w:val="001A5EB9"/>
    <w:rsid w:val="001A64FB"/>
    <w:rsid w:val="001A65F8"/>
    <w:rsid w:val="001A6B9D"/>
    <w:rsid w:val="001A6F2F"/>
    <w:rsid w:val="001A70F6"/>
    <w:rsid w:val="001A738F"/>
    <w:rsid w:val="001A76D7"/>
    <w:rsid w:val="001A76EB"/>
    <w:rsid w:val="001A7DC7"/>
    <w:rsid w:val="001B0246"/>
    <w:rsid w:val="001B0A0E"/>
    <w:rsid w:val="001B0EF3"/>
    <w:rsid w:val="001B121C"/>
    <w:rsid w:val="001B1526"/>
    <w:rsid w:val="001B1654"/>
    <w:rsid w:val="001B16DF"/>
    <w:rsid w:val="001B1A0F"/>
    <w:rsid w:val="001B1F31"/>
    <w:rsid w:val="001B23CE"/>
    <w:rsid w:val="001B2724"/>
    <w:rsid w:val="001B291E"/>
    <w:rsid w:val="001B2DC1"/>
    <w:rsid w:val="001B30C1"/>
    <w:rsid w:val="001B3199"/>
    <w:rsid w:val="001B335C"/>
    <w:rsid w:val="001B3715"/>
    <w:rsid w:val="001B3B26"/>
    <w:rsid w:val="001B3CDF"/>
    <w:rsid w:val="001B424A"/>
    <w:rsid w:val="001B43BB"/>
    <w:rsid w:val="001B43C1"/>
    <w:rsid w:val="001B46AD"/>
    <w:rsid w:val="001B51A0"/>
    <w:rsid w:val="001B5226"/>
    <w:rsid w:val="001B5545"/>
    <w:rsid w:val="001B57D1"/>
    <w:rsid w:val="001B5E12"/>
    <w:rsid w:val="001B6528"/>
    <w:rsid w:val="001B677D"/>
    <w:rsid w:val="001B68D3"/>
    <w:rsid w:val="001B6A56"/>
    <w:rsid w:val="001B6BEF"/>
    <w:rsid w:val="001B7374"/>
    <w:rsid w:val="001B7A08"/>
    <w:rsid w:val="001B7BEF"/>
    <w:rsid w:val="001C0068"/>
    <w:rsid w:val="001C07B4"/>
    <w:rsid w:val="001C10FB"/>
    <w:rsid w:val="001C1577"/>
    <w:rsid w:val="001C1CBC"/>
    <w:rsid w:val="001C1E9A"/>
    <w:rsid w:val="001C1FC0"/>
    <w:rsid w:val="001C2095"/>
    <w:rsid w:val="001C2C16"/>
    <w:rsid w:val="001C2C63"/>
    <w:rsid w:val="001C3389"/>
    <w:rsid w:val="001C3B64"/>
    <w:rsid w:val="001C3D4F"/>
    <w:rsid w:val="001C3D6C"/>
    <w:rsid w:val="001C3F50"/>
    <w:rsid w:val="001C4710"/>
    <w:rsid w:val="001C471F"/>
    <w:rsid w:val="001C4980"/>
    <w:rsid w:val="001C49B0"/>
    <w:rsid w:val="001C4F75"/>
    <w:rsid w:val="001C55A7"/>
    <w:rsid w:val="001C55E8"/>
    <w:rsid w:val="001C5813"/>
    <w:rsid w:val="001C58DA"/>
    <w:rsid w:val="001C5A4F"/>
    <w:rsid w:val="001C5AB2"/>
    <w:rsid w:val="001C5E1A"/>
    <w:rsid w:val="001C689C"/>
    <w:rsid w:val="001C6C4B"/>
    <w:rsid w:val="001C714A"/>
    <w:rsid w:val="001C7406"/>
    <w:rsid w:val="001C7491"/>
    <w:rsid w:val="001C7C4B"/>
    <w:rsid w:val="001C7FA9"/>
    <w:rsid w:val="001D0304"/>
    <w:rsid w:val="001D04FD"/>
    <w:rsid w:val="001D0CDA"/>
    <w:rsid w:val="001D17EF"/>
    <w:rsid w:val="001D1987"/>
    <w:rsid w:val="001D1C82"/>
    <w:rsid w:val="001D211B"/>
    <w:rsid w:val="001D2391"/>
    <w:rsid w:val="001D259C"/>
    <w:rsid w:val="001D2780"/>
    <w:rsid w:val="001D2BC6"/>
    <w:rsid w:val="001D30BC"/>
    <w:rsid w:val="001D32FB"/>
    <w:rsid w:val="001D33F3"/>
    <w:rsid w:val="001D3623"/>
    <w:rsid w:val="001D447C"/>
    <w:rsid w:val="001D4554"/>
    <w:rsid w:val="001D48FB"/>
    <w:rsid w:val="001D4A25"/>
    <w:rsid w:val="001D5B26"/>
    <w:rsid w:val="001D5B28"/>
    <w:rsid w:val="001D618B"/>
    <w:rsid w:val="001D69D6"/>
    <w:rsid w:val="001D6A68"/>
    <w:rsid w:val="001D6B86"/>
    <w:rsid w:val="001D6DC3"/>
    <w:rsid w:val="001D6E51"/>
    <w:rsid w:val="001D716A"/>
    <w:rsid w:val="001D7A28"/>
    <w:rsid w:val="001D7C35"/>
    <w:rsid w:val="001D7C63"/>
    <w:rsid w:val="001D7E41"/>
    <w:rsid w:val="001E06A8"/>
    <w:rsid w:val="001E0DFD"/>
    <w:rsid w:val="001E1947"/>
    <w:rsid w:val="001E1B37"/>
    <w:rsid w:val="001E1BBC"/>
    <w:rsid w:val="001E1C69"/>
    <w:rsid w:val="001E1EDE"/>
    <w:rsid w:val="001E201A"/>
    <w:rsid w:val="001E218A"/>
    <w:rsid w:val="001E227B"/>
    <w:rsid w:val="001E2BFC"/>
    <w:rsid w:val="001E3773"/>
    <w:rsid w:val="001E397E"/>
    <w:rsid w:val="001E464C"/>
    <w:rsid w:val="001E4910"/>
    <w:rsid w:val="001E4B2C"/>
    <w:rsid w:val="001E4C32"/>
    <w:rsid w:val="001E4D9A"/>
    <w:rsid w:val="001E55D6"/>
    <w:rsid w:val="001E56C1"/>
    <w:rsid w:val="001E5854"/>
    <w:rsid w:val="001E5AE7"/>
    <w:rsid w:val="001E5AE8"/>
    <w:rsid w:val="001E5B09"/>
    <w:rsid w:val="001E5B5A"/>
    <w:rsid w:val="001E5E2F"/>
    <w:rsid w:val="001E6071"/>
    <w:rsid w:val="001E60E0"/>
    <w:rsid w:val="001E6151"/>
    <w:rsid w:val="001E68A2"/>
    <w:rsid w:val="001E6AF9"/>
    <w:rsid w:val="001E6EDE"/>
    <w:rsid w:val="001E767F"/>
    <w:rsid w:val="001E76AE"/>
    <w:rsid w:val="001E7A74"/>
    <w:rsid w:val="001E7B40"/>
    <w:rsid w:val="001E7DBC"/>
    <w:rsid w:val="001E7E62"/>
    <w:rsid w:val="001E7F6B"/>
    <w:rsid w:val="001F0191"/>
    <w:rsid w:val="001F040E"/>
    <w:rsid w:val="001F053D"/>
    <w:rsid w:val="001F08DE"/>
    <w:rsid w:val="001F1645"/>
    <w:rsid w:val="001F1CAD"/>
    <w:rsid w:val="001F1E54"/>
    <w:rsid w:val="001F21E9"/>
    <w:rsid w:val="001F2F55"/>
    <w:rsid w:val="001F339E"/>
    <w:rsid w:val="001F36C8"/>
    <w:rsid w:val="001F44C7"/>
    <w:rsid w:val="001F45AE"/>
    <w:rsid w:val="001F45C0"/>
    <w:rsid w:val="001F4948"/>
    <w:rsid w:val="001F49C3"/>
    <w:rsid w:val="001F4CF3"/>
    <w:rsid w:val="001F53F6"/>
    <w:rsid w:val="001F5423"/>
    <w:rsid w:val="001F5FD8"/>
    <w:rsid w:val="001F6C11"/>
    <w:rsid w:val="001F6D01"/>
    <w:rsid w:val="001F6DE8"/>
    <w:rsid w:val="001F715F"/>
    <w:rsid w:val="001F7CD1"/>
    <w:rsid w:val="00200122"/>
    <w:rsid w:val="00200C1D"/>
    <w:rsid w:val="00201204"/>
    <w:rsid w:val="00201398"/>
    <w:rsid w:val="0020157F"/>
    <w:rsid w:val="002018BC"/>
    <w:rsid w:val="00201A5E"/>
    <w:rsid w:val="002021A9"/>
    <w:rsid w:val="00202C83"/>
    <w:rsid w:val="00203E16"/>
    <w:rsid w:val="0020407D"/>
    <w:rsid w:val="00204D03"/>
    <w:rsid w:val="00205719"/>
    <w:rsid w:val="00205803"/>
    <w:rsid w:val="00205AFC"/>
    <w:rsid w:val="00206311"/>
    <w:rsid w:val="0020634C"/>
    <w:rsid w:val="002063CD"/>
    <w:rsid w:val="002063DC"/>
    <w:rsid w:val="00207562"/>
    <w:rsid w:val="0020779C"/>
    <w:rsid w:val="0021001A"/>
    <w:rsid w:val="002108B5"/>
    <w:rsid w:val="00210944"/>
    <w:rsid w:val="00210A8B"/>
    <w:rsid w:val="00210E86"/>
    <w:rsid w:val="0021109B"/>
    <w:rsid w:val="00211411"/>
    <w:rsid w:val="002119DE"/>
    <w:rsid w:val="00212837"/>
    <w:rsid w:val="00212D64"/>
    <w:rsid w:val="00212DE2"/>
    <w:rsid w:val="00213524"/>
    <w:rsid w:val="00214020"/>
    <w:rsid w:val="00214655"/>
    <w:rsid w:val="00215090"/>
    <w:rsid w:val="0021565F"/>
    <w:rsid w:val="00215AB9"/>
    <w:rsid w:val="00215B14"/>
    <w:rsid w:val="0021634B"/>
    <w:rsid w:val="00216956"/>
    <w:rsid w:val="00216C15"/>
    <w:rsid w:val="00216C77"/>
    <w:rsid w:val="002171EF"/>
    <w:rsid w:val="00217D0D"/>
    <w:rsid w:val="00217D6D"/>
    <w:rsid w:val="00220436"/>
    <w:rsid w:val="00220D3C"/>
    <w:rsid w:val="0022138D"/>
    <w:rsid w:val="00221589"/>
    <w:rsid w:val="00221B26"/>
    <w:rsid w:val="00221EB0"/>
    <w:rsid w:val="00221F7C"/>
    <w:rsid w:val="00222914"/>
    <w:rsid w:val="00223DC0"/>
    <w:rsid w:val="00224167"/>
    <w:rsid w:val="002241F7"/>
    <w:rsid w:val="00224477"/>
    <w:rsid w:val="0022474C"/>
    <w:rsid w:val="00225806"/>
    <w:rsid w:val="00225D64"/>
    <w:rsid w:val="002263B9"/>
    <w:rsid w:val="00226465"/>
    <w:rsid w:val="00227073"/>
    <w:rsid w:val="0022710D"/>
    <w:rsid w:val="0022751A"/>
    <w:rsid w:val="00227947"/>
    <w:rsid w:val="00230004"/>
    <w:rsid w:val="0023074D"/>
    <w:rsid w:val="00230B39"/>
    <w:rsid w:val="00231891"/>
    <w:rsid w:val="00231A3D"/>
    <w:rsid w:val="00231C84"/>
    <w:rsid w:val="0023239C"/>
    <w:rsid w:val="00232A45"/>
    <w:rsid w:val="00232D44"/>
    <w:rsid w:val="00232DDA"/>
    <w:rsid w:val="00232DF2"/>
    <w:rsid w:val="002331F3"/>
    <w:rsid w:val="00233788"/>
    <w:rsid w:val="00233796"/>
    <w:rsid w:val="00233C03"/>
    <w:rsid w:val="00234222"/>
    <w:rsid w:val="00234FAE"/>
    <w:rsid w:val="00234FF7"/>
    <w:rsid w:val="002350D7"/>
    <w:rsid w:val="00235FD6"/>
    <w:rsid w:val="00236AAF"/>
    <w:rsid w:val="00236B70"/>
    <w:rsid w:val="00236CA2"/>
    <w:rsid w:val="00236F0E"/>
    <w:rsid w:val="00236F10"/>
    <w:rsid w:val="002374CF"/>
    <w:rsid w:val="0024051C"/>
    <w:rsid w:val="002406B6"/>
    <w:rsid w:val="00240C51"/>
    <w:rsid w:val="00240D77"/>
    <w:rsid w:val="0024147A"/>
    <w:rsid w:val="002417E6"/>
    <w:rsid w:val="0024187F"/>
    <w:rsid w:val="00241B91"/>
    <w:rsid w:val="00241D08"/>
    <w:rsid w:val="00241D1E"/>
    <w:rsid w:val="00241F45"/>
    <w:rsid w:val="00241F55"/>
    <w:rsid w:val="0024228D"/>
    <w:rsid w:val="00242598"/>
    <w:rsid w:val="002427FE"/>
    <w:rsid w:val="00243370"/>
    <w:rsid w:val="0024387A"/>
    <w:rsid w:val="00243E44"/>
    <w:rsid w:val="00243E83"/>
    <w:rsid w:val="002444D3"/>
    <w:rsid w:val="002447C5"/>
    <w:rsid w:val="00244C40"/>
    <w:rsid w:val="0024575B"/>
    <w:rsid w:val="0024580E"/>
    <w:rsid w:val="00245B05"/>
    <w:rsid w:val="00245FB1"/>
    <w:rsid w:val="00246065"/>
    <w:rsid w:val="002461FD"/>
    <w:rsid w:val="00246794"/>
    <w:rsid w:val="00246963"/>
    <w:rsid w:val="00246B09"/>
    <w:rsid w:val="002471EF"/>
    <w:rsid w:val="002475A2"/>
    <w:rsid w:val="002479F0"/>
    <w:rsid w:val="00247AC7"/>
    <w:rsid w:val="00247B3C"/>
    <w:rsid w:val="00247BF2"/>
    <w:rsid w:val="0025023C"/>
    <w:rsid w:val="00250392"/>
    <w:rsid w:val="00250AE1"/>
    <w:rsid w:val="00250E69"/>
    <w:rsid w:val="00250F39"/>
    <w:rsid w:val="0025112D"/>
    <w:rsid w:val="0025167C"/>
    <w:rsid w:val="00251815"/>
    <w:rsid w:val="0025251E"/>
    <w:rsid w:val="00252840"/>
    <w:rsid w:val="00252E47"/>
    <w:rsid w:val="0025305F"/>
    <w:rsid w:val="00253E1E"/>
    <w:rsid w:val="00254057"/>
    <w:rsid w:val="0025458B"/>
    <w:rsid w:val="002545DB"/>
    <w:rsid w:val="00254BA9"/>
    <w:rsid w:val="00254C9D"/>
    <w:rsid w:val="00254E4B"/>
    <w:rsid w:val="00255CA4"/>
    <w:rsid w:val="00256337"/>
    <w:rsid w:val="002564F9"/>
    <w:rsid w:val="00256BAC"/>
    <w:rsid w:val="002570AC"/>
    <w:rsid w:val="00257A3C"/>
    <w:rsid w:val="002602D4"/>
    <w:rsid w:val="0026096F"/>
    <w:rsid w:val="00260A22"/>
    <w:rsid w:val="00260A41"/>
    <w:rsid w:val="00260C15"/>
    <w:rsid w:val="00260C1B"/>
    <w:rsid w:val="00260FBC"/>
    <w:rsid w:val="0026111B"/>
    <w:rsid w:val="0026159A"/>
    <w:rsid w:val="00261D1F"/>
    <w:rsid w:val="00261D92"/>
    <w:rsid w:val="00263089"/>
    <w:rsid w:val="00263703"/>
    <w:rsid w:val="00263E41"/>
    <w:rsid w:val="00263F8C"/>
    <w:rsid w:val="0026413D"/>
    <w:rsid w:val="0026435F"/>
    <w:rsid w:val="00264383"/>
    <w:rsid w:val="002644C4"/>
    <w:rsid w:val="00264637"/>
    <w:rsid w:val="00264898"/>
    <w:rsid w:val="00264970"/>
    <w:rsid w:val="00264ACC"/>
    <w:rsid w:val="00264D10"/>
    <w:rsid w:val="00265222"/>
    <w:rsid w:val="0026534F"/>
    <w:rsid w:val="0026579C"/>
    <w:rsid w:val="002664C0"/>
    <w:rsid w:val="0026652F"/>
    <w:rsid w:val="00266DD1"/>
    <w:rsid w:val="00266EF7"/>
    <w:rsid w:val="002674CA"/>
    <w:rsid w:val="0026763B"/>
    <w:rsid w:val="00267727"/>
    <w:rsid w:val="00267769"/>
    <w:rsid w:val="00267E14"/>
    <w:rsid w:val="00270303"/>
    <w:rsid w:val="0027042A"/>
    <w:rsid w:val="0027049E"/>
    <w:rsid w:val="002706A9"/>
    <w:rsid w:val="00270FDE"/>
    <w:rsid w:val="0027123B"/>
    <w:rsid w:val="002716C6"/>
    <w:rsid w:val="00271713"/>
    <w:rsid w:val="00271A32"/>
    <w:rsid w:val="00271B09"/>
    <w:rsid w:val="00271D33"/>
    <w:rsid w:val="00271E96"/>
    <w:rsid w:val="00272015"/>
    <w:rsid w:val="00272373"/>
    <w:rsid w:val="00272614"/>
    <w:rsid w:val="002730C0"/>
    <w:rsid w:val="00273996"/>
    <w:rsid w:val="00274BFB"/>
    <w:rsid w:val="00274C1B"/>
    <w:rsid w:val="00274CDB"/>
    <w:rsid w:val="00275607"/>
    <w:rsid w:val="00275612"/>
    <w:rsid w:val="00275905"/>
    <w:rsid w:val="0027650C"/>
    <w:rsid w:val="00276655"/>
    <w:rsid w:val="00276F18"/>
    <w:rsid w:val="00277580"/>
    <w:rsid w:val="00277F03"/>
    <w:rsid w:val="00277F28"/>
    <w:rsid w:val="002802F5"/>
    <w:rsid w:val="00280F4C"/>
    <w:rsid w:val="00281185"/>
    <w:rsid w:val="0028119D"/>
    <w:rsid w:val="00281464"/>
    <w:rsid w:val="002816E4"/>
    <w:rsid w:val="002820F8"/>
    <w:rsid w:val="00282673"/>
    <w:rsid w:val="00282AB7"/>
    <w:rsid w:val="00282E0E"/>
    <w:rsid w:val="002830D8"/>
    <w:rsid w:val="00283589"/>
    <w:rsid w:val="0028369B"/>
    <w:rsid w:val="002836F5"/>
    <w:rsid w:val="00283E8C"/>
    <w:rsid w:val="002840E7"/>
    <w:rsid w:val="00284B12"/>
    <w:rsid w:val="00284CF9"/>
    <w:rsid w:val="002852C7"/>
    <w:rsid w:val="0028555C"/>
    <w:rsid w:val="00285798"/>
    <w:rsid w:val="002859A0"/>
    <w:rsid w:val="0028613B"/>
    <w:rsid w:val="00286B31"/>
    <w:rsid w:val="00286CE5"/>
    <w:rsid w:val="00287087"/>
    <w:rsid w:val="00287933"/>
    <w:rsid w:val="00287F40"/>
    <w:rsid w:val="00290755"/>
    <w:rsid w:val="00290A08"/>
    <w:rsid w:val="00290A13"/>
    <w:rsid w:val="00290ADE"/>
    <w:rsid w:val="00290EFF"/>
    <w:rsid w:val="00291430"/>
    <w:rsid w:val="002916C7"/>
    <w:rsid w:val="002916E5"/>
    <w:rsid w:val="002916FE"/>
    <w:rsid w:val="00291859"/>
    <w:rsid w:val="00291E97"/>
    <w:rsid w:val="00292902"/>
    <w:rsid w:val="00292A73"/>
    <w:rsid w:val="00293249"/>
    <w:rsid w:val="00293B3B"/>
    <w:rsid w:val="00293D16"/>
    <w:rsid w:val="00293DD5"/>
    <w:rsid w:val="00293E03"/>
    <w:rsid w:val="00293E44"/>
    <w:rsid w:val="00293E7C"/>
    <w:rsid w:val="00294FE2"/>
    <w:rsid w:val="002952EA"/>
    <w:rsid w:val="00295CAC"/>
    <w:rsid w:val="00295DA1"/>
    <w:rsid w:val="00295EBC"/>
    <w:rsid w:val="00296312"/>
    <w:rsid w:val="00296681"/>
    <w:rsid w:val="00296AD9"/>
    <w:rsid w:val="00296C24"/>
    <w:rsid w:val="00297060"/>
    <w:rsid w:val="002972FE"/>
    <w:rsid w:val="00297600"/>
    <w:rsid w:val="002A012A"/>
    <w:rsid w:val="002A082E"/>
    <w:rsid w:val="002A0B9F"/>
    <w:rsid w:val="002A0EB8"/>
    <w:rsid w:val="002A0F3E"/>
    <w:rsid w:val="002A2199"/>
    <w:rsid w:val="002A2535"/>
    <w:rsid w:val="002A3300"/>
    <w:rsid w:val="002A39B6"/>
    <w:rsid w:val="002A40A8"/>
    <w:rsid w:val="002A4394"/>
    <w:rsid w:val="002A4905"/>
    <w:rsid w:val="002A49A2"/>
    <w:rsid w:val="002A4A99"/>
    <w:rsid w:val="002A4DB5"/>
    <w:rsid w:val="002A58B8"/>
    <w:rsid w:val="002A5A7A"/>
    <w:rsid w:val="002A5C4B"/>
    <w:rsid w:val="002A5CC0"/>
    <w:rsid w:val="002A5E83"/>
    <w:rsid w:val="002A5E95"/>
    <w:rsid w:val="002A6357"/>
    <w:rsid w:val="002A6359"/>
    <w:rsid w:val="002A69EE"/>
    <w:rsid w:val="002A6DC0"/>
    <w:rsid w:val="002A7445"/>
    <w:rsid w:val="002A7D2A"/>
    <w:rsid w:val="002B0042"/>
    <w:rsid w:val="002B00BB"/>
    <w:rsid w:val="002B0554"/>
    <w:rsid w:val="002B086C"/>
    <w:rsid w:val="002B13A6"/>
    <w:rsid w:val="002B16E9"/>
    <w:rsid w:val="002B29A7"/>
    <w:rsid w:val="002B2DC6"/>
    <w:rsid w:val="002B2F24"/>
    <w:rsid w:val="002B2FDD"/>
    <w:rsid w:val="002B3245"/>
    <w:rsid w:val="002B3445"/>
    <w:rsid w:val="002B347E"/>
    <w:rsid w:val="002B3776"/>
    <w:rsid w:val="002B3FF9"/>
    <w:rsid w:val="002B4B1C"/>
    <w:rsid w:val="002B4EFA"/>
    <w:rsid w:val="002B5072"/>
    <w:rsid w:val="002B54D1"/>
    <w:rsid w:val="002B5583"/>
    <w:rsid w:val="002B58F6"/>
    <w:rsid w:val="002B5A90"/>
    <w:rsid w:val="002B5E5E"/>
    <w:rsid w:val="002B6300"/>
    <w:rsid w:val="002B69FE"/>
    <w:rsid w:val="002B71A5"/>
    <w:rsid w:val="002B72C0"/>
    <w:rsid w:val="002B770B"/>
    <w:rsid w:val="002B7C89"/>
    <w:rsid w:val="002B7F29"/>
    <w:rsid w:val="002C1585"/>
    <w:rsid w:val="002C19BF"/>
    <w:rsid w:val="002C1E16"/>
    <w:rsid w:val="002C1FBF"/>
    <w:rsid w:val="002C2243"/>
    <w:rsid w:val="002C2996"/>
    <w:rsid w:val="002C2C9B"/>
    <w:rsid w:val="002C2E2D"/>
    <w:rsid w:val="002C3393"/>
    <w:rsid w:val="002C3934"/>
    <w:rsid w:val="002C4046"/>
    <w:rsid w:val="002C4392"/>
    <w:rsid w:val="002C4793"/>
    <w:rsid w:val="002C48A3"/>
    <w:rsid w:val="002C4B0F"/>
    <w:rsid w:val="002C4BBE"/>
    <w:rsid w:val="002C500D"/>
    <w:rsid w:val="002C541A"/>
    <w:rsid w:val="002C552B"/>
    <w:rsid w:val="002C562F"/>
    <w:rsid w:val="002C58E9"/>
    <w:rsid w:val="002C61B5"/>
    <w:rsid w:val="002C6379"/>
    <w:rsid w:val="002C693F"/>
    <w:rsid w:val="002C6E80"/>
    <w:rsid w:val="002C7118"/>
    <w:rsid w:val="002C770A"/>
    <w:rsid w:val="002C7A36"/>
    <w:rsid w:val="002C7C32"/>
    <w:rsid w:val="002D00D6"/>
    <w:rsid w:val="002D019B"/>
    <w:rsid w:val="002D03C0"/>
    <w:rsid w:val="002D04AD"/>
    <w:rsid w:val="002D09B0"/>
    <w:rsid w:val="002D0C8E"/>
    <w:rsid w:val="002D178A"/>
    <w:rsid w:val="002D1895"/>
    <w:rsid w:val="002D1B45"/>
    <w:rsid w:val="002D21B6"/>
    <w:rsid w:val="002D229B"/>
    <w:rsid w:val="002D2719"/>
    <w:rsid w:val="002D2FA3"/>
    <w:rsid w:val="002D32CA"/>
    <w:rsid w:val="002D35D1"/>
    <w:rsid w:val="002D3678"/>
    <w:rsid w:val="002D3D29"/>
    <w:rsid w:val="002D4048"/>
    <w:rsid w:val="002D41FA"/>
    <w:rsid w:val="002D4586"/>
    <w:rsid w:val="002D46AD"/>
    <w:rsid w:val="002D47C8"/>
    <w:rsid w:val="002D4A67"/>
    <w:rsid w:val="002D4E8B"/>
    <w:rsid w:val="002D50C0"/>
    <w:rsid w:val="002D56E5"/>
    <w:rsid w:val="002D7176"/>
    <w:rsid w:val="002D73CD"/>
    <w:rsid w:val="002D7EE0"/>
    <w:rsid w:val="002E0111"/>
    <w:rsid w:val="002E09E0"/>
    <w:rsid w:val="002E1317"/>
    <w:rsid w:val="002E17E4"/>
    <w:rsid w:val="002E1823"/>
    <w:rsid w:val="002E1BEF"/>
    <w:rsid w:val="002E2B19"/>
    <w:rsid w:val="002E2DC6"/>
    <w:rsid w:val="002E2F6C"/>
    <w:rsid w:val="002E3700"/>
    <w:rsid w:val="002E3755"/>
    <w:rsid w:val="002E3C81"/>
    <w:rsid w:val="002E3E49"/>
    <w:rsid w:val="002E3FB3"/>
    <w:rsid w:val="002E4022"/>
    <w:rsid w:val="002E40E9"/>
    <w:rsid w:val="002E439C"/>
    <w:rsid w:val="002E4899"/>
    <w:rsid w:val="002E48C5"/>
    <w:rsid w:val="002E54FC"/>
    <w:rsid w:val="002E5A53"/>
    <w:rsid w:val="002E5CAA"/>
    <w:rsid w:val="002E6998"/>
    <w:rsid w:val="002E6CB5"/>
    <w:rsid w:val="002E6CC6"/>
    <w:rsid w:val="002E7C7C"/>
    <w:rsid w:val="002E7D4F"/>
    <w:rsid w:val="002E7EA2"/>
    <w:rsid w:val="002F01B5"/>
    <w:rsid w:val="002F027E"/>
    <w:rsid w:val="002F0393"/>
    <w:rsid w:val="002F070D"/>
    <w:rsid w:val="002F10CC"/>
    <w:rsid w:val="002F1132"/>
    <w:rsid w:val="002F1454"/>
    <w:rsid w:val="002F1458"/>
    <w:rsid w:val="002F1725"/>
    <w:rsid w:val="002F1733"/>
    <w:rsid w:val="002F1B3D"/>
    <w:rsid w:val="002F1D88"/>
    <w:rsid w:val="002F2031"/>
    <w:rsid w:val="002F23F4"/>
    <w:rsid w:val="002F24F8"/>
    <w:rsid w:val="002F306F"/>
    <w:rsid w:val="002F3492"/>
    <w:rsid w:val="002F3BC8"/>
    <w:rsid w:val="002F4297"/>
    <w:rsid w:val="002F4445"/>
    <w:rsid w:val="002F453C"/>
    <w:rsid w:val="002F47A8"/>
    <w:rsid w:val="002F489A"/>
    <w:rsid w:val="002F4AB3"/>
    <w:rsid w:val="002F4E66"/>
    <w:rsid w:val="002F51A7"/>
    <w:rsid w:val="002F53D8"/>
    <w:rsid w:val="002F6091"/>
    <w:rsid w:val="002F6DFA"/>
    <w:rsid w:val="002F6E05"/>
    <w:rsid w:val="002F7572"/>
    <w:rsid w:val="002F7EE2"/>
    <w:rsid w:val="0030000A"/>
    <w:rsid w:val="00300026"/>
    <w:rsid w:val="00300673"/>
    <w:rsid w:val="00301E9F"/>
    <w:rsid w:val="00301EDF"/>
    <w:rsid w:val="0030213C"/>
    <w:rsid w:val="00302635"/>
    <w:rsid w:val="00302980"/>
    <w:rsid w:val="00302CAC"/>
    <w:rsid w:val="00302D0C"/>
    <w:rsid w:val="00303029"/>
    <w:rsid w:val="00303414"/>
    <w:rsid w:val="00303CF4"/>
    <w:rsid w:val="00303D00"/>
    <w:rsid w:val="0030478E"/>
    <w:rsid w:val="003047E8"/>
    <w:rsid w:val="00304B40"/>
    <w:rsid w:val="00304B74"/>
    <w:rsid w:val="00304D9D"/>
    <w:rsid w:val="00304E31"/>
    <w:rsid w:val="00304F55"/>
    <w:rsid w:val="003050ED"/>
    <w:rsid w:val="0030519F"/>
    <w:rsid w:val="00305FAF"/>
    <w:rsid w:val="00306AAC"/>
    <w:rsid w:val="00306AC2"/>
    <w:rsid w:val="00306BF0"/>
    <w:rsid w:val="003072E6"/>
    <w:rsid w:val="00307729"/>
    <w:rsid w:val="00307836"/>
    <w:rsid w:val="003078A0"/>
    <w:rsid w:val="00307F5A"/>
    <w:rsid w:val="00310021"/>
    <w:rsid w:val="00310556"/>
    <w:rsid w:val="003108A7"/>
    <w:rsid w:val="003111FD"/>
    <w:rsid w:val="00311250"/>
    <w:rsid w:val="0031129A"/>
    <w:rsid w:val="0031155D"/>
    <w:rsid w:val="0031165F"/>
    <w:rsid w:val="003123B6"/>
    <w:rsid w:val="003128F9"/>
    <w:rsid w:val="00312A42"/>
    <w:rsid w:val="00313A6A"/>
    <w:rsid w:val="00313A7C"/>
    <w:rsid w:val="00313BEA"/>
    <w:rsid w:val="00313D8C"/>
    <w:rsid w:val="00313E25"/>
    <w:rsid w:val="003145A8"/>
    <w:rsid w:val="003146E3"/>
    <w:rsid w:val="0031509B"/>
    <w:rsid w:val="003156FE"/>
    <w:rsid w:val="00315762"/>
    <w:rsid w:val="00315D51"/>
    <w:rsid w:val="00315E8F"/>
    <w:rsid w:val="00316343"/>
    <w:rsid w:val="003163D4"/>
    <w:rsid w:val="0031690D"/>
    <w:rsid w:val="003169E9"/>
    <w:rsid w:val="00316C90"/>
    <w:rsid w:val="00316DF5"/>
    <w:rsid w:val="00316E1B"/>
    <w:rsid w:val="003170A8"/>
    <w:rsid w:val="00317539"/>
    <w:rsid w:val="00317902"/>
    <w:rsid w:val="00317B36"/>
    <w:rsid w:val="00317E72"/>
    <w:rsid w:val="00320733"/>
    <w:rsid w:val="003209D7"/>
    <w:rsid w:val="00320A18"/>
    <w:rsid w:val="00320C1D"/>
    <w:rsid w:val="003213B6"/>
    <w:rsid w:val="00321B08"/>
    <w:rsid w:val="0032292B"/>
    <w:rsid w:val="003229C6"/>
    <w:rsid w:val="00322DEB"/>
    <w:rsid w:val="003231B7"/>
    <w:rsid w:val="00323A21"/>
    <w:rsid w:val="00323F45"/>
    <w:rsid w:val="00324613"/>
    <w:rsid w:val="0032464C"/>
    <w:rsid w:val="0032533E"/>
    <w:rsid w:val="0032586A"/>
    <w:rsid w:val="00325E9B"/>
    <w:rsid w:val="00325F5B"/>
    <w:rsid w:val="003261FB"/>
    <w:rsid w:val="003262B8"/>
    <w:rsid w:val="00326446"/>
    <w:rsid w:val="00326B91"/>
    <w:rsid w:val="00326E86"/>
    <w:rsid w:val="003275D4"/>
    <w:rsid w:val="00327BF4"/>
    <w:rsid w:val="0033044B"/>
    <w:rsid w:val="00330912"/>
    <w:rsid w:val="00330A9C"/>
    <w:rsid w:val="00330B86"/>
    <w:rsid w:val="00330CA1"/>
    <w:rsid w:val="00330CD6"/>
    <w:rsid w:val="0033104E"/>
    <w:rsid w:val="0033151A"/>
    <w:rsid w:val="003321B9"/>
    <w:rsid w:val="0033245C"/>
    <w:rsid w:val="003326E1"/>
    <w:rsid w:val="00332E22"/>
    <w:rsid w:val="00333A6F"/>
    <w:rsid w:val="00333CE9"/>
    <w:rsid w:val="00333FB1"/>
    <w:rsid w:val="00334A78"/>
    <w:rsid w:val="003353A8"/>
    <w:rsid w:val="003355C0"/>
    <w:rsid w:val="003357C9"/>
    <w:rsid w:val="00335B5A"/>
    <w:rsid w:val="00335CD6"/>
    <w:rsid w:val="0033605C"/>
    <w:rsid w:val="003360FC"/>
    <w:rsid w:val="003363C7"/>
    <w:rsid w:val="00336CC7"/>
    <w:rsid w:val="00336F8E"/>
    <w:rsid w:val="00337195"/>
    <w:rsid w:val="0033739B"/>
    <w:rsid w:val="00337F50"/>
    <w:rsid w:val="00340111"/>
    <w:rsid w:val="00340E29"/>
    <w:rsid w:val="00340F27"/>
    <w:rsid w:val="003412A8"/>
    <w:rsid w:val="0034176F"/>
    <w:rsid w:val="00341A0F"/>
    <w:rsid w:val="00341A89"/>
    <w:rsid w:val="00342DCC"/>
    <w:rsid w:val="00342FAD"/>
    <w:rsid w:val="00342FF5"/>
    <w:rsid w:val="00343170"/>
    <w:rsid w:val="003436F2"/>
    <w:rsid w:val="00343FB1"/>
    <w:rsid w:val="003440E9"/>
    <w:rsid w:val="00344E74"/>
    <w:rsid w:val="0034541E"/>
    <w:rsid w:val="00345631"/>
    <w:rsid w:val="00345A54"/>
    <w:rsid w:val="00345D67"/>
    <w:rsid w:val="00345F0E"/>
    <w:rsid w:val="0034608D"/>
    <w:rsid w:val="003464DC"/>
    <w:rsid w:val="0034650E"/>
    <w:rsid w:val="0034695C"/>
    <w:rsid w:val="003469FB"/>
    <w:rsid w:val="003474EC"/>
    <w:rsid w:val="00347DB9"/>
    <w:rsid w:val="00347EC9"/>
    <w:rsid w:val="003513BD"/>
    <w:rsid w:val="00351574"/>
    <w:rsid w:val="0035168B"/>
    <w:rsid w:val="00352263"/>
    <w:rsid w:val="00352AF0"/>
    <w:rsid w:val="00352BDA"/>
    <w:rsid w:val="00352C43"/>
    <w:rsid w:val="0035336E"/>
    <w:rsid w:val="0035385D"/>
    <w:rsid w:val="00353B6B"/>
    <w:rsid w:val="00353C8D"/>
    <w:rsid w:val="00354161"/>
    <w:rsid w:val="0035443E"/>
    <w:rsid w:val="0035446E"/>
    <w:rsid w:val="00354B0B"/>
    <w:rsid w:val="00354DAB"/>
    <w:rsid w:val="003550BA"/>
    <w:rsid w:val="003555A8"/>
    <w:rsid w:val="003555BF"/>
    <w:rsid w:val="00355C8B"/>
    <w:rsid w:val="003562CF"/>
    <w:rsid w:val="003563BA"/>
    <w:rsid w:val="0035641C"/>
    <w:rsid w:val="003574FD"/>
    <w:rsid w:val="003575CF"/>
    <w:rsid w:val="00357F38"/>
    <w:rsid w:val="003602AC"/>
    <w:rsid w:val="003605AF"/>
    <w:rsid w:val="003606A6"/>
    <w:rsid w:val="00360724"/>
    <w:rsid w:val="003610D4"/>
    <w:rsid w:val="00361232"/>
    <w:rsid w:val="003612CE"/>
    <w:rsid w:val="00361336"/>
    <w:rsid w:val="0036167B"/>
    <w:rsid w:val="00361B9C"/>
    <w:rsid w:val="00361E7E"/>
    <w:rsid w:val="003623E2"/>
    <w:rsid w:val="0036358A"/>
    <w:rsid w:val="003636A5"/>
    <w:rsid w:val="00363CA9"/>
    <w:rsid w:val="00363EA6"/>
    <w:rsid w:val="00363EB7"/>
    <w:rsid w:val="003643D4"/>
    <w:rsid w:val="003646C2"/>
    <w:rsid w:val="00364AF3"/>
    <w:rsid w:val="00364B8D"/>
    <w:rsid w:val="00365363"/>
    <w:rsid w:val="0036610B"/>
    <w:rsid w:val="00366144"/>
    <w:rsid w:val="003663CD"/>
    <w:rsid w:val="003667EF"/>
    <w:rsid w:val="003675ED"/>
    <w:rsid w:val="0036770B"/>
    <w:rsid w:val="003679BE"/>
    <w:rsid w:val="00367BC3"/>
    <w:rsid w:val="00367C31"/>
    <w:rsid w:val="00367E4F"/>
    <w:rsid w:val="00370D1A"/>
    <w:rsid w:val="00370D5E"/>
    <w:rsid w:val="003712A7"/>
    <w:rsid w:val="00371AAC"/>
    <w:rsid w:val="00371F00"/>
    <w:rsid w:val="00371F27"/>
    <w:rsid w:val="00372271"/>
    <w:rsid w:val="003727DC"/>
    <w:rsid w:val="00372AB3"/>
    <w:rsid w:val="00372F0E"/>
    <w:rsid w:val="00373456"/>
    <w:rsid w:val="003735CC"/>
    <w:rsid w:val="003737B9"/>
    <w:rsid w:val="003739BE"/>
    <w:rsid w:val="00373AAE"/>
    <w:rsid w:val="00373B45"/>
    <w:rsid w:val="00373EDD"/>
    <w:rsid w:val="00374DA4"/>
    <w:rsid w:val="00374E26"/>
    <w:rsid w:val="003751C5"/>
    <w:rsid w:val="00375319"/>
    <w:rsid w:val="00375501"/>
    <w:rsid w:val="00375A7F"/>
    <w:rsid w:val="00375EE7"/>
    <w:rsid w:val="00375FF5"/>
    <w:rsid w:val="00376244"/>
    <w:rsid w:val="003766BA"/>
    <w:rsid w:val="0037681D"/>
    <w:rsid w:val="0037767E"/>
    <w:rsid w:val="00377D9D"/>
    <w:rsid w:val="0038025F"/>
    <w:rsid w:val="003808DE"/>
    <w:rsid w:val="00380EA4"/>
    <w:rsid w:val="00381051"/>
    <w:rsid w:val="0038142C"/>
    <w:rsid w:val="0038144F"/>
    <w:rsid w:val="00382427"/>
    <w:rsid w:val="00382696"/>
    <w:rsid w:val="00382855"/>
    <w:rsid w:val="00382C23"/>
    <w:rsid w:val="00383551"/>
    <w:rsid w:val="00383558"/>
    <w:rsid w:val="00383E3B"/>
    <w:rsid w:val="00383EFD"/>
    <w:rsid w:val="00383F96"/>
    <w:rsid w:val="003840A9"/>
    <w:rsid w:val="0038489E"/>
    <w:rsid w:val="00384B4F"/>
    <w:rsid w:val="003851BA"/>
    <w:rsid w:val="0038528C"/>
    <w:rsid w:val="0038578A"/>
    <w:rsid w:val="00385BC9"/>
    <w:rsid w:val="0038636E"/>
    <w:rsid w:val="003865E7"/>
    <w:rsid w:val="00387590"/>
    <w:rsid w:val="0038768B"/>
    <w:rsid w:val="0038769F"/>
    <w:rsid w:val="00387A1E"/>
    <w:rsid w:val="00387C24"/>
    <w:rsid w:val="00390045"/>
    <w:rsid w:val="003904F5"/>
    <w:rsid w:val="00390754"/>
    <w:rsid w:val="00390C25"/>
    <w:rsid w:val="00390CB7"/>
    <w:rsid w:val="0039150E"/>
    <w:rsid w:val="00391C9E"/>
    <w:rsid w:val="00392876"/>
    <w:rsid w:val="003929ED"/>
    <w:rsid w:val="00392C88"/>
    <w:rsid w:val="003935F0"/>
    <w:rsid w:val="003940AB"/>
    <w:rsid w:val="003940D1"/>
    <w:rsid w:val="00394478"/>
    <w:rsid w:val="003949BC"/>
    <w:rsid w:val="00394B69"/>
    <w:rsid w:val="00394DCB"/>
    <w:rsid w:val="003955A2"/>
    <w:rsid w:val="0039563B"/>
    <w:rsid w:val="0039586D"/>
    <w:rsid w:val="00396EED"/>
    <w:rsid w:val="00397044"/>
    <w:rsid w:val="003977C4"/>
    <w:rsid w:val="003A0099"/>
    <w:rsid w:val="003A03E0"/>
    <w:rsid w:val="003A07FD"/>
    <w:rsid w:val="003A0DB6"/>
    <w:rsid w:val="003A0F21"/>
    <w:rsid w:val="003A124C"/>
    <w:rsid w:val="003A16C7"/>
    <w:rsid w:val="003A1B3B"/>
    <w:rsid w:val="003A1BE0"/>
    <w:rsid w:val="003A228A"/>
    <w:rsid w:val="003A241E"/>
    <w:rsid w:val="003A24E1"/>
    <w:rsid w:val="003A25A9"/>
    <w:rsid w:val="003A3128"/>
    <w:rsid w:val="003A3CFE"/>
    <w:rsid w:val="003A3DFE"/>
    <w:rsid w:val="003A4645"/>
    <w:rsid w:val="003A4ECA"/>
    <w:rsid w:val="003A53CA"/>
    <w:rsid w:val="003A5D1D"/>
    <w:rsid w:val="003A5E8F"/>
    <w:rsid w:val="003A609B"/>
    <w:rsid w:val="003A617A"/>
    <w:rsid w:val="003A67EB"/>
    <w:rsid w:val="003A7621"/>
    <w:rsid w:val="003A7924"/>
    <w:rsid w:val="003A7AA8"/>
    <w:rsid w:val="003A7AD0"/>
    <w:rsid w:val="003B00E8"/>
    <w:rsid w:val="003B0544"/>
    <w:rsid w:val="003B0FCA"/>
    <w:rsid w:val="003B1B66"/>
    <w:rsid w:val="003B1B97"/>
    <w:rsid w:val="003B1EA0"/>
    <w:rsid w:val="003B222B"/>
    <w:rsid w:val="003B234C"/>
    <w:rsid w:val="003B26B2"/>
    <w:rsid w:val="003B2F55"/>
    <w:rsid w:val="003B3114"/>
    <w:rsid w:val="003B328F"/>
    <w:rsid w:val="003B3A4A"/>
    <w:rsid w:val="003B3EE9"/>
    <w:rsid w:val="003B3FFD"/>
    <w:rsid w:val="003B4B79"/>
    <w:rsid w:val="003B511E"/>
    <w:rsid w:val="003B52B1"/>
    <w:rsid w:val="003B5A8C"/>
    <w:rsid w:val="003B5B39"/>
    <w:rsid w:val="003B5E38"/>
    <w:rsid w:val="003B5ECA"/>
    <w:rsid w:val="003B68A2"/>
    <w:rsid w:val="003B6B5A"/>
    <w:rsid w:val="003B6EEA"/>
    <w:rsid w:val="003B713B"/>
    <w:rsid w:val="003B74FE"/>
    <w:rsid w:val="003B75DB"/>
    <w:rsid w:val="003B7662"/>
    <w:rsid w:val="003B7B65"/>
    <w:rsid w:val="003B7F84"/>
    <w:rsid w:val="003C0980"/>
    <w:rsid w:val="003C10D7"/>
    <w:rsid w:val="003C164F"/>
    <w:rsid w:val="003C1966"/>
    <w:rsid w:val="003C1A48"/>
    <w:rsid w:val="003C1E8D"/>
    <w:rsid w:val="003C2053"/>
    <w:rsid w:val="003C228F"/>
    <w:rsid w:val="003C24D6"/>
    <w:rsid w:val="003C24DD"/>
    <w:rsid w:val="003C251B"/>
    <w:rsid w:val="003C25D7"/>
    <w:rsid w:val="003C2BC2"/>
    <w:rsid w:val="003C2D90"/>
    <w:rsid w:val="003C327C"/>
    <w:rsid w:val="003C3723"/>
    <w:rsid w:val="003C3B49"/>
    <w:rsid w:val="003C45E9"/>
    <w:rsid w:val="003C46DA"/>
    <w:rsid w:val="003C473F"/>
    <w:rsid w:val="003C48EE"/>
    <w:rsid w:val="003C49C1"/>
    <w:rsid w:val="003C4F7A"/>
    <w:rsid w:val="003C5042"/>
    <w:rsid w:val="003C571B"/>
    <w:rsid w:val="003C57EF"/>
    <w:rsid w:val="003C5C3F"/>
    <w:rsid w:val="003C6F5F"/>
    <w:rsid w:val="003C759D"/>
    <w:rsid w:val="003D0150"/>
    <w:rsid w:val="003D05FB"/>
    <w:rsid w:val="003D08B3"/>
    <w:rsid w:val="003D0B41"/>
    <w:rsid w:val="003D0E8C"/>
    <w:rsid w:val="003D115A"/>
    <w:rsid w:val="003D145C"/>
    <w:rsid w:val="003D1821"/>
    <w:rsid w:val="003D1CC3"/>
    <w:rsid w:val="003D1D76"/>
    <w:rsid w:val="003D2C9D"/>
    <w:rsid w:val="003D333D"/>
    <w:rsid w:val="003D3CC9"/>
    <w:rsid w:val="003D479D"/>
    <w:rsid w:val="003D514C"/>
    <w:rsid w:val="003D5D1E"/>
    <w:rsid w:val="003D66E4"/>
    <w:rsid w:val="003D6A5E"/>
    <w:rsid w:val="003D6C0E"/>
    <w:rsid w:val="003D7330"/>
    <w:rsid w:val="003D7790"/>
    <w:rsid w:val="003D7CCF"/>
    <w:rsid w:val="003E016D"/>
    <w:rsid w:val="003E060A"/>
    <w:rsid w:val="003E0734"/>
    <w:rsid w:val="003E1C9D"/>
    <w:rsid w:val="003E27C6"/>
    <w:rsid w:val="003E28D9"/>
    <w:rsid w:val="003E29D2"/>
    <w:rsid w:val="003E2BE8"/>
    <w:rsid w:val="003E3472"/>
    <w:rsid w:val="003E39F9"/>
    <w:rsid w:val="003E3D98"/>
    <w:rsid w:val="003E3EE1"/>
    <w:rsid w:val="003E46C2"/>
    <w:rsid w:val="003E4E86"/>
    <w:rsid w:val="003E4F7E"/>
    <w:rsid w:val="003E5C3F"/>
    <w:rsid w:val="003E600A"/>
    <w:rsid w:val="003E641B"/>
    <w:rsid w:val="003E68D0"/>
    <w:rsid w:val="003E6B8F"/>
    <w:rsid w:val="003E71B4"/>
    <w:rsid w:val="003E7208"/>
    <w:rsid w:val="003E7D02"/>
    <w:rsid w:val="003F0870"/>
    <w:rsid w:val="003F0902"/>
    <w:rsid w:val="003F0CF1"/>
    <w:rsid w:val="003F0F4D"/>
    <w:rsid w:val="003F25A0"/>
    <w:rsid w:val="003F2F75"/>
    <w:rsid w:val="003F3459"/>
    <w:rsid w:val="003F4B68"/>
    <w:rsid w:val="003F4BF1"/>
    <w:rsid w:val="003F4D63"/>
    <w:rsid w:val="003F4F3D"/>
    <w:rsid w:val="003F50FA"/>
    <w:rsid w:val="003F521E"/>
    <w:rsid w:val="003F5583"/>
    <w:rsid w:val="003F55EC"/>
    <w:rsid w:val="003F5738"/>
    <w:rsid w:val="003F5AE2"/>
    <w:rsid w:val="003F60E0"/>
    <w:rsid w:val="003F6507"/>
    <w:rsid w:val="003F6704"/>
    <w:rsid w:val="003F6F10"/>
    <w:rsid w:val="003F76EE"/>
    <w:rsid w:val="003F7A9F"/>
    <w:rsid w:val="003F7AEA"/>
    <w:rsid w:val="003F7C4C"/>
    <w:rsid w:val="0040025B"/>
    <w:rsid w:val="0040089A"/>
    <w:rsid w:val="0040120F"/>
    <w:rsid w:val="00402A10"/>
    <w:rsid w:val="00402C9E"/>
    <w:rsid w:val="00402CFA"/>
    <w:rsid w:val="00403908"/>
    <w:rsid w:val="00403CCD"/>
    <w:rsid w:val="00403DB6"/>
    <w:rsid w:val="004040A9"/>
    <w:rsid w:val="004045E6"/>
    <w:rsid w:val="004046BD"/>
    <w:rsid w:val="00404EE3"/>
    <w:rsid w:val="00404F58"/>
    <w:rsid w:val="00404FB4"/>
    <w:rsid w:val="00405060"/>
    <w:rsid w:val="00405163"/>
    <w:rsid w:val="00405301"/>
    <w:rsid w:val="00405B9B"/>
    <w:rsid w:val="00405BF8"/>
    <w:rsid w:val="00405E1D"/>
    <w:rsid w:val="00406537"/>
    <w:rsid w:val="00406B41"/>
    <w:rsid w:val="00406E19"/>
    <w:rsid w:val="00407544"/>
    <w:rsid w:val="004076D2"/>
    <w:rsid w:val="00407C61"/>
    <w:rsid w:val="00410220"/>
    <w:rsid w:val="0041056E"/>
    <w:rsid w:val="00410731"/>
    <w:rsid w:val="00410CF3"/>
    <w:rsid w:val="004112A5"/>
    <w:rsid w:val="004112AA"/>
    <w:rsid w:val="004113A7"/>
    <w:rsid w:val="004116A5"/>
    <w:rsid w:val="0041191C"/>
    <w:rsid w:val="00411930"/>
    <w:rsid w:val="00411B12"/>
    <w:rsid w:val="004123E5"/>
    <w:rsid w:val="00412434"/>
    <w:rsid w:val="004127E4"/>
    <w:rsid w:val="00412B8D"/>
    <w:rsid w:val="004130F0"/>
    <w:rsid w:val="00413618"/>
    <w:rsid w:val="00413A52"/>
    <w:rsid w:val="00413AA6"/>
    <w:rsid w:val="00414008"/>
    <w:rsid w:val="004140DA"/>
    <w:rsid w:val="0041451B"/>
    <w:rsid w:val="004146B2"/>
    <w:rsid w:val="00414DBE"/>
    <w:rsid w:val="00414FCF"/>
    <w:rsid w:val="00415653"/>
    <w:rsid w:val="004158EE"/>
    <w:rsid w:val="00415A83"/>
    <w:rsid w:val="00415EDC"/>
    <w:rsid w:val="00415EDE"/>
    <w:rsid w:val="004161D3"/>
    <w:rsid w:val="004165A6"/>
    <w:rsid w:val="004165DC"/>
    <w:rsid w:val="00416743"/>
    <w:rsid w:val="00416F16"/>
    <w:rsid w:val="0041796F"/>
    <w:rsid w:val="00417BDF"/>
    <w:rsid w:val="0042023B"/>
    <w:rsid w:val="0042042F"/>
    <w:rsid w:val="00420712"/>
    <w:rsid w:val="00420A1A"/>
    <w:rsid w:val="00420ACB"/>
    <w:rsid w:val="00420E6A"/>
    <w:rsid w:val="00420E9A"/>
    <w:rsid w:val="00421205"/>
    <w:rsid w:val="004212A3"/>
    <w:rsid w:val="00421572"/>
    <w:rsid w:val="00421A89"/>
    <w:rsid w:val="0042218B"/>
    <w:rsid w:val="0042230A"/>
    <w:rsid w:val="004223F4"/>
    <w:rsid w:val="0042252F"/>
    <w:rsid w:val="004225D9"/>
    <w:rsid w:val="00422679"/>
    <w:rsid w:val="00422F75"/>
    <w:rsid w:val="00423453"/>
    <w:rsid w:val="004235E2"/>
    <w:rsid w:val="00424637"/>
    <w:rsid w:val="004247AA"/>
    <w:rsid w:val="0042484E"/>
    <w:rsid w:val="00424E5F"/>
    <w:rsid w:val="00425117"/>
    <w:rsid w:val="00425802"/>
    <w:rsid w:val="004259B4"/>
    <w:rsid w:val="00426496"/>
    <w:rsid w:val="004265D6"/>
    <w:rsid w:val="004268C6"/>
    <w:rsid w:val="004271B7"/>
    <w:rsid w:val="004275DF"/>
    <w:rsid w:val="00430060"/>
    <w:rsid w:val="00430157"/>
    <w:rsid w:val="004301F0"/>
    <w:rsid w:val="0043040D"/>
    <w:rsid w:val="004307E5"/>
    <w:rsid w:val="00430825"/>
    <w:rsid w:val="00430A37"/>
    <w:rsid w:val="00430DE9"/>
    <w:rsid w:val="0043103A"/>
    <w:rsid w:val="004313F0"/>
    <w:rsid w:val="0043221F"/>
    <w:rsid w:val="00432383"/>
    <w:rsid w:val="004328FD"/>
    <w:rsid w:val="00432D28"/>
    <w:rsid w:val="00433088"/>
    <w:rsid w:val="0043356D"/>
    <w:rsid w:val="00434840"/>
    <w:rsid w:val="00434B23"/>
    <w:rsid w:val="00434DAA"/>
    <w:rsid w:val="004353F5"/>
    <w:rsid w:val="00435681"/>
    <w:rsid w:val="00435D2C"/>
    <w:rsid w:val="00435DAB"/>
    <w:rsid w:val="00436040"/>
    <w:rsid w:val="00436118"/>
    <w:rsid w:val="0043634F"/>
    <w:rsid w:val="00436581"/>
    <w:rsid w:val="00436BA0"/>
    <w:rsid w:val="00436E1C"/>
    <w:rsid w:val="00437172"/>
    <w:rsid w:val="004373DA"/>
    <w:rsid w:val="004376CD"/>
    <w:rsid w:val="00437717"/>
    <w:rsid w:val="004404E7"/>
    <w:rsid w:val="004407EB"/>
    <w:rsid w:val="00440A18"/>
    <w:rsid w:val="00440A81"/>
    <w:rsid w:val="00440F5C"/>
    <w:rsid w:val="0044100F"/>
    <w:rsid w:val="004412CD"/>
    <w:rsid w:val="00441D51"/>
    <w:rsid w:val="00441DD5"/>
    <w:rsid w:val="004423CB"/>
    <w:rsid w:val="004424CA"/>
    <w:rsid w:val="00442564"/>
    <w:rsid w:val="004426F4"/>
    <w:rsid w:val="0044289D"/>
    <w:rsid w:val="00442C6D"/>
    <w:rsid w:val="004433B3"/>
    <w:rsid w:val="00443DA0"/>
    <w:rsid w:val="00444186"/>
    <w:rsid w:val="00444322"/>
    <w:rsid w:val="004446CE"/>
    <w:rsid w:val="004455E3"/>
    <w:rsid w:val="00445685"/>
    <w:rsid w:val="004460AB"/>
    <w:rsid w:val="00446CF6"/>
    <w:rsid w:val="00446EEC"/>
    <w:rsid w:val="00446F6D"/>
    <w:rsid w:val="00447336"/>
    <w:rsid w:val="0044762D"/>
    <w:rsid w:val="004477ED"/>
    <w:rsid w:val="0045063C"/>
    <w:rsid w:val="004507EF"/>
    <w:rsid w:val="00450B29"/>
    <w:rsid w:val="00450EC3"/>
    <w:rsid w:val="00450F2C"/>
    <w:rsid w:val="004510CC"/>
    <w:rsid w:val="004511C6"/>
    <w:rsid w:val="004515C6"/>
    <w:rsid w:val="00451655"/>
    <w:rsid w:val="0045186B"/>
    <w:rsid w:val="00451AD5"/>
    <w:rsid w:val="004523C4"/>
    <w:rsid w:val="0045255F"/>
    <w:rsid w:val="004525F9"/>
    <w:rsid w:val="00452AE3"/>
    <w:rsid w:val="00452E18"/>
    <w:rsid w:val="00452E58"/>
    <w:rsid w:val="004530C0"/>
    <w:rsid w:val="004530C9"/>
    <w:rsid w:val="0045310A"/>
    <w:rsid w:val="00453344"/>
    <w:rsid w:val="00454FFD"/>
    <w:rsid w:val="004550F0"/>
    <w:rsid w:val="00455117"/>
    <w:rsid w:val="00455122"/>
    <w:rsid w:val="004551B5"/>
    <w:rsid w:val="00455267"/>
    <w:rsid w:val="0045571A"/>
    <w:rsid w:val="00455EDD"/>
    <w:rsid w:val="00456592"/>
    <w:rsid w:val="00456833"/>
    <w:rsid w:val="00456B74"/>
    <w:rsid w:val="00456D1C"/>
    <w:rsid w:val="004576B7"/>
    <w:rsid w:val="00457948"/>
    <w:rsid w:val="00457BAA"/>
    <w:rsid w:val="00457C5B"/>
    <w:rsid w:val="00457CCF"/>
    <w:rsid w:val="00457D03"/>
    <w:rsid w:val="004605A7"/>
    <w:rsid w:val="00460A01"/>
    <w:rsid w:val="00460A91"/>
    <w:rsid w:val="00460FD2"/>
    <w:rsid w:val="00461236"/>
    <w:rsid w:val="0046125F"/>
    <w:rsid w:val="00461307"/>
    <w:rsid w:val="004617B7"/>
    <w:rsid w:val="00461914"/>
    <w:rsid w:val="004619A2"/>
    <w:rsid w:val="004626A0"/>
    <w:rsid w:val="00462787"/>
    <w:rsid w:val="00462DA3"/>
    <w:rsid w:val="00463989"/>
    <w:rsid w:val="00464178"/>
    <w:rsid w:val="00464755"/>
    <w:rsid w:val="0046508F"/>
    <w:rsid w:val="00465186"/>
    <w:rsid w:val="0046521A"/>
    <w:rsid w:val="004652B7"/>
    <w:rsid w:val="0046552E"/>
    <w:rsid w:val="0046576A"/>
    <w:rsid w:val="00465DBD"/>
    <w:rsid w:val="00465E42"/>
    <w:rsid w:val="00466065"/>
    <w:rsid w:val="0046632F"/>
    <w:rsid w:val="00466491"/>
    <w:rsid w:val="004675BE"/>
    <w:rsid w:val="00467910"/>
    <w:rsid w:val="00467931"/>
    <w:rsid w:val="00467968"/>
    <w:rsid w:val="00470625"/>
    <w:rsid w:val="0047146A"/>
    <w:rsid w:val="0047146F"/>
    <w:rsid w:val="0047163B"/>
    <w:rsid w:val="004717E1"/>
    <w:rsid w:val="00471D85"/>
    <w:rsid w:val="00472160"/>
    <w:rsid w:val="00472476"/>
    <w:rsid w:val="0047249C"/>
    <w:rsid w:val="00472A4B"/>
    <w:rsid w:val="00472E38"/>
    <w:rsid w:val="0047362E"/>
    <w:rsid w:val="0047572D"/>
    <w:rsid w:val="00475869"/>
    <w:rsid w:val="00475E05"/>
    <w:rsid w:val="004760C2"/>
    <w:rsid w:val="004768FA"/>
    <w:rsid w:val="004773B8"/>
    <w:rsid w:val="00477449"/>
    <w:rsid w:val="00477B6F"/>
    <w:rsid w:val="00480219"/>
    <w:rsid w:val="00480863"/>
    <w:rsid w:val="004808D5"/>
    <w:rsid w:val="00480F62"/>
    <w:rsid w:val="004811A4"/>
    <w:rsid w:val="00481333"/>
    <w:rsid w:val="004815DD"/>
    <w:rsid w:val="00481D15"/>
    <w:rsid w:val="00482403"/>
    <w:rsid w:val="004829A0"/>
    <w:rsid w:val="00483482"/>
    <w:rsid w:val="00483B29"/>
    <w:rsid w:val="00483D11"/>
    <w:rsid w:val="00483FC2"/>
    <w:rsid w:val="00484696"/>
    <w:rsid w:val="00484FEB"/>
    <w:rsid w:val="00486143"/>
    <w:rsid w:val="0048636C"/>
    <w:rsid w:val="0048655F"/>
    <w:rsid w:val="00486CD5"/>
    <w:rsid w:val="00486E17"/>
    <w:rsid w:val="00487617"/>
    <w:rsid w:val="004878D6"/>
    <w:rsid w:val="004879E7"/>
    <w:rsid w:val="00487BF9"/>
    <w:rsid w:val="00487D54"/>
    <w:rsid w:val="00490361"/>
    <w:rsid w:val="0049060D"/>
    <w:rsid w:val="00490FBD"/>
    <w:rsid w:val="00491444"/>
    <w:rsid w:val="00491AA7"/>
    <w:rsid w:val="00492925"/>
    <w:rsid w:val="004929EE"/>
    <w:rsid w:val="00492A70"/>
    <w:rsid w:val="0049315D"/>
    <w:rsid w:val="0049378F"/>
    <w:rsid w:val="00494036"/>
    <w:rsid w:val="00494472"/>
    <w:rsid w:val="0049454D"/>
    <w:rsid w:val="004948FA"/>
    <w:rsid w:val="00494912"/>
    <w:rsid w:val="00494C1C"/>
    <w:rsid w:val="00494FA1"/>
    <w:rsid w:val="00495392"/>
    <w:rsid w:val="0049557B"/>
    <w:rsid w:val="00495892"/>
    <w:rsid w:val="0049589E"/>
    <w:rsid w:val="004959CF"/>
    <w:rsid w:val="00495FFB"/>
    <w:rsid w:val="00496076"/>
    <w:rsid w:val="00496212"/>
    <w:rsid w:val="0049649A"/>
    <w:rsid w:val="0049695A"/>
    <w:rsid w:val="00497539"/>
    <w:rsid w:val="0049771B"/>
    <w:rsid w:val="00497AB6"/>
    <w:rsid w:val="00497D23"/>
    <w:rsid w:val="004A02FA"/>
    <w:rsid w:val="004A044E"/>
    <w:rsid w:val="004A1194"/>
    <w:rsid w:val="004A13AF"/>
    <w:rsid w:val="004A13E6"/>
    <w:rsid w:val="004A1D99"/>
    <w:rsid w:val="004A24C5"/>
    <w:rsid w:val="004A257A"/>
    <w:rsid w:val="004A2771"/>
    <w:rsid w:val="004A377A"/>
    <w:rsid w:val="004A3E0B"/>
    <w:rsid w:val="004A445E"/>
    <w:rsid w:val="004A486F"/>
    <w:rsid w:val="004A553A"/>
    <w:rsid w:val="004A560F"/>
    <w:rsid w:val="004A58BD"/>
    <w:rsid w:val="004A58D3"/>
    <w:rsid w:val="004A618C"/>
    <w:rsid w:val="004A6620"/>
    <w:rsid w:val="004A693F"/>
    <w:rsid w:val="004A765B"/>
    <w:rsid w:val="004A7AAA"/>
    <w:rsid w:val="004A7E89"/>
    <w:rsid w:val="004A7EBD"/>
    <w:rsid w:val="004B009D"/>
    <w:rsid w:val="004B0266"/>
    <w:rsid w:val="004B046D"/>
    <w:rsid w:val="004B0FA1"/>
    <w:rsid w:val="004B119B"/>
    <w:rsid w:val="004B153F"/>
    <w:rsid w:val="004B177C"/>
    <w:rsid w:val="004B240D"/>
    <w:rsid w:val="004B28DE"/>
    <w:rsid w:val="004B2CFF"/>
    <w:rsid w:val="004B30E1"/>
    <w:rsid w:val="004B3461"/>
    <w:rsid w:val="004B3507"/>
    <w:rsid w:val="004B35AE"/>
    <w:rsid w:val="004B3BCE"/>
    <w:rsid w:val="004B3D92"/>
    <w:rsid w:val="004B44A5"/>
    <w:rsid w:val="004B4730"/>
    <w:rsid w:val="004B4879"/>
    <w:rsid w:val="004B4C81"/>
    <w:rsid w:val="004B5377"/>
    <w:rsid w:val="004B5656"/>
    <w:rsid w:val="004B62C8"/>
    <w:rsid w:val="004B631D"/>
    <w:rsid w:val="004B6A5A"/>
    <w:rsid w:val="004B6FA7"/>
    <w:rsid w:val="004B708D"/>
    <w:rsid w:val="004B73C7"/>
    <w:rsid w:val="004B7910"/>
    <w:rsid w:val="004B7EF7"/>
    <w:rsid w:val="004C00F1"/>
    <w:rsid w:val="004C05D1"/>
    <w:rsid w:val="004C0795"/>
    <w:rsid w:val="004C0B4C"/>
    <w:rsid w:val="004C0BD1"/>
    <w:rsid w:val="004C0FDF"/>
    <w:rsid w:val="004C1172"/>
    <w:rsid w:val="004C16B7"/>
    <w:rsid w:val="004C1C7D"/>
    <w:rsid w:val="004C2AA8"/>
    <w:rsid w:val="004C2C22"/>
    <w:rsid w:val="004C2D8B"/>
    <w:rsid w:val="004C2EB2"/>
    <w:rsid w:val="004C2FFC"/>
    <w:rsid w:val="004C341E"/>
    <w:rsid w:val="004C43E6"/>
    <w:rsid w:val="004C441E"/>
    <w:rsid w:val="004C44A0"/>
    <w:rsid w:val="004C454A"/>
    <w:rsid w:val="004C47FA"/>
    <w:rsid w:val="004C488E"/>
    <w:rsid w:val="004C4B81"/>
    <w:rsid w:val="004C4C45"/>
    <w:rsid w:val="004C53E9"/>
    <w:rsid w:val="004C5525"/>
    <w:rsid w:val="004C5982"/>
    <w:rsid w:val="004C5E4F"/>
    <w:rsid w:val="004C64A4"/>
    <w:rsid w:val="004C698A"/>
    <w:rsid w:val="004C6B2B"/>
    <w:rsid w:val="004C6DE1"/>
    <w:rsid w:val="004C70CA"/>
    <w:rsid w:val="004C71AA"/>
    <w:rsid w:val="004C7BE4"/>
    <w:rsid w:val="004D02A9"/>
    <w:rsid w:val="004D0453"/>
    <w:rsid w:val="004D045E"/>
    <w:rsid w:val="004D0460"/>
    <w:rsid w:val="004D1002"/>
    <w:rsid w:val="004D11E3"/>
    <w:rsid w:val="004D1448"/>
    <w:rsid w:val="004D1693"/>
    <w:rsid w:val="004D19ED"/>
    <w:rsid w:val="004D1F3F"/>
    <w:rsid w:val="004D20E1"/>
    <w:rsid w:val="004D24DD"/>
    <w:rsid w:val="004D2834"/>
    <w:rsid w:val="004D2CA9"/>
    <w:rsid w:val="004D2FE4"/>
    <w:rsid w:val="004D4C11"/>
    <w:rsid w:val="004D5265"/>
    <w:rsid w:val="004D58D8"/>
    <w:rsid w:val="004D5C52"/>
    <w:rsid w:val="004D5FF3"/>
    <w:rsid w:val="004D6197"/>
    <w:rsid w:val="004D65BC"/>
    <w:rsid w:val="004D6879"/>
    <w:rsid w:val="004D69B6"/>
    <w:rsid w:val="004D6A23"/>
    <w:rsid w:val="004D6BC2"/>
    <w:rsid w:val="004D6F33"/>
    <w:rsid w:val="004D7338"/>
    <w:rsid w:val="004D7427"/>
    <w:rsid w:val="004D7521"/>
    <w:rsid w:val="004D76C3"/>
    <w:rsid w:val="004D7899"/>
    <w:rsid w:val="004D7B9C"/>
    <w:rsid w:val="004D7BE4"/>
    <w:rsid w:val="004D7DF8"/>
    <w:rsid w:val="004D7E5A"/>
    <w:rsid w:val="004D7EDB"/>
    <w:rsid w:val="004E0432"/>
    <w:rsid w:val="004E0765"/>
    <w:rsid w:val="004E089C"/>
    <w:rsid w:val="004E0EDF"/>
    <w:rsid w:val="004E0FFA"/>
    <w:rsid w:val="004E101C"/>
    <w:rsid w:val="004E1076"/>
    <w:rsid w:val="004E1343"/>
    <w:rsid w:val="004E1B37"/>
    <w:rsid w:val="004E1DFA"/>
    <w:rsid w:val="004E2552"/>
    <w:rsid w:val="004E2843"/>
    <w:rsid w:val="004E2A8B"/>
    <w:rsid w:val="004E2B34"/>
    <w:rsid w:val="004E35F1"/>
    <w:rsid w:val="004E37E5"/>
    <w:rsid w:val="004E3EAF"/>
    <w:rsid w:val="004E4060"/>
    <w:rsid w:val="004E4E09"/>
    <w:rsid w:val="004E5104"/>
    <w:rsid w:val="004E5391"/>
    <w:rsid w:val="004E5447"/>
    <w:rsid w:val="004E56D3"/>
    <w:rsid w:val="004E58EC"/>
    <w:rsid w:val="004E5B00"/>
    <w:rsid w:val="004E6118"/>
    <w:rsid w:val="004E6F1C"/>
    <w:rsid w:val="004E73F7"/>
    <w:rsid w:val="004E7A72"/>
    <w:rsid w:val="004E7DE5"/>
    <w:rsid w:val="004E7E6C"/>
    <w:rsid w:val="004F011E"/>
    <w:rsid w:val="004F085C"/>
    <w:rsid w:val="004F1036"/>
    <w:rsid w:val="004F11AE"/>
    <w:rsid w:val="004F1937"/>
    <w:rsid w:val="004F1CF3"/>
    <w:rsid w:val="004F205B"/>
    <w:rsid w:val="004F25E0"/>
    <w:rsid w:val="004F2E99"/>
    <w:rsid w:val="004F314F"/>
    <w:rsid w:val="004F3785"/>
    <w:rsid w:val="004F3F29"/>
    <w:rsid w:val="004F4067"/>
    <w:rsid w:val="004F4374"/>
    <w:rsid w:val="004F495E"/>
    <w:rsid w:val="004F4A38"/>
    <w:rsid w:val="004F51C2"/>
    <w:rsid w:val="004F53DE"/>
    <w:rsid w:val="004F5655"/>
    <w:rsid w:val="004F5712"/>
    <w:rsid w:val="004F5730"/>
    <w:rsid w:val="004F5945"/>
    <w:rsid w:val="004F5A49"/>
    <w:rsid w:val="004F6563"/>
    <w:rsid w:val="004F6EDD"/>
    <w:rsid w:val="005008BB"/>
    <w:rsid w:val="00500FCA"/>
    <w:rsid w:val="00501066"/>
    <w:rsid w:val="005016E8"/>
    <w:rsid w:val="005017F2"/>
    <w:rsid w:val="00501A78"/>
    <w:rsid w:val="00501AFF"/>
    <w:rsid w:val="00501BA8"/>
    <w:rsid w:val="005023DC"/>
    <w:rsid w:val="005024D1"/>
    <w:rsid w:val="005024DB"/>
    <w:rsid w:val="005026EA"/>
    <w:rsid w:val="00502AE1"/>
    <w:rsid w:val="00502C20"/>
    <w:rsid w:val="00502C40"/>
    <w:rsid w:val="00502D15"/>
    <w:rsid w:val="00503060"/>
    <w:rsid w:val="005030CE"/>
    <w:rsid w:val="00503276"/>
    <w:rsid w:val="0050332F"/>
    <w:rsid w:val="00503500"/>
    <w:rsid w:val="00503A00"/>
    <w:rsid w:val="00504082"/>
    <w:rsid w:val="005041D0"/>
    <w:rsid w:val="005047E0"/>
    <w:rsid w:val="00505179"/>
    <w:rsid w:val="00505581"/>
    <w:rsid w:val="00505A49"/>
    <w:rsid w:val="00505A98"/>
    <w:rsid w:val="00505E1B"/>
    <w:rsid w:val="0050617B"/>
    <w:rsid w:val="005062E9"/>
    <w:rsid w:val="0050632B"/>
    <w:rsid w:val="00506AB4"/>
    <w:rsid w:val="00506AE2"/>
    <w:rsid w:val="00506BCE"/>
    <w:rsid w:val="005076B9"/>
    <w:rsid w:val="0050770C"/>
    <w:rsid w:val="00507896"/>
    <w:rsid w:val="00507975"/>
    <w:rsid w:val="00507ACB"/>
    <w:rsid w:val="0051021E"/>
    <w:rsid w:val="005108C3"/>
    <w:rsid w:val="00510EEA"/>
    <w:rsid w:val="00510F8A"/>
    <w:rsid w:val="005110BC"/>
    <w:rsid w:val="005114A9"/>
    <w:rsid w:val="00511D8F"/>
    <w:rsid w:val="00511DD9"/>
    <w:rsid w:val="00512C3F"/>
    <w:rsid w:val="00512F2C"/>
    <w:rsid w:val="00513AFA"/>
    <w:rsid w:val="005141CC"/>
    <w:rsid w:val="00514259"/>
    <w:rsid w:val="005159E2"/>
    <w:rsid w:val="00515C3E"/>
    <w:rsid w:val="00516233"/>
    <w:rsid w:val="00516426"/>
    <w:rsid w:val="005164BA"/>
    <w:rsid w:val="00516714"/>
    <w:rsid w:val="00516CA2"/>
    <w:rsid w:val="005170DC"/>
    <w:rsid w:val="0051715F"/>
    <w:rsid w:val="005172B4"/>
    <w:rsid w:val="00517E7A"/>
    <w:rsid w:val="00517F66"/>
    <w:rsid w:val="00520363"/>
    <w:rsid w:val="00520D16"/>
    <w:rsid w:val="00520F2A"/>
    <w:rsid w:val="005215F3"/>
    <w:rsid w:val="00521BD8"/>
    <w:rsid w:val="00521D15"/>
    <w:rsid w:val="005224A9"/>
    <w:rsid w:val="005226FB"/>
    <w:rsid w:val="00522EF9"/>
    <w:rsid w:val="005230F5"/>
    <w:rsid w:val="00523FBF"/>
    <w:rsid w:val="005241FD"/>
    <w:rsid w:val="005242C6"/>
    <w:rsid w:val="005242F3"/>
    <w:rsid w:val="005243A0"/>
    <w:rsid w:val="005244A7"/>
    <w:rsid w:val="005245EB"/>
    <w:rsid w:val="0052476A"/>
    <w:rsid w:val="0052485B"/>
    <w:rsid w:val="00524CF5"/>
    <w:rsid w:val="005257E9"/>
    <w:rsid w:val="00525D96"/>
    <w:rsid w:val="005266EF"/>
    <w:rsid w:val="00526725"/>
    <w:rsid w:val="00526BE1"/>
    <w:rsid w:val="00526FE3"/>
    <w:rsid w:val="005272EF"/>
    <w:rsid w:val="00527662"/>
    <w:rsid w:val="005278B5"/>
    <w:rsid w:val="00527B8D"/>
    <w:rsid w:val="00527F91"/>
    <w:rsid w:val="00527FAF"/>
    <w:rsid w:val="005302DA"/>
    <w:rsid w:val="00530C92"/>
    <w:rsid w:val="005310AA"/>
    <w:rsid w:val="005317DB"/>
    <w:rsid w:val="00531FCE"/>
    <w:rsid w:val="00532039"/>
    <w:rsid w:val="00532280"/>
    <w:rsid w:val="005325F3"/>
    <w:rsid w:val="00532681"/>
    <w:rsid w:val="005330EA"/>
    <w:rsid w:val="00533643"/>
    <w:rsid w:val="00533B50"/>
    <w:rsid w:val="00533F24"/>
    <w:rsid w:val="00534654"/>
    <w:rsid w:val="00534C28"/>
    <w:rsid w:val="00534C67"/>
    <w:rsid w:val="00535886"/>
    <w:rsid w:val="005358AA"/>
    <w:rsid w:val="00536110"/>
    <w:rsid w:val="005361B4"/>
    <w:rsid w:val="005363FC"/>
    <w:rsid w:val="00536794"/>
    <w:rsid w:val="00536E7B"/>
    <w:rsid w:val="005376AF"/>
    <w:rsid w:val="00537938"/>
    <w:rsid w:val="00540085"/>
    <w:rsid w:val="00541A20"/>
    <w:rsid w:val="00541E2A"/>
    <w:rsid w:val="00541FBB"/>
    <w:rsid w:val="00542943"/>
    <w:rsid w:val="00542A85"/>
    <w:rsid w:val="00542ED7"/>
    <w:rsid w:val="00542F98"/>
    <w:rsid w:val="00543072"/>
    <w:rsid w:val="00543351"/>
    <w:rsid w:val="00543B7F"/>
    <w:rsid w:val="00543BF0"/>
    <w:rsid w:val="005446B9"/>
    <w:rsid w:val="00544AA7"/>
    <w:rsid w:val="00544ACE"/>
    <w:rsid w:val="00544B87"/>
    <w:rsid w:val="00545698"/>
    <w:rsid w:val="00545A39"/>
    <w:rsid w:val="00545F2A"/>
    <w:rsid w:val="00546145"/>
    <w:rsid w:val="00546B09"/>
    <w:rsid w:val="00546E35"/>
    <w:rsid w:val="0054724A"/>
    <w:rsid w:val="00547504"/>
    <w:rsid w:val="00547792"/>
    <w:rsid w:val="005477B2"/>
    <w:rsid w:val="005477CA"/>
    <w:rsid w:val="005479C2"/>
    <w:rsid w:val="00547CA3"/>
    <w:rsid w:val="005504C9"/>
    <w:rsid w:val="005504EC"/>
    <w:rsid w:val="0055062A"/>
    <w:rsid w:val="00550D19"/>
    <w:rsid w:val="00551FC7"/>
    <w:rsid w:val="005521C5"/>
    <w:rsid w:val="005530C7"/>
    <w:rsid w:val="005534E6"/>
    <w:rsid w:val="00553545"/>
    <w:rsid w:val="005539FA"/>
    <w:rsid w:val="00553F01"/>
    <w:rsid w:val="0055420B"/>
    <w:rsid w:val="00554418"/>
    <w:rsid w:val="00554636"/>
    <w:rsid w:val="0055470E"/>
    <w:rsid w:val="0055511D"/>
    <w:rsid w:val="005551E2"/>
    <w:rsid w:val="005558C7"/>
    <w:rsid w:val="00555A28"/>
    <w:rsid w:val="00555D9D"/>
    <w:rsid w:val="00555DCD"/>
    <w:rsid w:val="00555E5E"/>
    <w:rsid w:val="005560AB"/>
    <w:rsid w:val="00556242"/>
    <w:rsid w:val="00556274"/>
    <w:rsid w:val="005562BD"/>
    <w:rsid w:val="00556A06"/>
    <w:rsid w:val="00556C8D"/>
    <w:rsid w:val="00556CD8"/>
    <w:rsid w:val="00556DF0"/>
    <w:rsid w:val="00556F68"/>
    <w:rsid w:val="005570E4"/>
    <w:rsid w:val="005579D9"/>
    <w:rsid w:val="00560042"/>
    <w:rsid w:val="005601B2"/>
    <w:rsid w:val="00560B14"/>
    <w:rsid w:val="0056143B"/>
    <w:rsid w:val="005618C6"/>
    <w:rsid w:val="005621CE"/>
    <w:rsid w:val="005621DB"/>
    <w:rsid w:val="00562615"/>
    <w:rsid w:val="00562CA6"/>
    <w:rsid w:val="005630B1"/>
    <w:rsid w:val="00563775"/>
    <w:rsid w:val="0056416D"/>
    <w:rsid w:val="00564259"/>
    <w:rsid w:val="00564469"/>
    <w:rsid w:val="00564965"/>
    <w:rsid w:val="00564D02"/>
    <w:rsid w:val="00565140"/>
    <w:rsid w:val="00565FAE"/>
    <w:rsid w:val="00565FF1"/>
    <w:rsid w:val="00566DE6"/>
    <w:rsid w:val="00567F3D"/>
    <w:rsid w:val="005700D6"/>
    <w:rsid w:val="00570C08"/>
    <w:rsid w:val="0057108A"/>
    <w:rsid w:val="00571169"/>
    <w:rsid w:val="00571300"/>
    <w:rsid w:val="005713C5"/>
    <w:rsid w:val="005716F9"/>
    <w:rsid w:val="0057213E"/>
    <w:rsid w:val="00572225"/>
    <w:rsid w:val="00572C14"/>
    <w:rsid w:val="00572D21"/>
    <w:rsid w:val="00573316"/>
    <w:rsid w:val="0057384E"/>
    <w:rsid w:val="0057394E"/>
    <w:rsid w:val="00574145"/>
    <w:rsid w:val="00574157"/>
    <w:rsid w:val="005744CD"/>
    <w:rsid w:val="0057497A"/>
    <w:rsid w:val="00574CEE"/>
    <w:rsid w:val="00575251"/>
    <w:rsid w:val="00575445"/>
    <w:rsid w:val="00575AEE"/>
    <w:rsid w:val="00575E00"/>
    <w:rsid w:val="00575FC3"/>
    <w:rsid w:val="0057627C"/>
    <w:rsid w:val="00576970"/>
    <w:rsid w:val="005769A0"/>
    <w:rsid w:val="00576DA0"/>
    <w:rsid w:val="00577C2C"/>
    <w:rsid w:val="00580078"/>
    <w:rsid w:val="0058021B"/>
    <w:rsid w:val="00580524"/>
    <w:rsid w:val="0058076C"/>
    <w:rsid w:val="00580BD7"/>
    <w:rsid w:val="00581226"/>
    <w:rsid w:val="00581695"/>
    <w:rsid w:val="00581899"/>
    <w:rsid w:val="00581C1B"/>
    <w:rsid w:val="00581CD1"/>
    <w:rsid w:val="00581D3E"/>
    <w:rsid w:val="00581D73"/>
    <w:rsid w:val="00581FBB"/>
    <w:rsid w:val="00582094"/>
    <w:rsid w:val="00582243"/>
    <w:rsid w:val="00582778"/>
    <w:rsid w:val="0058287B"/>
    <w:rsid w:val="00582A8D"/>
    <w:rsid w:val="005837E1"/>
    <w:rsid w:val="0058385A"/>
    <w:rsid w:val="00583A50"/>
    <w:rsid w:val="00584246"/>
    <w:rsid w:val="005844C2"/>
    <w:rsid w:val="005846B1"/>
    <w:rsid w:val="00584A6A"/>
    <w:rsid w:val="00584CAD"/>
    <w:rsid w:val="00584E70"/>
    <w:rsid w:val="005859BB"/>
    <w:rsid w:val="00586EF9"/>
    <w:rsid w:val="00587278"/>
    <w:rsid w:val="0059016B"/>
    <w:rsid w:val="005902B6"/>
    <w:rsid w:val="005906D8"/>
    <w:rsid w:val="005910B4"/>
    <w:rsid w:val="005916C8"/>
    <w:rsid w:val="00591BBE"/>
    <w:rsid w:val="00591E7F"/>
    <w:rsid w:val="00591EF4"/>
    <w:rsid w:val="0059202C"/>
    <w:rsid w:val="00592730"/>
    <w:rsid w:val="00592E09"/>
    <w:rsid w:val="00592E6C"/>
    <w:rsid w:val="00593491"/>
    <w:rsid w:val="00593E1E"/>
    <w:rsid w:val="00594282"/>
    <w:rsid w:val="00594EAD"/>
    <w:rsid w:val="0059523F"/>
    <w:rsid w:val="005960DA"/>
    <w:rsid w:val="0059735D"/>
    <w:rsid w:val="005974B4"/>
    <w:rsid w:val="00597B89"/>
    <w:rsid w:val="00597C28"/>
    <w:rsid w:val="005A1A86"/>
    <w:rsid w:val="005A1A87"/>
    <w:rsid w:val="005A1E5C"/>
    <w:rsid w:val="005A1EEC"/>
    <w:rsid w:val="005A2153"/>
    <w:rsid w:val="005A2902"/>
    <w:rsid w:val="005A2B64"/>
    <w:rsid w:val="005A2B78"/>
    <w:rsid w:val="005A338F"/>
    <w:rsid w:val="005A3482"/>
    <w:rsid w:val="005A3486"/>
    <w:rsid w:val="005A3712"/>
    <w:rsid w:val="005A394B"/>
    <w:rsid w:val="005A40EA"/>
    <w:rsid w:val="005A43F9"/>
    <w:rsid w:val="005A459D"/>
    <w:rsid w:val="005A49A9"/>
    <w:rsid w:val="005A53AD"/>
    <w:rsid w:val="005A5743"/>
    <w:rsid w:val="005A595B"/>
    <w:rsid w:val="005A5B76"/>
    <w:rsid w:val="005A66A4"/>
    <w:rsid w:val="005A6BB6"/>
    <w:rsid w:val="005A7079"/>
    <w:rsid w:val="005A7442"/>
    <w:rsid w:val="005A7693"/>
    <w:rsid w:val="005B00E7"/>
    <w:rsid w:val="005B036E"/>
    <w:rsid w:val="005B0428"/>
    <w:rsid w:val="005B0928"/>
    <w:rsid w:val="005B10F4"/>
    <w:rsid w:val="005B1245"/>
    <w:rsid w:val="005B143F"/>
    <w:rsid w:val="005B1AD0"/>
    <w:rsid w:val="005B1B82"/>
    <w:rsid w:val="005B1C53"/>
    <w:rsid w:val="005B1D5E"/>
    <w:rsid w:val="005B1F3E"/>
    <w:rsid w:val="005B1FD4"/>
    <w:rsid w:val="005B236F"/>
    <w:rsid w:val="005B2935"/>
    <w:rsid w:val="005B3256"/>
    <w:rsid w:val="005B348C"/>
    <w:rsid w:val="005B36FE"/>
    <w:rsid w:val="005B3728"/>
    <w:rsid w:val="005B375F"/>
    <w:rsid w:val="005B3B07"/>
    <w:rsid w:val="005B3B7B"/>
    <w:rsid w:val="005B40F3"/>
    <w:rsid w:val="005B456B"/>
    <w:rsid w:val="005B47BC"/>
    <w:rsid w:val="005B4DEA"/>
    <w:rsid w:val="005B5217"/>
    <w:rsid w:val="005B59DB"/>
    <w:rsid w:val="005B59F1"/>
    <w:rsid w:val="005B5C2B"/>
    <w:rsid w:val="005B5CB2"/>
    <w:rsid w:val="005B5F4C"/>
    <w:rsid w:val="005B613F"/>
    <w:rsid w:val="005B66AC"/>
    <w:rsid w:val="005B6A54"/>
    <w:rsid w:val="005B6F15"/>
    <w:rsid w:val="005B6FB8"/>
    <w:rsid w:val="005B7A3D"/>
    <w:rsid w:val="005B7D45"/>
    <w:rsid w:val="005B7D6D"/>
    <w:rsid w:val="005B7ED9"/>
    <w:rsid w:val="005C0FB8"/>
    <w:rsid w:val="005C1DFA"/>
    <w:rsid w:val="005C1E5B"/>
    <w:rsid w:val="005C1F59"/>
    <w:rsid w:val="005C1F65"/>
    <w:rsid w:val="005C20CB"/>
    <w:rsid w:val="005C2784"/>
    <w:rsid w:val="005C2BA0"/>
    <w:rsid w:val="005C3D0A"/>
    <w:rsid w:val="005C48AC"/>
    <w:rsid w:val="005C4DFB"/>
    <w:rsid w:val="005C58A0"/>
    <w:rsid w:val="005C5CF1"/>
    <w:rsid w:val="005C5DDE"/>
    <w:rsid w:val="005C6079"/>
    <w:rsid w:val="005C61CA"/>
    <w:rsid w:val="005C677C"/>
    <w:rsid w:val="005C68C9"/>
    <w:rsid w:val="005C6A17"/>
    <w:rsid w:val="005C6CAD"/>
    <w:rsid w:val="005C72EF"/>
    <w:rsid w:val="005C769E"/>
    <w:rsid w:val="005C7733"/>
    <w:rsid w:val="005C7C48"/>
    <w:rsid w:val="005D008C"/>
    <w:rsid w:val="005D0495"/>
    <w:rsid w:val="005D04E9"/>
    <w:rsid w:val="005D0632"/>
    <w:rsid w:val="005D08F3"/>
    <w:rsid w:val="005D0D13"/>
    <w:rsid w:val="005D0D92"/>
    <w:rsid w:val="005D0EBE"/>
    <w:rsid w:val="005D18BA"/>
    <w:rsid w:val="005D1A21"/>
    <w:rsid w:val="005D1DA6"/>
    <w:rsid w:val="005D1E55"/>
    <w:rsid w:val="005D2356"/>
    <w:rsid w:val="005D2531"/>
    <w:rsid w:val="005D25B1"/>
    <w:rsid w:val="005D2662"/>
    <w:rsid w:val="005D2822"/>
    <w:rsid w:val="005D2887"/>
    <w:rsid w:val="005D2DAF"/>
    <w:rsid w:val="005D37F9"/>
    <w:rsid w:val="005D3CAB"/>
    <w:rsid w:val="005D3D10"/>
    <w:rsid w:val="005D3FA3"/>
    <w:rsid w:val="005D4ABF"/>
    <w:rsid w:val="005D4C5B"/>
    <w:rsid w:val="005D4FEA"/>
    <w:rsid w:val="005D505F"/>
    <w:rsid w:val="005D5071"/>
    <w:rsid w:val="005D524C"/>
    <w:rsid w:val="005D5450"/>
    <w:rsid w:val="005D5BC6"/>
    <w:rsid w:val="005D5E0E"/>
    <w:rsid w:val="005D623C"/>
    <w:rsid w:val="005D6732"/>
    <w:rsid w:val="005D6A28"/>
    <w:rsid w:val="005D79A2"/>
    <w:rsid w:val="005D7B86"/>
    <w:rsid w:val="005D7C18"/>
    <w:rsid w:val="005D7F4F"/>
    <w:rsid w:val="005E092A"/>
    <w:rsid w:val="005E09C3"/>
    <w:rsid w:val="005E09DF"/>
    <w:rsid w:val="005E0BC0"/>
    <w:rsid w:val="005E0DB5"/>
    <w:rsid w:val="005E16A5"/>
    <w:rsid w:val="005E23CF"/>
    <w:rsid w:val="005E2421"/>
    <w:rsid w:val="005E25C6"/>
    <w:rsid w:val="005E297D"/>
    <w:rsid w:val="005E3032"/>
    <w:rsid w:val="005E34F8"/>
    <w:rsid w:val="005E3EC1"/>
    <w:rsid w:val="005E4A2C"/>
    <w:rsid w:val="005E4E33"/>
    <w:rsid w:val="005E4F10"/>
    <w:rsid w:val="005E4F75"/>
    <w:rsid w:val="005E501B"/>
    <w:rsid w:val="005E54DA"/>
    <w:rsid w:val="005E56E5"/>
    <w:rsid w:val="005E5A5F"/>
    <w:rsid w:val="005E6684"/>
    <w:rsid w:val="005E6978"/>
    <w:rsid w:val="005F0CC8"/>
    <w:rsid w:val="005F1089"/>
    <w:rsid w:val="005F1251"/>
    <w:rsid w:val="005F1304"/>
    <w:rsid w:val="005F20FF"/>
    <w:rsid w:val="005F25CD"/>
    <w:rsid w:val="005F3192"/>
    <w:rsid w:val="005F35E4"/>
    <w:rsid w:val="005F37DA"/>
    <w:rsid w:val="005F3A41"/>
    <w:rsid w:val="005F3B83"/>
    <w:rsid w:val="005F3E12"/>
    <w:rsid w:val="005F4605"/>
    <w:rsid w:val="005F4628"/>
    <w:rsid w:val="005F51BA"/>
    <w:rsid w:val="005F532A"/>
    <w:rsid w:val="005F5B05"/>
    <w:rsid w:val="005F5C08"/>
    <w:rsid w:val="005F5DCE"/>
    <w:rsid w:val="005F6146"/>
    <w:rsid w:val="005F69F1"/>
    <w:rsid w:val="005F6B84"/>
    <w:rsid w:val="005F6E59"/>
    <w:rsid w:val="005F70CE"/>
    <w:rsid w:val="005F720C"/>
    <w:rsid w:val="005F7315"/>
    <w:rsid w:val="005F736F"/>
    <w:rsid w:val="005F79AD"/>
    <w:rsid w:val="005F7DEE"/>
    <w:rsid w:val="00600816"/>
    <w:rsid w:val="00600B62"/>
    <w:rsid w:val="00600EDE"/>
    <w:rsid w:val="00600F1D"/>
    <w:rsid w:val="00601097"/>
    <w:rsid w:val="00601A59"/>
    <w:rsid w:val="00601A62"/>
    <w:rsid w:val="00601C0C"/>
    <w:rsid w:val="00601E6F"/>
    <w:rsid w:val="00601EAE"/>
    <w:rsid w:val="006022FA"/>
    <w:rsid w:val="00602507"/>
    <w:rsid w:val="006027AD"/>
    <w:rsid w:val="00603605"/>
    <w:rsid w:val="0060382E"/>
    <w:rsid w:val="00604248"/>
    <w:rsid w:val="00604B0E"/>
    <w:rsid w:val="00604B38"/>
    <w:rsid w:val="00604C36"/>
    <w:rsid w:val="00604DF8"/>
    <w:rsid w:val="00605DFE"/>
    <w:rsid w:val="006062BB"/>
    <w:rsid w:val="00607106"/>
    <w:rsid w:val="0060729A"/>
    <w:rsid w:val="00607562"/>
    <w:rsid w:val="00607806"/>
    <w:rsid w:val="00607A41"/>
    <w:rsid w:val="006101A0"/>
    <w:rsid w:val="0061027C"/>
    <w:rsid w:val="00610701"/>
    <w:rsid w:val="0061123B"/>
    <w:rsid w:val="00612068"/>
    <w:rsid w:val="00612370"/>
    <w:rsid w:val="006124E2"/>
    <w:rsid w:val="00612766"/>
    <w:rsid w:val="0061277D"/>
    <w:rsid w:val="00612A56"/>
    <w:rsid w:val="00612BB5"/>
    <w:rsid w:val="00612BF8"/>
    <w:rsid w:val="006132D0"/>
    <w:rsid w:val="0061359D"/>
    <w:rsid w:val="00613AE7"/>
    <w:rsid w:val="00614067"/>
    <w:rsid w:val="0061408D"/>
    <w:rsid w:val="006143DD"/>
    <w:rsid w:val="0061469E"/>
    <w:rsid w:val="00614EE0"/>
    <w:rsid w:val="006151D0"/>
    <w:rsid w:val="006151EE"/>
    <w:rsid w:val="00615426"/>
    <w:rsid w:val="00615630"/>
    <w:rsid w:val="006163FA"/>
    <w:rsid w:val="00616E01"/>
    <w:rsid w:val="00616FEA"/>
    <w:rsid w:val="006170B2"/>
    <w:rsid w:val="0061734B"/>
    <w:rsid w:val="006179AD"/>
    <w:rsid w:val="00617E17"/>
    <w:rsid w:val="00620454"/>
    <w:rsid w:val="0062074A"/>
    <w:rsid w:val="00620CF1"/>
    <w:rsid w:val="006216EB"/>
    <w:rsid w:val="00621879"/>
    <w:rsid w:val="00621D3B"/>
    <w:rsid w:val="006221CE"/>
    <w:rsid w:val="0062264F"/>
    <w:rsid w:val="00622B27"/>
    <w:rsid w:val="00623427"/>
    <w:rsid w:val="00623596"/>
    <w:rsid w:val="00623918"/>
    <w:rsid w:val="00623F4E"/>
    <w:rsid w:val="006240AD"/>
    <w:rsid w:val="0062416E"/>
    <w:rsid w:val="006244DF"/>
    <w:rsid w:val="006248DC"/>
    <w:rsid w:val="00624D5F"/>
    <w:rsid w:val="00624DBB"/>
    <w:rsid w:val="00625E2D"/>
    <w:rsid w:val="006260C7"/>
    <w:rsid w:val="006260E4"/>
    <w:rsid w:val="006261EC"/>
    <w:rsid w:val="00626431"/>
    <w:rsid w:val="00626D33"/>
    <w:rsid w:val="00626F94"/>
    <w:rsid w:val="006272D8"/>
    <w:rsid w:val="006276F6"/>
    <w:rsid w:val="00627A48"/>
    <w:rsid w:val="00627C9C"/>
    <w:rsid w:val="00627ED6"/>
    <w:rsid w:val="006301E7"/>
    <w:rsid w:val="006302B4"/>
    <w:rsid w:val="00630517"/>
    <w:rsid w:val="00630655"/>
    <w:rsid w:val="00630687"/>
    <w:rsid w:val="00631108"/>
    <w:rsid w:val="006311D8"/>
    <w:rsid w:val="00631201"/>
    <w:rsid w:val="0063158F"/>
    <w:rsid w:val="006323D5"/>
    <w:rsid w:val="00632572"/>
    <w:rsid w:val="00632A77"/>
    <w:rsid w:val="006330EA"/>
    <w:rsid w:val="006330F5"/>
    <w:rsid w:val="0063348C"/>
    <w:rsid w:val="00633CC1"/>
    <w:rsid w:val="006341B2"/>
    <w:rsid w:val="006342C4"/>
    <w:rsid w:val="0063480D"/>
    <w:rsid w:val="00634ECC"/>
    <w:rsid w:val="0063572D"/>
    <w:rsid w:val="0063581E"/>
    <w:rsid w:val="0063584A"/>
    <w:rsid w:val="00635BC7"/>
    <w:rsid w:val="00635E07"/>
    <w:rsid w:val="00635E31"/>
    <w:rsid w:val="00636203"/>
    <w:rsid w:val="00636493"/>
    <w:rsid w:val="00637136"/>
    <w:rsid w:val="006377D6"/>
    <w:rsid w:val="00637C48"/>
    <w:rsid w:val="00637F11"/>
    <w:rsid w:val="0064027E"/>
    <w:rsid w:val="00640EE4"/>
    <w:rsid w:val="006410BF"/>
    <w:rsid w:val="00641652"/>
    <w:rsid w:val="00641CE6"/>
    <w:rsid w:val="006422C6"/>
    <w:rsid w:val="0064250C"/>
    <w:rsid w:val="00642945"/>
    <w:rsid w:val="00642CDA"/>
    <w:rsid w:val="00642F64"/>
    <w:rsid w:val="006435BF"/>
    <w:rsid w:val="0064365D"/>
    <w:rsid w:val="00643C09"/>
    <w:rsid w:val="00643C65"/>
    <w:rsid w:val="00643C7B"/>
    <w:rsid w:val="00643FB8"/>
    <w:rsid w:val="0064447A"/>
    <w:rsid w:val="006446A0"/>
    <w:rsid w:val="0064472A"/>
    <w:rsid w:val="00644AEE"/>
    <w:rsid w:val="00644D5B"/>
    <w:rsid w:val="006451A3"/>
    <w:rsid w:val="006452A0"/>
    <w:rsid w:val="006454FF"/>
    <w:rsid w:val="00645728"/>
    <w:rsid w:val="00645BDB"/>
    <w:rsid w:val="00645E2B"/>
    <w:rsid w:val="00646083"/>
    <w:rsid w:val="006461FA"/>
    <w:rsid w:val="00646413"/>
    <w:rsid w:val="006470B7"/>
    <w:rsid w:val="00647D9E"/>
    <w:rsid w:val="00647E2C"/>
    <w:rsid w:val="00647F55"/>
    <w:rsid w:val="00650401"/>
    <w:rsid w:val="0065071F"/>
    <w:rsid w:val="00650DDD"/>
    <w:rsid w:val="00650EBD"/>
    <w:rsid w:val="006510BF"/>
    <w:rsid w:val="00651319"/>
    <w:rsid w:val="006513CA"/>
    <w:rsid w:val="00652450"/>
    <w:rsid w:val="006524A7"/>
    <w:rsid w:val="00652DD7"/>
    <w:rsid w:val="0065308F"/>
    <w:rsid w:val="0065315B"/>
    <w:rsid w:val="00653D67"/>
    <w:rsid w:val="00653E7B"/>
    <w:rsid w:val="0065411E"/>
    <w:rsid w:val="006542C1"/>
    <w:rsid w:val="006544B5"/>
    <w:rsid w:val="00654728"/>
    <w:rsid w:val="00654A95"/>
    <w:rsid w:val="00654EEE"/>
    <w:rsid w:val="00655004"/>
    <w:rsid w:val="00655295"/>
    <w:rsid w:val="0065568E"/>
    <w:rsid w:val="006556A9"/>
    <w:rsid w:val="00655C21"/>
    <w:rsid w:val="00655CE3"/>
    <w:rsid w:val="00655EE1"/>
    <w:rsid w:val="0065666E"/>
    <w:rsid w:val="00656C7F"/>
    <w:rsid w:val="006570BD"/>
    <w:rsid w:val="0065741B"/>
    <w:rsid w:val="00657676"/>
    <w:rsid w:val="006578D5"/>
    <w:rsid w:val="00657C39"/>
    <w:rsid w:val="006603C2"/>
    <w:rsid w:val="00660802"/>
    <w:rsid w:val="006608C6"/>
    <w:rsid w:val="00660DA1"/>
    <w:rsid w:val="00661373"/>
    <w:rsid w:val="00661634"/>
    <w:rsid w:val="00661D29"/>
    <w:rsid w:val="0066243E"/>
    <w:rsid w:val="006627C3"/>
    <w:rsid w:val="006627DA"/>
    <w:rsid w:val="00663658"/>
    <w:rsid w:val="00663BFB"/>
    <w:rsid w:val="00663D60"/>
    <w:rsid w:val="00663FD6"/>
    <w:rsid w:val="00664330"/>
    <w:rsid w:val="00664518"/>
    <w:rsid w:val="00664BA0"/>
    <w:rsid w:val="00664EA5"/>
    <w:rsid w:val="00664F51"/>
    <w:rsid w:val="0066515B"/>
    <w:rsid w:val="006654FC"/>
    <w:rsid w:val="0066571D"/>
    <w:rsid w:val="0066583D"/>
    <w:rsid w:val="00665C37"/>
    <w:rsid w:val="00665CFA"/>
    <w:rsid w:val="00666115"/>
    <w:rsid w:val="00666492"/>
    <w:rsid w:val="0066650A"/>
    <w:rsid w:val="00666511"/>
    <w:rsid w:val="00666B42"/>
    <w:rsid w:val="00666CFC"/>
    <w:rsid w:val="00666E0F"/>
    <w:rsid w:val="00667020"/>
    <w:rsid w:val="00667705"/>
    <w:rsid w:val="00667A59"/>
    <w:rsid w:val="00667BA9"/>
    <w:rsid w:val="00667C4F"/>
    <w:rsid w:val="00667EF1"/>
    <w:rsid w:val="0067054A"/>
    <w:rsid w:val="006708C9"/>
    <w:rsid w:val="00670959"/>
    <w:rsid w:val="00670DB7"/>
    <w:rsid w:val="00670ECA"/>
    <w:rsid w:val="00671234"/>
    <w:rsid w:val="006716B9"/>
    <w:rsid w:val="00671937"/>
    <w:rsid w:val="006723FC"/>
    <w:rsid w:val="006724E2"/>
    <w:rsid w:val="00673126"/>
    <w:rsid w:val="00673251"/>
    <w:rsid w:val="006735B4"/>
    <w:rsid w:val="00673E1A"/>
    <w:rsid w:val="00674075"/>
    <w:rsid w:val="006745EC"/>
    <w:rsid w:val="0067519C"/>
    <w:rsid w:val="00675721"/>
    <w:rsid w:val="006757C8"/>
    <w:rsid w:val="006759BF"/>
    <w:rsid w:val="00675DE4"/>
    <w:rsid w:val="006762E3"/>
    <w:rsid w:val="00676363"/>
    <w:rsid w:val="006765DE"/>
    <w:rsid w:val="00676721"/>
    <w:rsid w:val="00676BFA"/>
    <w:rsid w:val="006772D4"/>
    <w:rsid w:val="00677646"/>
    <w:rsid w:val="006776BE"/>
    <w:rsid w:val="00677B5D"/>
    <w:rsid w:val="006801FC"/>
    <w:rsid w:val="00680204"/>
    <w:rsid w:val="0068020F"/>
    <w:rsid w:val="00680402"/>
    <w:rsid w:val="00680952"/>
    <w:rsid w:val="00681198"/>
    <w:rsid w:val="00681516"/>
    <w:rsid w:val="00681822"/>
    <w:rsid w:val="00681AE3"/>
    <w:rsid w:val="00681C38"/>
    <w:rsid w:val="00681D45"/>
    <w:rsid w:val="00681DF8"/>
    <w:rsid w:val="00682026"/>
    <w:rsid w:val="00682E6E"/>
    <w:rsid w:val="00683226"/>
    <w:rsid w:val="00683378"/>
    <w:rsid w:val="00683445"/>
    <w:rsid w:val="006837C2"/>
    <w:rsid w:val="006837FA"/>
    <w:rsid w:val="00683D62"/>
    <w:rsid w:val="0068414C"/>
    <w:rsid w:val="00684869"/>
    <w:rsid w:val="0068498C"/>
    <w:rsid w:val="00684D9C"/>
    <w:rsid w:val="00684DA6"/>
    <w:rsid w:val="00685057"/>
    <w:rsid w:val="00685522"/>
    <w:rsid w:val="00685A8F"/>
    <w:rsid w:val="00686060"/>
    <w:rsid w:val="006866E7"/>
    <w:rsid w:val="0068677A"/>
    <w:rsid w:val="00686837"/>
    <w:rsid w:val="006868F2"/>
    <w:rsid w:val="00687718"/>
    <w:rsid w:val="00687E65"/>
    <w:rsid w:val="0069009B"/>
    <w:rsid w:val="00690290"/>
    <w:rsid w:val="0069109A"/>
    <w:rsid w:val="006913D5"/>
    <w:rsid w:val="006915C7"/>
    <w:rsid w:val="00691725"/>
    <w:rsid w:val="00691910"/>
    <w:rsid w:val="00691C5D"/>
    <w:rsid w:val="00691D99"/>
    <w:rsid w:val="00691E0E"/>
    <w:rsid w:val="0069201A"/>
    <w:rsid w:val="0069228A"/>
    <w:rsid w:val="006926DE"/>
    <w:rsid w:val="00692789"/>
    <w:rsid w:val="00692B42"/>
    <w:rsid w:val="006933A7"/>
    <w:rsid w:val="00693EE1"/>
    <w:rsid w:val="006941DF"/>
    <w:rsid w:val="0069449F"/>
    <w:rsid w:val="00694708"/>
    <w:rsid w:val="0069482C"/>
    <w:rsid w:val="006948CF"/>
    <w:rsid w:val="00694B1B"/>
    <w:rsid w:val="00694D93"/>
    <w:rsid w:val="00694F60"/>
    <w:rsid w:val="0069501F"/>
    <w:rsid w:val="00695315"/>
    <w:rsid w:val="006956B0"/>
    <w:rsid w:val="00695809"/>
    <w:rsid w:val="00696397"/>
    <w:rsid w:val="00696701"/>
    <w:rsid w:val="006967A6"/>
    <w:rsid w:val="00696AC8"/>
    <w:rsid w:val="00696BFD"/>
    <w:rsid w:val="00696D68"/>
    <w:rsid w:val="00697033"/>
    <w:rsid w:val="0069788C"/>
    <w:rsid w:val="00697A31"/>
    <w:rsid w:val="00697ACB"/>
    <w:rsid w:val="00697AF6"/>
    <w:rsid w:val="006A003C"/>
    <w:rsid w:val="006A03B1"/>
    <w:rsid w:val="006A0449"/>
    <w:rsid w:val="006A070C"/>
    <w:rsid w:val="006A0798"/>
    <w:rsid w:val="006A0BD2"/>
    <w:rsid w:val="006A1982"/>
    <w:rsid w:val="006A1A18"/>
    <w:rsid w:val="006A1A1B"/>
    <w:rsid w:val="006A1B2B"/>
    <w:rsid w:val="006A1CFC"/>
    <w:rsid w:val="006A1D2A"/>
    <w:rsid w:val="006A1ED0"/>
    <w:rsid w:val="006A23A0"/>
    <w:rsid w:val="006A24DE"/>
    <w:rsid w:val="006A28CA"/>
    <w:rsid w:val="006A2A22"/>
    <w:rsid w:val="006A2BA8"/>
    <w:rsid w:val="006A340E"/>
    <w:rsid w:val="006A3E7D"/>
    <w:rsid w:val="006A4085"/>
    <w:rsid w:val="006A4872"/>
    <w:rsid w:val="006A4B5C"/>
    <w:rsid w:val="006A4B6D"/>
    <w:rsid w:val="006A4D6E"/>
    <w:rsid w:val="006A4E4C"/>
    <w:rsid w:val="006A555B"/>
    <w:rsid w:val="006A5B48"/>
    <w:rsid w:val="006A5BC2"/>
    <w:rsid w:val="006A5D54"/>
    <w:rsid w:val="006A5DAF"/>
    <w:rsid w:val="006A64ED"/>
    <w:rsid w:val="006A671A"/>
    <w:rsid w:val="006A6B13"/>
    <w:rsid w:val="006A716E"/>
    <w:rsid w:val="006A741A"/>
    <w:rsid w:val="006A796E"/>
    <w:rsid w:val="006A7AD8"/>
    <w:rsid w:val="006A7EE6"/>
    <w:rsid w:val="006B01F1"/>
    <w:rsid w:val="006B0215"/>
    <w:rsid w:val="006B0597"/>
    <w:rsid w:val="006B07A2"/>
    <w:rsid w:val="006B0BBD"/>
    <w:rsid w:val="006B1319"/>
    <w:rsid w:val="006B1A08"/>
    <w:rsid w:val="006B1A22"/>
    <w:rsid w:val="006B1B79"/>
    <w:rsid w:val="006B1D81"/>
    <w:rsid w:val="006B1ED2"/>
    <w:rsid w:val="006B2159"/>
    <w:rsid w:val="006B26D5"/>
    <w:rsid w:val="006B2A94"/>
    <w:rsid w:val="006B2B81"/>
    <w:rsid w:val="006B2DEB"/>
    <w:rsid w:val="006B36DA"/>
    <w:rsid w:val="006B393E"/>
    <w:rsid w:val="006B3C27"/>
    <w:rsid w:val="006B4988"/>
    <w:rsid w:val="006B4BFC"/>
    <w:rsid w:val="006B4FBC"/>
    <w:rsid w:val="006B5ADA"/>
    <w:rsid w:val="006B5DE1"/>
    <w:rsid w:val="006B6586"/>
    <w:rsid w:val="006B6A24"/>
    <w:rsid w:val="006B6E2B"/>
    <w:rsid w:val="006B6FDB"/>
    <w:rsid w:val="006B764F"/>
    <w:rsid w:val="006B7D7C"/>
    <w:rsid w:val="006B7F9B"/>
    <w:rsid w:val="006C0128"/>
    <w:rsid w:val="006C0381"/>
    <w:rsid w:val="006C0880"/>
    <w:rsid w:val="006C13E9"/>
    <w:rsid w:val="006C163F"/>
    <w:rsid w:val="006C1CDD"/>
    <w:rsid w:val="006C1E62"/>
    <w:rsid w:val="006C266C"/>
    <w:rsid w:val="006C26E1"/>
    <w:rsid w:val="006C2BB3"/>
    <w:rsid w:val="006C315A"/>
    <w:rsid w:val="006C3444"/>
    <w:rsid w:val="006C4329"/>
    <w:rsid w:val="006C4347"/>
    <w:rsid w:val="006C4CA6"/>
    <w:rsid w:val="006C4D14"/>
    <w:rsid w:val="006C5080"/>
    <w:rsid w:val="006C5470"/>
    <w:rsid w:val="006C5C1B"/>
    <w:rsid w:val="006C5F84"/>
    <w:rsid w:val="006C61B8"/>
    <w:rsid w:val="006C6394"/>
    <w:rsid w:val="006C6629"/>
    <w:rsid w:val="006C693D"/>
    <w:rsid w:val="006C6942"/>
    <w:rsid w:val="006C6E29"/>
    <w:rsid w:val="006C713B"/>
    <w:rsid w:val="006C7436"/>
    <w:rsid w:val="006C7922"/>
    <w:rsid w:val="006C7C93"/>
    <w:rsid w:val="006C7E0C"/>
    <w:rsid w:val="006D00E0"/>
    <w:rsid w:val="006D0736"/>
    <w:rsid w:val="006D0C3E"/>
    <w:rsid w:val="006D0DA3"/>
    <w:rsid w:val="006D0FBF"/>
    <w:rsid w:val="006D18D2"/>
    <w:rsid w:val="006D196D"/>
    <w:rsid w:val="006D1B91"/>
    <w:rsid w:val="006D1C2F"/>
    <w:rsid w:val="006D1E91"/>
    <w:rsid w:val="006D211E"/>
    <w:rsid w:val="006D215C"/>
    <w:rsid w:val="006D22BB"/>
    <w:rsid w:val="006D243E"/>
    <w:rsid w:val="006D249D"/>
    <w:rsid w:val="006D27FE"/>
    <w:rsid w:val="006D2A72"/>
    <w:rsid w:val="006D2F0A"/>
    <w:rsid w:val="006D3405"/>
    <w:rsid w:val="006D36AF"/>
    <w:rsid w:val="006D4900"/>
    <w:rsid w:val="006D4CCB"/>
    <w:rsid w:val="006D513C"/>
    <w:rsid w:val="006D5EAD"/>
    <w:rsid w:val="006D60AA"/>
    <w:rsid w:val="006D690C"/>
    <w:rsid w:val="006D6C1C"/>
    <w:rsid w:val="006D76C9"/>
    <w:rsid w:val="006D779F"/>
    <w:rsid w:val="006D788E"/>
    <w:rsid w:val="006D7E19"/>
    <w:rsid w:val="006D7E78"/>
    <w:rsid w:val="006E1227"/>
    <w:rsid w:val="006E1B40"/>
    <w:rsid w:val="006E1D79"/>
    <w:rsid w:val="006E20E0"/>
    <w:rsid w:val="006E246E"/>
    <w:rsid w:val="006E255F"/>
    <w:rsid w:val="006E2E09"/>
    <w:rsid w:val="006E3EB3"/>
    <w:rsid w:val="006E44DC"/>
    <w:rsid w:val="006E5379"/>
    <w:rsid w:val="006E54AE"/>
    <w:rsid w:val="006E587E"/>
    <w:rsid w:val="006E5972"/>
    <w:rsid w:val="006E5A02"/>
    <w:rsid w:val="006E6663"/>
    <w:rsid w:val="006E6E10"/>
    <w:rsid w:val="006E6E3C"/>
    <w:rsid w:val="006E7083"/>
    <w:rsid w:val="006E7572"/>
    <w:rsid w:val="006E787C"/>
    <w:rsid w:val="006E7BA6"/>
    <w:rsid w:val="006E7FD8"/>
    <w:rsid w:val="006F00CF"/>
    <w:rsid w:val="006F050D"/>
    <w:rsid w:val="006F07A2"/>
    <w:rsid w:val="006F0F29"/>
    <w:rsid w:val="006F1120"/>
    <w:rsid w:val="006F1AAB"/>
    <w:rsid w:val="006F2497"/>
    <w:rsid w:val="006F2622"/>
    <w:rsid w:val="006F2A5D"/>
    <w:rsid w:val="006F2CAC"/>
    <w:rsid w:val="006F2CCA"/>
    <w:rsid w:val="006F2E45"/>
    <w:rsid w:val="006F3466"/>
    <w:rsid w:val="006F3A49"/>
    <w:rsid w:val="006F3CC0"/>
    <w:rsid w:val="006F4362"/>
    <w:rsid w:val="006F45B8"/>
    <w:rsid w:val="006F4666"/>
    <w:rsid w:val="006F4A70"/>
    <w:rsid w:val="006F4BD8"/>
    <w:rsid w:val="006F4BEC"/>
    <w:rsid w:val="006F5226"/>
    <w:rsid w:val="006F5562"/>
    <w:rsid w:val="006F5577"/>
    <w:rsid w:val="006F571E"/>
    <w:rsid w:val="006F5E0A"/>
    <w:rsid w:val="006F5F08"/>
    <w:rsid w:val="006F6129"/>
    <w:rsid w:val="006F71A3"/>
    <w:rsid w:val="006F767F"/>
    <w:rsid w:val="006F76E1"/>
    <w:rsid w:val="006F78D2"/>
    <w:rsid w:val="006F7B74"/>
    <w:rsid w:val="006F7BDB"/>
    <w:rsid w:val="006F7C78"/>
    <w:rsid w:val="0070010D"/>
    <w:rsid w:val="00700557"/>
    <w:rsid w:val="00701E70"/>
    <w:rsid w:val="007020F2"/>
    <w:rsid w:val="0070212C"/>
    <w:rsid w:val="00702562"/>
    <w:rsid w:val="007038ED"/>
    <w:rsid w:val="00703C10"/>
    <w:rsid w:val="007051C3"/>
    <w:rsid w:val="00705507"/>
    <w:rsid w:val="00705689"/>
    <w:rsid w:val="007060D4"/>
    <w:rsid w:val="00706C63"/>
    <w:rsid w:val="00706EBE"/>
    <w:rsid w:val="0070794A"/>
    <w:rsid w:val="0071016B"/>
    <w:rsid w:val="007109E8"/>
    <w:rsid w:val="00710B78"/>
    <w:rsid w:val="00710CFE"/>
    <w:rsid w:val="00710DCB"/>
    <w:rsid w:val="00710E40"/>
    <w:rsid w:val="00710FF6"/>
    <w:rsid w:val="0071134B"/>
    <w:rsid w:val="00712052"/>
    <w:rsid w:val="00713626"/>
    <w:rsid w:val="007136E7"/>
    <w:rsid w:val="007139F6"/>
    <w:rsid w:val="00713BB4"/>
    <w:rsid w:val="00713BE0"/>
    <w:rsid w:val="00713CC7"/>
    <w:rsid w:val="00713DD2"/>
    <w:rsid w:val="00713F10"/>
    <w:rsid w:val="007141B7"/>
    <w:rsid w:val="00714239"/>
    <w:rsid w:val="00714339"/>
    <w:rsid w:val="0071457D"/>
    <w:rsid w:val="00714975"/>
    <w:rsid w:val="00714A50"/>
    <w:rsid w:val="00714AEC"/>
    <w:rsid w:val="0071535E"/>
    <w:rsid w:val="00715D54"/>
    <w:rsid w:val="00715FC6"/>
    <w:rsid w:val="007164E0"/>
    <w:rsid w:val="00716634"/>
    <w:rsid w:val="00716CB1"/>
    <w:rsid w:val="0071700E"/>
    <w:rsid w:val="0071710A"/>
    <w:rsid w:val="00717653"/>
    <w:rsid w:val="007176F1"/>
    <w:rsid w:val="00717DFD"/>
    <w:rsid w:val="0072052E"/>
    <w:rsid w:val="0072059B"/>
    <w:rsid w:val="0072060B"/>
    <w:rsid w:val="00720A9D"/>
    <w:rsid w:val="007215E4"/>
    <w:rsid w:val="00721D9C"/>
    <w:rsid w:val="00721E8D"/>
    <w:rsid w:val="007220D6"/>
    <w:rsid w:val="0072240C"/>
    <w:rsid w:val="00722697"/>
    <w:rsid w:val="00722994"/>
    <w:rsid w:val="0072325E"/>
    <w:rsid w:val="007232C9"/>
    <w:rsid w:val="00723591"/>
    <w:rsid w:val="00723B2F"/>
    <w:rsid w:val="007242E3"/>
    <w:rsid w:val="00724420"/>
    <w:rsid w:val="007249FE"/>
    <w:rsid w:val="00725149"/>
    <w:rsid w:val="00725308"/>
    <w:rsid w:val="00725D96"/>
    <w:rsid w:val="00725E05"/>
    <w:rsid w:val="0072611C"/>
    <w:rsid w:val="007266A5"/>
    <w:rsid w:val="00726A8B"/>
    <w:rsid w:val="00726DCA"/>
    <w:rsid w:val="00726FA5"/>
    <w:rsid w:val="007270DD"/>
    <w:rsid w:val="00727289"/>
    <w:rsid w:val="00727815"/>
    <w:rsid w:val="00727AC0"/>
    <w:rsid w:val="00727EFE"/>
    <w:rsid w:val="00730477"/>
    <w:rsid w:val="007310C7"/>
    <w:rsid w:val="007310CD"/>
    <w:rsid w:val="00731936"/>
    <w:rsid w:val="00731980"/>
    <w:rsid w:val="0073223B"/>
    <w:rsid w:val="007324E2"/>
    <w:rsid w:val="0073261E"/>
    <w:rsid w:val="0073272D"/>
    <w:rsid w:val="007335CB"/>
    <w:rsid w:val="00733D1F"/>
    <w:rsid w:val="00733D47"/>
    <w:rsid w:val="00733E3F"/>
    <w:rsid w:val="00734C96"/>
    <w:rsid w:val="00734E3F"/>
    <w:rsid w:val="00734E9B"/>
    <w:rsid w:val="00735098"/>
    <w:rsid w:val="0073557A"/>
    <w:rsid w:val="007356E6"/>
    <w:rsid w:val="00735F06"/>
    <w:rsid w:val="007363BE"/>
    <w:rsid w:val="00736AA3"/>
    <w:rsid w:val="0073786E"/>
    <w:rsid w:val="00737CDD"/>
    <w:rsid w:val="00737FF9"/>
    <w:rsid w:val="0074019C"/>
    <w:rsid w:val="007401C6"/>
    <w:rsid w:val="0074025A"/>
    <w:rsid w:val="00740A06"/>
    <w:rsid w:val="00740D2F"/>
    <w:rsid w:val="00740EC8"/>
    <w:rsid w:val="007417C1"/>
    <w:rsid w:val="0074182C"/>
    <w:rsid w:val="00741BAE"/>
    <w:rsid w:val="00742209"/>
    <w:rsid w:val="007422F8"/>
    <w:rsid w:val="0074285C"/>
    <w:rsid w:val="007429E2"/>
    <w:rsid w:val="00742AC1"/>
    <w:rsid w:val="00742E99"/>
    <w:rsid w:val="00743264"/>
    <w:rsid w:val="00744508"/>
    <w:rsid w:val="00744820"/>
    <w:rsid w:val="0074533B"/>
    <w:rsid w:val="007454DE"/>
    <w:rsid w:val="0074583D"/>
    <w:rsid w:val="0074590B"/>
    <w:rsid w:val="007463B7"/>
    <w:rsid w:val="00746554"/>
    <w:rsid w:val="00746C83"/>
    <w:rsid w:val="0074709B"/>
    <w:rsid w:val="007472D3"/>
    <w:rsid w:val="007472E1"/>
    <w:rsid w:val="0074794D"/>
    <w:rsid w:val="00747A87"/>
    <w:rsid w:val="00747A98"/>
    <w:rsid w:val="00747CDA"/>
    <w:rsid w:val="00750571"/>
    <w:rsid w:val="00750AC9"/>
    <w:rsid w:val="0075105B"/>
    <w:rsid w:val="007512E9"/>
    <w:rsid w:val="0075132D"/>
    <w:rsid w:val="007514CA"/>
    <w:rsid w:val="00751B06"/>
    <w:rsid w:val="00751DB9"/>
    <w:rsid w:val="00751E7F"/>
    <w:rsid w:val="00751F8B"/>
    <w:rsid w:val="0075236A"/>
    <w:rsid w:val="0075283C"/>
    <w:rsid w:val="00753250"/>
    <w:rsid w:val="007538D0"/>
    <w:rsid w:val="00753AB1"/>
    <w:rsid w:val="00753BDE"/>
    <w:rsid w:val="007542E3"/>
    <w:rsid w:val="007543A3"/>
    <w:rsid w:val="00754FF8"/>
    <w:rsid w:val="00755090"/>
    <w:rsid w:val="0075523E"/>
    <w:rsid w:val="00755753"/>
    <w:rsid w:val="0075577F"/>
    <w:rsid w:val="00755DF1"/>
    <w:rsid w:val="00756047"/>
    <w:rsid w:val="00756B75"/>
    <w:rsid w:val="00756D19"/>
    <w:rsid w:val="0075766C"/>
    <w:rsid w:val="007578F6"/>
    <w:rsid w:val="00760339"/>
    <w:rsid w:val="0076070E"/>
    <w:rsid w:val="007612D0"/>
    <w:rsid w:val="007613BD"/>
    <w:rsid w:val="0076260E"/>
    <w:rsid w:val="00763360"/>
    <w:rsid w:val="0076352A"/>
    <w:rsid w:val="007637C4"/>
    <w:rsid w:val="00764257"/>
    <w:rsid w:val="0076473B"/>
    <w:rsid w:val="007647A3"/>
    <w:rsid w:val="007649F5"/>
    <w:rsid w:val="00764FA1"/>
    <w:rsid w:val="0076509D"/>
    <w:rsid w:val="00765100"/>
    <w:rsid w:val="00765428"/>
    <w:rsid w:val="00765451"/>
    <w:rsid w:val="00765BAC"/>
    <w:rsid w:val="00765DC6"/>
    <w:rsid w:val="00765E5D"/>
    <w:rsid w:val="007660DE"/>
    <w:rsid w:val="00766672"/>
    <w:rsid w:val="007666AF"/>
    <w:rsid w:val="0076672D"/>
    <w:rsid w:val="007668E2"/>
    <w:rsid w:val="00766B14"/>
    <w:rsid w:val="00766C00"/>
    <w:rsid w:val="00767897"/>
    <w:rsid w:val="00767A73"/>
    <w:rsid w:val="0077082D"/>
    <w:rsid w:val="00770B4F"/>
    <w:rsid w:val="00770CCE"/>
    <w:rsid w:val="007715F0"/>
    <w:rsid w:val="0077193B"/>
    <w:rsid w:val="00771FB5"/>
    <w:rsid w:val="00771FF3"/>
    <w:rsid w:val="00771FF5"/>
    <w:rsid w:val="0077204E"/>
    <w:rsid w:val="007727CE"/>
    <w:rsid w:val="00772811"/>
    <w:rsid w:val="00772849"/>
    <w:rsid w:val="00772E1D"/>
    <w:rsid w:val="007731CD"/>
    <w:rsid w:val="007733A5"/>
    <w:rsid w:val="00773588"/>
    <w:rsid w:val="00773769"/>
    <w:rsid w:val="0077388E"/>
    <w:rsid w:val="0077399B"/>
    <w:rsid w:val="0077468C"/>
    <w:rsid w:val="00774E5F"/>
    <w:rsid w:val="0077533C"/>
    <w:rsid w:val="00775419"/>
    <w:rsid w:val="0077577F"/>
    <w:rsid w:val="007757D8"/>
    <w:rsid w:val="0077590B"/>
    <w:rsid w:val="00775EEB"/>
    <w:rsid w:val="00776051"/>
    <w:rsid w:val="00776867"/>
    <w:rsid w:val="00776D0B"/>
    <w:rsid w:val="007774F2"/>
    <w:rsid w:val="00777FF4"/>
    <w:rsid w:val="00780051"/>
    <w:rsid w:val="007807E1"/>
    <w:rsid w:val="0078090A"/>
    <w:rsid w:val="00780BA3"/>
    <w:rsid w:val="00780E54"/>
    <w:rsid w:val="00780F2E"/>
    <w:rsid w:val="00781309"/>
    <w:rsid w:val="0078176A"/>
    <w:rsid w:val="00781F54"/>
    <w:rsid w:val="0078216D"/>
    <w:rsid w:val="0078252A"/>
    <w:rsid w:val="0078290A"/>
    <w:rsid w:val="00783705"/>
    <w:rsid w:val="00783CC1"/>
    <w:rsid w:val="00783E8E"/>
    <w:rsid w:val="00784651"/>
    <w:rsid w:val="00784BB7"/>
    <w:rsid w:val="00784D28"/>
    <w:rsid w:val="007852C8"/>
    <w:rsid w:val="007854AA"/>
    <w:rsid w:val="00786010"/>
    <w:rsid w:val="007861BE"/>
    <w:rsid w:val="00786515"/>
    <w:rsid w:val="007865EB"/>
    <w:rsid w:val="00786B9F"/>
    <w:rsid w:val="00786C6F"/>
    <w:rsid w:val="00786DD9"/>
    <w:rsid w:val="00786FF4"/>
    <w:rsid w:val="007870EF"/>
    <w:rsid w:val="00787587"/>
    <w:rsid w:val="00787597"/>
    <w:rsid w:val="00787602"/>
    <w:rsid w:val="00787887"/>
    <w:rsid w:val="00790581"/>
    <w:rsid w:val="00790909"/>
    <w:rsid w:val="00790EAB"/>
    <w:rsid w:val="0079146A"/>
    <w:rsid w:val="00791645"/>
    <w:rsid w:val="0079201F"/>
    <w:rsid w:val="007926D7"/>
    <w:rsid w:val="0079288B"/>
    <w:rsid w:val="0079388D"/>
    <w:rsid w:val="00793FED"/>
    <w:rsid w:val="007940E2"/>
    <w:rsid w:val="0079496F"/>
    <w:rsid w:val="00795150"/>
    <w:rsid w:val="007954A9"/>
    <w:rsid w:val="0079579C"/>
    <w:rsid w:val="0079583A"/>
    <w:rsid w:val="00795B6F"/>
    <w:rsid w:val="00795C9D"/>
    <w:rsid w:val="00796418"/>
    <w:rsid w:val="00796833"/>
    <w:rsid w:val="00796CDF"/>
    <w:rsid w:val="00797787"/>
    <w:rsid w:val="007A0192"/>
    <w:rsid w:val="007A0402"/>
    <w:rsid w:val="007A0713"/>
    <w:rsid w:val="007A080F"/>
    <w:rsid w:val="007A0BAB"/>
    <w:rsid w:val="007A1043"/>
    <w:rsid w:val="007A13B2"/>
    <w:rsid w:val="007A14E4"/>
    <w:rsid w:val="007A161F"/>
    <w:rsid w:val="007A1BB9"/>
    <w:rsid w:val="007A1E37"/>
    <w:rsid w:val="007A1FA3"/>
    <w:rsid w:val="007A2349"/>
    <w:rsid w:val="007A2597"/>
    <w:rsid w:val="007A28DD"/>
    <w:rsid w:val="007A28E7"/>
    <w:rsid w:val="007A297F"/>
    <w:rsid w:val="007A2A44"/>
    <w:rsid w:val="007A2EC6"/>
    <w:rsid w:val="007A2F03"/>
    <w:rsid w:val="007A315F"/>
    <w:rsid w:val="007A41B0"/>
    <w:rsid w:val="007A47F4"/>
    <w:rsid w:val="007A4AFC"/>
    <w:rsid w:val="007A4B24"/>
    <w:rsid w:val="007A4D49"/>
    <w:rsid w:val="007A4F9C"/>
    <w:rsid w:val="007A5214"/>
    <w:rsid w:val="007A54DE"/>
    <w:rsid w:val="007A5701"/>
    <w:rsid w:val="007A5A1C"/>
    <w:rsid w:val="007A5ACE"/>
    <w:rsid w:val="007A5C99"/>
    <w:rsid w:val="007A5D63"/>
    <w:rsid w:val="007A686E"/>
    <w:rsid w:val="007A6BDF"/>
    <w:rsid w:val="007A6E50"/>
    <w:rsid w:val="007A737D"/>
    <w:rsid w:val="007A76E7"/>
    <w:rsid w:val="007A7B14"/>
    <w:rsid w:val="007A7B92"/>
    <w:rsid w:val="007A7E81"/>
    <w:rsid w:val="007B000A"/>
    <w:rsid w:val="007B0977"/>
    <w:rsid w:val="007B10DC"/>
    <w:rsid w:val="007B18D3"/>
    <w:rsid w:val="007B1B10"/>
    <w:rsid w:val="007B230D"/>
    <w:rsid w:val="007B2317"/>
    <w:rsid w:val="007B298C"/>
    <w:rsid w:val="007B41CE"/>
    <w:rsid w:val="007B4832"/>
    <w:rsid w:val="007B499C"/>
    <w:rsid w:val="007B4E10"/>
    <w:rsid w:val="007B522A"/>
    <w:rsid w:val="007B526C"/>
    <w:rsid w:val="007B5A83"/>
    <w:rsid w:val="007B5C9C"/>
    <w:rsid w:val="007B61F3"/>
    <w:rsid w:val="007B6E6B"/>
    <w:rsid w:val="007B74C0"/>
    <w:rsid w:val="007B77E6"/>
    <w:rsid w:val="007C02F9"/>
    <w:rsid w:val="007C03E4"/>
    <w:rsid w:val="007C0E3F"/>
    <w:rsid w:val="007C0F60"/>
    <w:rsid w:val="007C1253"/>
    <w:rsid w:val="007C17C0"/>
    <w:rsid w:val="007C1D42"/>
    <w:rsid w:val="007C1E97"/>
    <w:rsid w:val="007C1EB3"/>
    <w:rsid w:val="007C1FFB"/>
    <w:rsid w:val="007C20B9"/>
    <w:rsid w:val="007C22CB"/>
    <w:rsid w:val="007C2AF3"/>
    <w:rsid w:val="007C2CF6"/>
    <w:rsid w:val="007C3CFA"/>
    <w:rsid w:val="007C47BD"/>
    <w:rsid w:val="007C4B9E"/>
    <w:rsid w:val="007C4D74"/>
    <w:rsid w:val="007C5193"/>
    <w:rsid w:val="007C57A7"/>
    <w:rsid w:val="007C6056"/>
    <w:rsid w:val="007C66FB"/>
    <w:rsid w:val="007C6FC8"/>
    <w:rsid w:val="007C728D"/>
    <w:rsid w:val="007C7970"/>
    <w:rsid w:val="007D0125"/>
    <w:rsid w:val="007D1018"/>
    <w:rsid w:val="007D1651"/>
    <w:rsid w:val="007D16AD"/>
    <w:rsid w:val="007D2324"/>
    <w:rsid w:val="007D262D"/>
    <w:rsid w:val="007D320C"/>
    <w:rsid w:val="007D36D5"/>
    <w:rsid w:val="007D390A"/>
    <w:rsid w:val="007D4910"/>
    <w:rsid w:val="007D4FB6"/>
    <w:rsid w:val="007D508F"/>
    <w:rsid w:val="007D52E8"/>
    <w:rsid w:val="007D54AC"/>
    <w:rsid w:val="007D54D0"/>
    <w:rsid w:val="007D5639"/>
    <w:rsid w:val="007D58DA"/>
    <w:rsid w:val="007D592A"/>
    <w:rsid w:val="007D5FDC"/>
    <w:rsid w:val="007D6053"/>
    <w:rsid w:val="007D624A"/>
    <w:rsid w:val="007D639C"/>
    <w:rsid w:val="007D69AE"/>
    <w:rsid w:val="007D6DE3"/>
    <w:rsid w:val="007D7881"/>
    <w:rsid w:val="007D7CA7"/>
    <w:rsid w:val="007D7EAD"/>
    <w:rsid w:val="007D7EE2"/>
    <w:rsid w:val="007E00F7"/>
    <w:rsid w:val="007E01EC"/>
    <w:rsid w:val="007E0DCF"/>
    <w:rsid w:val="007E18F5"/>
    <w:rsid w:val="007E1AC1"/>
    <w:rsid w:val="007E20D6"/>
    <w:rsid w:val="007E2218"/>
    <w:rsid w:val="007E2233"/>
    <w:rsid w:val="007E2336"/>
    <w:rsid w:val="007E2346"/>
    <w:rsid w:val="007E2382"/>
    <w:rsid w:val="007E2494"/>
    <w:rsid w:val="007E25FE"/>
    <w:rsid w:val="007E26EE"/>
    <w:rsid w:val="007E2C89"/>
    <w:rsid w:val="007E2CA7"/>
    <w:rsid w:val="007E30CF"/>
    <w:rsid w:val="007E31E1"/>
    <w:rsid w:val="007E33E2"/>
    <w:rsid w:val="007E3507"/>
    <w:rsid w:val="007E383F"/>
    <w:rsid w:val="007E3940"/>
    <w:rsid w:val="007E3A70"/>
    <w:rsid w:val="007E3BC3"/>
    <w:rsid w:val="007E3D0A"/>
    <w:rsid w:val="007E3FB9"/>
    <w:rsid w:val="007E4603"/>
    <w:rsid w:val="007E4E92"/>
    <w:rsid w:val="007E5202"/>
    <w:rsid w:val="007E52F5"/>
    <w:rsid w:val="007E5367"/>
    <w:rsid w:val="007E5975"/>
    <w:rsid w:val="007E5A18"/>
    <w:rsid w:val="007E5E3D"/>
    <w:rsid w:val="007E5E64"/>
    <w:rsid w:val="007E62E9"/>
    <w:rsid w:val="007E63C0"/>
    <w:rsid w:val="007E64E6"/>
    <w:rsid w:val="007E693B"/>
    <w:rsid w:val="007E69F0"/>
    <w:rsid w:val="007E7081"/>
    <w:rsid w:val="007E77A5"/>
    <w:rsid w:val="007E7A29"/>
    <w:rsid w:val="007F075A"/>
    <w:rsid w:val="007F0BD8"/>
    <w:rsid w:val="007F0D87"/>
    <w:rsid w:val="007F0FD5"/>
    <w:rsid w:val="007F10D2"/>
    <w:rsid w:val="007F16D2"/>
    <w:rsid w:val="007F178B"/>
    <w:rsid w:val="007F1A1D"/>
    <w:rsid w:val="007F1B8A"/>
    <w:rsid w:val="007F1D96"/>
    <w:rsid w:val="007F1E38"/>
    <w:rsid w:val="007F22FD"/>
    <w:rsid w:val="007F29FF"/>
    <w:rsid w:val="007F2C72"/>
    <w:rsid w:val="007F32E3"/>
    <w:rsid w:val="007F35D3"/>
    <w:rsid w:val="007F4030"/>
    <w:rsid w:val="007F4286"/>
    <w:rsid w:val="007F4346"/>
    <w:rsid w:val="007F491C"/>
    <w:rsid w:val="007F4984"/>
    <w:rsid w:val="007F4E2E"/>
    <w:rsid w:val="007F5A78"/>
    <w:rsid w:val="007F5C1C"/>
    <w:rsid w:val="007F6133"/>
    <w:rsid w:val="007F6721"/>
    <w:rsid w:val="007F6F1F"/>
    <w:rsid w:val="007F6F60"/>
    <w:rsid w:val="007F7190"/>
    <w:rsid w:val="007F728E"/>
    <w:rsid w:val="007F7ADB"/>
    <w:rsid w:val="00800143"/>
    <w:rsid w:val="00800250"/>
    <w:rsid w:val="008009C1"/>
    <w:rsid w:val="00801250"/>
    <w:rsid w:val="00801690"/>
    <w:rsid w:val="00801742"/>
    <w:rsid w:val="00801E11"/>
    <w:rsid w:val="00801F53"/>
    <w:rsid w:val="0080298B"/>
    <w:rsid w:val="00802CE6"/>
    <w:rsid w:val="00802F44"/>
    <w:rsid w:val="00803018"/>
    <w:rsid w:val="00803335"/>
    <w:rsid w:val="00803767"/>
    <w:rsid w:val="00804227"/>
    <w:rsid w:val="0080432C"/>
    <w:rsid w:val="00804A0D"/>
    <w:rsid w:val="00804D04"/>
    <w:rsid w:val="0080543D"/>
    <w:rsid w:val="008054AA"/>
    <w:rsid w:val="0080558F"/>
    <w:rsid w:val="008055D1"/>
    <w:rsid w:val="0080567A"/>
    <w:rsid w:val="0080572C"/>
    <w:rsid w:val="008057CA"/>
    <w:rsid w:val="00805918"/>
    <w:rsid w:val="00805A76"/>
    <w:rsid w:val="00806180"/>
    <w:rsid w:val="00806803"/>
    <w:rsid w:val="00806CA3"/>
    <w:rsid w:val="00806EAB"/>
    <w:rsid w:val="0080757F"/>
    <w:rsid w:val="00807818"/>
    <w:rsid w:val="00807C8D"/>
    <w:rsid w:val="00807D22"/>
    <w:rsid w:val="00810581"/>
    <w:rsid w:val="00810841"/>
    <w:rsid w:val="008109C0"/>
    <w:rsid w:val="00810AC0"/>
    <w:rsid w:val="00810CF4"/>
    <w:rsid w:val="00810EB5"/>
    <w:rsid w:val="00811103"/>
    <w:rsid w:val="0081115D"/>
    <w:rsid w:val="00811215"/>
    <w:rsid w:val="00811CB9"/>
    <w:rsid w:val="008123FA"/>
    <w:rsid w:val="00812414"/>
    <w:rsid w:val="0081260A"/>
    <w:rsid w:val="0081268B"/>
    <w:rsid w:val="00812AFD"/>
    <w:rsid w:val="008131AC"/>
    <w:rsid w:val="008135E8"/>
    <w:rsid w:val="008137D4"/>
    <w:rsid w:val="00813CAC"/>
    <w:rsid w:val="008142F7"/>
    <w:rsid w:val="00814F0C"/>
    <w:rsid w:val="008159DA"/>
    <w:rsid w:val="00815E4D"/>
    <w:rsid w:val="008161DF"/>
    <w:rsid w:val="008167DF"/>
    <w:rsid w:val="00816F6A"/>
    <w:rsid w:val="00817013"/>
    <w:rsid w:val="00817C28"/>
    <w:rsid w:val="008202F8"/>
    <w:rsid w:val="0082077D"/>
    <w:rsid w:val="00821837"/>
    <w:rsid w:val="0082183E"/>
    <w:rsid w:val="00821A5B"/>
    <w:rsid w:val="008222B5"/>
    <w:rsid w:val="008223D1"/>
    <w:rsid w:val="008225D1"/>
    <w:rsid w:val="00822634"/>
    <w:rsid w:val="008226C5"/>
    <w:rsid w:val="0082277B"/>
    <w:rsid w:val="00822E83"/>
    <w:rsid w:val="00823357"/>
    <w:rsid w:val="00823C7E"/>
    <w:rsid w:val="00824044"/>
    <w:rsid w:val="00824586"/>
    <w:rsid w:val="008252BD"/>
    <w:rsid w:val="0082576A"/>
    <w:rsid w:val="00825AD3"/>
    <w:rsid w:val="00825EDE"/>
    <w:rsid w:val="008263B9"/>
    <w:rsid w:val="0082699F"/>
    <w:rsid w:val="00826E16"/>
    <w:rsid w:val="00827371"/>
    <w:rsid w:val="00827708"/>
    <w:rsid w:val="008302B5"/>
    <w:rsid w:val="008306D3"/>
    <w:rsid w:val="00830B20"/>
    <w:rsid w:val="00830BDD"/>
    <w:rsid w:val="00830E64"/>
    <w:rsid w:val="0083116D"/>
    <w:rsid w:val="008312E0"/>
    <w:rsid w:val="0083138C"/>
    <w:rsid w:val="00832280"/>
    <w:rsid w:val="00832392"/>
    <w:rsid w:val="008329CB"/>
    <w:rsid w:val="00832A95"/>
    <w:rsid w:val="008334B0"/>
    <w:rsid w:val="008337DC"/>
    <w:rsid w:val="00833A3D"/>
    <w:rsid w:val="0083482A"/>
    <w:rsid w:val="008349AC"/>
    <w:rsid w:val="00834E04"/>
    <w:rsid w:val="00834EB3"/>
    <w:rsid w:val="00835752"/>
    <w:rsid w:val="00835767"/>
    <w:rsid w:val="00835A09"/>
    <w:rsid w:val="00835F14"/>
    <w:rsid w:val="008362BB"/>
    <w:rsid w:val="00837070"/>
    <w:rsid w:val="008372FF"/>
    <w:rsid w:val="00837E0A"/>
    <w:rsid w:val="00840437"/>
    <w:rsid w:val="0084073C"/>
    <w:rsid w:val="008408A9"/>
    <w:rsid w:val="00840C3B"/>
    <w:rsid w:val="00840E76"/>
    <w:rsid w:val="00840EE4"/>
    <w:rsid w:val="00840F74"/>
    <w:rsid w:val="008411B8"/>
    <w:rsid w:val="00841862"/>
    <w:rsid w:val="00841A38"/>
    <w:rsid w:val="00841AAC"/>
    <w:rsid w:val="00842015"/>
    <w:rsid w:val="008421E9"/>
    <w:rsid w:val="00842685"/>
    <w:rsid w:val="00842856"/>
    <w:rsid w:val="0084326D"/>
    <w:rsid w:val="00843BC7"/>
    <w:rsid w:val="00843E97"/>
    <w:rsid w:val="00844E8C"/>
    <w:rsid w:val="00844FC5"/>
    <w:rsid w:val="008457A9"/>
    <w:rsid w:val="00846A65"/>
    <w:rsid w:val="00846F04"/>
    <w:rsid w:val="008474D3"/>
    <w:rsid w:val="00847509"/>
    <w:rsid w:val="00847539"/>
    <w:rsid w:val="008475EF"/>
    <w:rsid w:val="008477C2"/>
    <w:rsid w:val="00847EFE"/>
    <w:rsid w:val="0085069B"/>
    <w:rsid w:val="0085126A"/>
    <w:rsid w:val="0085132C"/>
    <w:rsid w:val="008514E0"/>
    <w:rsid w:val="0085167A"/>
    <w:rsid w:val="00852642"/>
    <w:rsid w:val="00852CE0"/>
    <w:rsid w:val="008533C3"/>
    <w:rsid w:val="00853EB5"/>
    <w:rsid w:val="00853EB9"/>
    <w:rsid w:val="00854CA8"/>
    <w:rsid w:val="00854D47"/>
    <w:rsid w:val="00854F00"/>
    <w:rsid w:val="00854F1B"/>
    <w:rsid w:val="008553CE"/>
    <w:rsid w:val="0085595B"/>
    <w:rsid w:val="008560F5"/>
    <w:rsid w:val="00856714"/>
    <w:rsid w:val="00856B61"/>
    <w:rsid w:val="008572F9"/>
    <w:rsid w:val="00857B5F"/>
    <w:rsid w:val="00857E55"/>
    <w:rsid w:val="00857F2D"/>
    <w:rsid w:val="00857F71"/>
    <w:rsid w:val="008605C2"/>
    <w:rsid w:val="00860CE3"/>
    <w:rsid w:val="0086162C"/>
    <w:rsid w:val="008617F6"/>
    <w:rsid w:val="008619EA"/>
    <w:rsid w:val="0086224E"/>
    <w:rsid w:val="00862B08"/>
    <w:rsid w:val="00862C98"/>
    <w:rsid w:val="00862F8A"/>
    <w:rsid w:val="00863E8B"/>
    <w:rsid w:val="00864E5B"/>
    <w:rsid w:val="00865B29"/>
    <w:rsid w:val="00866788"/>
    <w:rsid w:val="00866994"/>
    <w:rsid w:val="00866D7F"/>
    <w:rsid w:val="00866DB4"/>
    <w:rsid w:val="008676D9"/>
    <w:rsid w:val="00870054"/>
    <w:rsid w:val="008707AA"/>
    <w:rsid w:val="00870A93"/>
    <w:rsid w:val="00870FFF"/>
    <w:rsid w:val="008711AD"/>
    <w:rsid w:val="008712C5"/>
    <w:rsid w:val="0087197B"/>
    <w:rsid w:val="00871DA7"/>
    <w:rsid w:val="0087208A"/>
    <w:rsid w:val="0087295B"/>
    <w:rsid w:val="0087321C"/>
    <w:rsid w:val="0087364B"/>
    <w:rsid w:val="00874A9B"/>
    <w:rsid w:val="00874B35"/>
    <w:rsid w:val="00875183"/>
    <w:rsid w:val="00875533"/>
    <w:rsid w:val="00875658"/>
    <w:rsid w:val="00875A88"/>
    <w:rsid w:val="00875DF3"/>
    <w:rsid w:val="00875DFB"/>
    <w:rsid w:val="008761DA"/>
    <w:rsid w:val="00876260"/>
    <w:rsid w:val="00876C9B"/>
    <w:rsid w:val="00877133"/>
    <w:rsid w:val="008772FC"/>
    <w:rsid w:val="008777A8"/>
    <w:rsid w:val="00877D0F"/>
    <w:rsid w:val="00877D4F"/>
    <w:rsid w:val="0088004B"/>
    <w:rsid w:val="00880207"/>
    <w:rsid w:val="00880AF6"/>
    <w:rsid w:val="00880DC2"/>
    <w:rsid w:val="00880EB9"/>
    <w:rsid w:val="0088112C"/>
    <w:rsid w:val="00881249"/>
    <w:rsid w:val="008812F8"/>
    <w:rsid w:val="00881378"/>
    <w:rsid w:val="00881649"/>
    <w:rsid w:val="0088173A"/>
    <w:rsid w:val="00881B35"/>
    <w:rsid w:val="00881CA2"/>
    <w:rsid w:val="00881EDD"/>
    <w:rsid w:val="00882385"/>
    <w:rsid w:val="00882627"/>
    <w:rsid w:val="008833D1"/>
    <w:rsid w:val="008839BE"/>
    <w:rsid w:val="00883C51"/>
    <w:rsid w:val="00883DC7"/>
    <w:rsid w:val="00884644"/>
    <w:rsid w:val="0088493E"/>
    <w:rsid w:val="00884971"/>
    <w:rsid w:val="008853B0"/>
    <w:rsid w:val="008854D8"/>
    <w:rsid w:val="00885539"/>
    <w:rsid w:val="00885776"/>
    <w:rsid w:val="008858F5"/>
    <w:rsid w:val="00885E56"/>
    <w:rsid w:val="00886528"/>
    <w:rsid w:val="00886676"/>
    <w:rsid w:val="008866EB"/>
    <w:rsid w:val="00886988"/>
    <w:rsid w:val="00886BF7"/>
    <w:rsid w:val="008870C4"/>
    <w:rsid w:val="008871F3"/>
    <w:rsid w:val="008872C9"/>
    <w:rsid w:val="00887855"/>
    <w:rsid w:val="00887E25"/>
    <w:rsid w:val="00887E95"/>
    <w:rsid w:val="00887F87"/>
    <w:rsid w:val="00890355"/>
    <w:rsid w:val="008904FA"/>
    <w:rsid w:val="0089080A"/>
    <w:rsid w:val="00890BE7"/>
    <w:rsid w:val="00890ED7"/>
    <w:rsid w:val="00890EFD"/>
    <w:rsid w:val="00891304"/>
    <w:rsid w:val="00891594"/>
    <w:rsid w:val="008926B5"/>
    <w:rsid w:val="00892DE1"/>
    <w:rsid w:val="00892DF0"/>
    <w:rsid w:val="00893801"/>
    <w:rsid w:val="00893C7A"/>
    <w:rsid w:val="00893D79"/>
    <w:rsid w:val="00893DB2"/>
    <w:rsid w:val="00894619"/>
    <w:rsid w:val="0089471A"/>
    <w:rsid w:val="00895264"/>
    <w:rsid w:val="00895FEB"/>
    <w:rsid w:val="00896A8B"/>
    <w:rsid w:val="00896BF2"/>
    <w:rsid w:val="00897C21"/>
    <w:rsid w:val="00897F6B"/>
    <w:rsid w:val="008A00AD"/>
    <w:rsid w:val="008A05D8"/>
    <w:rsid w:val="008A0AB8"/>
    <w:rsid w:val="008A0B7D"/>
    <w:rsid w:val="008A0C83"/>
    <w:rsid w:val="008A0ED0"/>
    <w:rsid w:val="008A1193"/>
    <w:rsid w:val="008A152A"/>
    <w:rsid w:val="008A1792"/>
    <w:rsid w:val="008A19CB"/>
    <w:rsid w:val="008A20AA"/>
    <w:rsid w:val="008A2276"/>
    <w:rsid w:val="008A26F3"/>
    <w:rsid w:val="008A27F7"/>
    <w:rsid w:val="008A34DA"/>
    <w:rsid w:val="008A377F"/>
    <w:rsid w:val="008A3901"/>
    <w:rsid w:val="008A3BE0"/>
    <w:rsid w:val="008A3F34"/>
    <w:rsid w:val="008A4907"/>
    <w:rsid w:val="008A519E"/>
    <w:rsid w:val="008A533D"/>
    <w:rsid w:val="008A5EBC"/>
    <w:rsid w:val="008A65C8"/>
    <w:rsid w:val="008A6804"/>
    <w:rsid w:val="008A6A3A"/>
    <w:rsid w:val="008A6A5A"/>
    <w:rsid w:val="008A6B6B"/>
    <w:rsid w:val="008A6FA7"/>
    <w:rsid w:val="008A6FF2"/>
    <w:rsid w:val="008A7342"/>
    <w:rsid w:val="008A7591"/>
    <w:rsid w:val="008B1652"/>
    <w:rsid w:val="008B165F"/>
    <w:rsid w:val="008B1685"/>
    <w:rsid w:val="008B17AA"/>
    <w:rsid w:val="008B1869"/>
    <w:rsid w:val="008B19A7"/>
    <w:rsid w:val="008B1AE5"/>
    <w:rsid w:val="008B1C10"/>
    <w:rsid w:val="008B2419"/>
    <w:rsid w:val="008B3D67"/>
    <w:rsid w:val="008B3EDB"/>
    <w:rsid w:val="008B4137"/>
    <w:rsid w:val="008B6256"/>
    <w:rsid w:val="008B6A2C"/>
    <w:rsid w:val="008B716C"/>
    <w:rsid w:val="008B7463"/>
    <w:rsid w:val="008B78D1"/>
    <w:rsid w:val="008B7A9B"/>
    <w:rsid w:val="008B7E10"/>
    <w:rsid w:val="008C006E"/>
    <w:rsid w:val="008C041A"/>
    <w:rsid w:val="008C098B"/>
    <w:rsid w:val="008C0E6F"/>
    <w:rsid w:val="008C1161"/>
    <w:rsid w:val="008C12B5"/>
    <w:rsid w:val="008C2168"/>
    <w:rsid w:val="008C22AE"/>
    <w:rsid w:val="008C26F1"/>
    <w:rsid w:val="008C288D"/>
    <w:rsid w:val="008C2C61"/>
    <w:rsid w:val="008C34C6"/>
    <w:rsid w:val="008C37D3"/>
    <w:rsid w:val="008C3CAC"/>
    <w:rsid w:val="008C4749"/>
    <w:rsid w:val="008C4B2C"/>
    <w:rsid w:val="008C4E16"/>
    <w:rsid w:val="008C4ED2"/>
    <w:rsid w:val="008C5576"/>
    <w:rsid w:val="008C5B99"/>
    <w:rsid w:val="008C5DF7"/>
    <w:rsid w:val="008C6570"/>
    <w:rsid w:val="008C6BD4"/>
    <w:rsid w:val="008C6F58"/>
    <w:rsid w:val="008C760D"/>
    <w:rsid w:val="008C7945"/>
    <w:rsid w:val="008C7A41"/>
    <w:rsid w:val="008D0230"/>
    <w:rsid w:val="008D0453"/>
    <w:rsid w:val="008D05C3"/>
    <w:rsid w:val="008D085D"/>
    <w:rsid w:val="008D08EB"/>
    <w:rsid w:val="008D0CE9"/>
    <w:rsid w:val="008D1123"/>
    <w:rsid w:val="008D1879"/>
    <w:rsid w:val="008D19B6"/>
    <w:rsid w:val="008D1EEA"/>
    <w:rsid w:val="008D1F75"/>
    <w:rsid w:val="008D31C1"/>
    <w:rsid w:val="008D34AE"/>
    <w:rsid w:val="008D3887"/>
    <w:rsid w:val="008D3D87"/>
    <w:rsid w:val="008D3E4F"/>
    <w:rsid w:val="008D3E9A"/>
    <w:rsid w:val="008D40A8"/>
    <w:rsid w:val="008D417D"/>
    <w:rsid w:val="008D468F"/>
    <w:rsid w:val="008D4A71"/>
    <w:rsid w:val="008D4BC3"/>
    <w:rsid w:val="008D4C4F"/>
    <w:rsid w:val="008D5033"/>
    <w:rsid w:val="008D5160"/>
    <w:rsid w:val="008D517D"/>
    <w:rsid w:val="008D522C"/>
    <w:rsid w:val="008D547E"/>
    <w:rsid w:val="008D5541"/>
    <w:rsid w:val="008D56C5"/>
    <w:rsid w:val="008D67DA"/>
    <w:rsid w:val="008D697E"/>
    <w:rsid w:val="008D6B8E"/>
    <w:rsid w:val="008D79B6"/>
    <w:rsid w:val="008E014E"/>
    <w:rsid w:val="008E0654"/>
    <w:rsid w:val="008E076E"/>
    <w:rsid w:val="008E093A"/>
    <w:rsid w:val="008E099D"/>
    <w:rsid w:val="008E09ED"/>
    <w:rsid w:val="008E120F"/>
    <w:rsid w:val="008E13B4"/>
    <w:rsid w:val="008E1411"/>
    <w:rsid w:val="008E1571"/>
    <w:rsid w:val="008E1D0F"/>
    <w:rsid w:val="008E1F3B"/>
    <w:rsid w:val="008E25F2"/>
    <w:rsid w:val="008E2EDF"/>
    <w:rsid w:val="008E3031"/>
    <w:rsid w:val="008E3168"/>
    <w:rsid w:val="008E3306"/>
    <w:rsid w:val="008E37BE"/>
    <w:rsid w:val="008E39A9"/>
    <w:rsid w:val="008E39B4"/>
    <w:rsid w:val="008E40F4"/>
    <w:rsid w:val="008E4619"/>
    <w:rsid w:val="008E4C9D"/>
    <w:rsid w:val="008E4DC5"/>
    <w:rsid w:val="008E5794"/>
    <w:rsid w:val="008E5DB4"/>
    <w:rsid w:val="008E6855"/>
    <w:rsid w:val="008E68FA"/>
    <w:rsid w:val="008E7EC9"/>
    <w:rsid w:val="008E7F89"/>
    <w:rsid w:val="008F0089"/>
    <w:rsid w:val="008F022F"/>
    <w:rsid w:val="008F02A4"/>
    <w:rsid w:val="008F0363"/>
    <w:rsid w:val="008F0737"/>
    <w:rsid w:val="008F0A1D"/>
    <w:rsid w:val="008F0A84"/>
    <w:rsid w:val="008F123E"/>
    <w:rsid w:val="008F1269"/>
    <w:rsid w:val="008F14FF"/>
    <w:rsid w:val="008F1501"/>
    <w:rsid w:val="008F1518"/>
    <w:rsid w:val="008F1591"/>
    <w:rsid w:val="008F1910"/>
    <w:rsid w:val="008F19A8"/>
    <w:rsid w:val="008F1C9D"/>
    <w:rsid w:val="008F274E"/>
    <w:rsid w:val="008F2D77"/>
    <w:rsid w:val="008F2EC9"/>
    <w:rsid w:val="008F319A"/>
    <w:rsid w:val="008F3541"/>
    <w:rsid w:val="008F36F7"/>
    <w:rsid w:val="008F3815"/>
    <w:rsid w:val="008F3835"/>
    <w:rsid w:val="008F3FDF"/>
    <w:rsid w:val="008F494F"/>
    <w:rsid w:val="008F5104"/>
    <w:rsid w:val="008F531B"/>
    <w:rsid w:val="008F5548"/>
    <w:rsid w:val="008F5825"/>
    <w:rsid w:val="008F61FA"/>
    <w:rsid w:val="008F6750"/>
    <w:rsid w:val="008F68F5"/>
    <w:rsid w:val="008F7590"/>
    <w:rsid w:val="008F7B87"/>
    <w:rsid w:val="008F7E14"/>
    <w:rsid w:val="009018E3"/>
    <w:rsid w:val="00901E5C"/>
    <w:rsid w:val="00902469"/>
    <w:rsid w:val="00902B5B"/>
    <w:rsid w:val="0090306C"/>
    <w:rsid w:val="00903633"/>
    <w:rsid w:val="00903780"/>
    <w:rsid w:val="009037F7"/>
    <w:rsid w:val="0090408C"/>
    <w:rsid w:val="0090436F"/>
    <w:rsid w:val="0090445A"/>
    <w:rsid w:val="00904605"/>
    <w:rsid w:val="009048D3"/>
    <w:rsid w:val="00905351"/>
    <w:rsid w:val="00906202"/>
    <w:rsid w:val="009068D9"/>
    <w:rsid w:val="0090727A"/>
    <w:rsid w:val="00907784"/>
    <w:rsid w:val="009079D7"/>
    <w:rsid w:val="00907A5E"/>
    <w:rsid w:val="00907CC6"/>
    <w:rsid w:val="00907DAE"/>
    <w:rsid w:val="00907ED6"/>
    <w:rsid w:val="009111AE"/>
    <w:rsid w:val="009114AB"/>
    <w:rsid w:val="00911771"/>
    <w:rsid w:val="00911962"/>
    <w:rsid w:val="00911AE2"/>
    <w:rsid w:val="00911B03"/>
    <w:rsid w:val="00911E1F"/>
    <w:rsid w:val="0091204E"/>
    <w:rsid w:val="009121B5"/>
    <w:rsid w:val="009123C4"/>
    <w:rsid w:val="009137D7"/>
    <w:rsid w:val="00914294"/>
    <w:rsid w:val="00914327"/>
    <w:rsid w:val="00914EA9"/>
    <w:rsid w:val="00915057"/>
    <w:rsid w:val="00915431"/>
    <w:rsid w:val="009158D8"/>
    <w:rsid w:val="0091590A"/>
    <w:rsid w:val="009159E4"/>
    <w:rsid w:val="00915A91"/>
    <w:rsid w:val="00915B98"/>
    <w:rsid w:val="009161A1"/>
    <w:rsid w:val="00916394"/>
    <w:rsid w:val="009167B5"/>
    <w:rsid w:val="009167F9"/>
    <w:rsid w:val="009171CC"/>
    <w:rsid w:val="009179DF"/>
    <w:rsid w:val="00917D85"/>
    <w:rsid w:val="0092027A"/>
    <w:rsid w:val="00920B52"/>
    <w:rsid w:val="00920F22"/>
    <w:rsid w:val="00921610"/>
    <w:rsid w:val="00921856"/>
    <w:rsid w:val="00921999"/>
    <w:rsid w:val="00921E56"/>
    <w:rsid w:val="00922098"/>
    <w:rsid w:val="0092248C"/>
    <w:rsid w:val="00922639"/>
    <w:rsid w:val="0092268C"/>
    <w:rsid w:val="00922FAC"/>
    <w:rsid w:val="00923317"/>
    <w:rsid w:val="00923328"/>
    <w:rsid w:val="0092352E"/>
    <w:rsid w:val="00923649"/>
    <w:rsid w:val="00923AC5"/>
    <w:rsid w:val="00923BCB"/>
    <w:rsid w:val="00923DAC"/>
    <w:rsid w:val="00923FD6"/>
    <w:rsid w:val="00924197"/>
    <w:rsid w:val="009243B5"/>
    <w:rsid w:val="00924E15"/>
    <w:rsid w:val="00924F6E"/>
    <w:rsid w:val="009251A4"/>
    <w:rsid w:val="00926641"/>
    <w:rsid w:val="00926675"/>
    <w:rsid w:val="00926DC2"/>
    <w:rsid w:val="0092715E"/>
    <w:rsid w:val="00927832"/>
    <w:rsid w:val="00927B97"/>
    <w:rsid w:val="0093013C"/>
    <w:rsid w:val="00930263"/>
    <w:rsid w:val="0093072D"/>
    <w:rsid w:val="00931084"/>
    <w:rsid w:val="00931944"/>
    <w:rsid w:val="00932229"/>
    <w:rsid w:val="00932338"/>
    <w:rsid w:val="00932415"/>
    <w:rsid w:val="009326C6"/>
    <w:rsid w:val="009327F6"/>
    <w:rsid w:val="00932975"/>
    <w:rsid w:val="00932D42"/>
    <w:rsid w:val="00932FAC"/>
    <w:rsid w:val="009331DA"/>
    <w:rsid w:val="00934180"/>
    <w:rsid w:val="00934832"/>
    <w:rsid w:val="009349CF"/>
    <w:rsid w:val="009349DC"/>
    <w:rsid w:val="00934B98"/>
    <w:rsid w:val="009356BA"/>
    <w:rsid w:val="0093585C"/>
    <w:rsid w:val="00935DF7"/>
    <w:rsid w:val="00936893"/>
    <w:rsid w:val="009368C8"/>
    <w:rsid w:val="0093742E"/>
    <w:rsid w:val="00937566"/>
    <w:rsid w:val="00937C92"/>
    <w:rsid w:val="00937CB0"/>
    <w:rsid w:val="00940218"/>
    <w:rsid w:val="009402D2"/>
    <w:rsid w:val="00940936"/>
    <w:rsid w:val="0094131D"/>
    <w:rsid w:val="0094190B"/>
    <w:rsid w:val="009419CE"/>
    <w:rsid w:val="00941BE6"/>
    <w:rsid w:val="00941C9E"/>
    <w:rsid w:val="009422F0"/>
    <w:rsid w:val="00942A5F"/>
    <w:rsid w:val="00942BA9"/>
    <w:rsid w:val="00942CA9"/>
    <w:rsid w:val="00942DEB"/>
    <w:rsid w:val="00943129"/>
    <w:rsid w:val="0094352A"/>
    <w:rsid w:val="009439B9"/>
    <w:rsid w:val="009439BB"/>
    <w:rsid w:val="00943EB0"/>
    <w:rsid w:val="0094428C"/>
    <w:rsid w:val="00944303"/>
    <w:rsid w:val="009445B6"/>
    <w:rsid w:val="00944CFC"/>
    <w:rsid w:val="009458ED"/>
    <w:rsid w:val="00946464"/>
    <w:rsid w:val="00946690"/>
    <w:rsid w:val="0094679E"/>
    <w:rsid w:val="009467D1"/>
    <w:rsid w:val="009468FE"/>
    <w:rsid w:val="00946DBF"/>
    <w:rsid w:val="009473C7"/>
    <w:rsid w:val="00947854"/>
    <w:rsid w:val="009478F9"/>
    <w:rsid w:val="00947BB0"/>
    <w:rsid w:val="00947D30"/>
    <w:rsid w:val="00947EAC"/>
    <w:rsid w:val="009500AB"/>
    <w:rsid w:val="009502BC"/>
    <w:rsid w:val="009503A9"/>
    <w:rsid w:val="00950B05"/>
    <w:rsid w:val="0095155B"/>
    <w:rsid w:val="009518A1"/>
    <w:rsid w:val="00951A77"/>
    <w:rsid w:val="00951E18"/>
    <w:rsid w:val="0095208C"/>
    <w:rsid w:val="009529CE"/>
    <w:rsid w:val="00952A80"/>
    <w:rsid w:val="00952D41"/>
    <w:rsid w:val="00953079"/>
    <w:rsid w:val="0095337E"/>
    <w:rsid w:val="00953924"/>
    <w:rsid w:val="00953AAA"/>
    <w:rsid w:val="00953C4B"/>
    <w:rsid w:val="009543EA"/>
    <w:rsid w:val="00954709"/>
    <w:rsid w:val="00954845"/>
    <w:rsid w:val="00954D68"/>
    <w:rsid w:val="00955920"/>
    <w:rsid w:val="00955A50"/>
    <w:rsid w:val="0095604A"/>
    <w:rsid w:val="00956643"/>
    <w:rsid w:val="00956766"/>
    <w:rsid w:val="00956A4E"/>
    <w:rsid w:val="00956FCA"/>
    <w:rsid w:val="009570B4"/>
    <w:rsid w:val="009573D7"/>
    <w:rsid w:val="0095773C"/>
    <w:rsid w:val="00957782"/>
    <w:rsid w:val="009578D2"/>
    <w:rsid w:val="00960403"/>
    <w:rsid w:val="00960704"/>
    <w:rsid w:val="00960972"/>
    <w:rsid w:val="00960AB1"/>
    <w:rsid w:val="00960F0F"/>
    <w:rsid w:val="009614E7"/>
    <w:rsid w:val="009614EE"/>
    <w:rsid w:val="009616BA"/>
    <w:rsid w:val="00961822"/>
    <w:rsid w:val="009618AE"/>
    <w:rsid w:val="0096194B"/>
    <w:rsid w:val="00961DB3"/>
    <w:rsid w:val="0096205C"/>
    <w:rsid w:val="0096276B"/>
    <w:rsid w:val="00962A2A"/>
    <w:rsid w:val="00962AE3"/>
    <w:rsid w:val="00962BD8"/>
    <w:rsid w:val="00962EAD"/>
    <w:rsid w:val="009631AE"/>
    <w:rsid w:val="0096335D"/>
    <w:rsid w:val="0096337C"/>
    <w:rsid w:val="009634DA"/>
    <w:rsid w:val="00963892"/>
    <w:rsid w:val="00963C8F"/>
    <w:rsid w:val="00963E1E"/>
    <w:rsid w:val="00964075"/>
    <w:rsid w:val="00964334"/>
    <w:rsid w:val="009645AC"/>
    <w:rsid w:val="00964625"/>
    <w:rsid w:val="00964C84"/>
    <w:rsid w:val="00964D9D"/>
    <w:rsid w:val="009657C3"/>
    <w:rsid w:val="009659E0"/>
    <w:rsid w:val="009660F2"/>
    <w:rsid w:val="009665DD"/>
    <w:rsid w:val="00966963"/>
    <w:rsid w:val="00966A15"/>
    <w:rsid w:val="00966A35"/>
    <w:rsid w:val="00966C5C"/>
    <w:rsid w:val="00966EAF"/>
    <w:rsid w:val="00967D24"/>
    <w:rsid w:val="00967EC1"/>
    <w:rsid w:val="00970742"/>
    <w:rsid w:val="00971030"/>
    <w:rsid w:val="0097175E"/>
    <w:rsid w:val="00971909"/>
    <w:rsid w:val="009719DF"/>
    <w:rsid w:val="009719E8"/>
    <w:rsid w:val="009728D3"/>
    <w:rsid w:val="00972A2C"/>
    <w:rsid w:val="00972AFA"/>
    <w:rsid w:val="00972F56"/>
    <w:rsid w:val="009732C7"/>
    <w:rsid w:val="0097333E"/>
    <w:rsid w:val="0097358C"/>
    <w:rsid w:val="00973DD1"/>
    <w:rsid w:val="00974735"/>
    <w:rsid w:val="009747DD"/>
    <w:rsid w:val="00974B56"/>
    <w:rsid w:val="00974CA2"/>
    <w:rsid w:val="00974D1E"/>
    <w:rsid w:val="00974F2F"/>
    <w:rsid w:val="009751F5"/>
    <w:rsid w:val="00975652"/>
    <w:rsid w:val="00975B1D"/>
    <w:rsid w:val="00975C37"/>
    <w:rsid w:val="00975DDB"/>
    <w:rsid w:val="00975E14"/>
    <w:rsid w:val="00975FB5"/>
    <w:rsid w:val="00975FB8"/>
    <w:rsid w:val="0097659D"/>
    <w:rsid w:val="0097782A"/>
    <w:rsid w:val="009779C9"/>
    <w:rsid w:val="00977E33"/>
    <w:rsid w:val="00980585"/>
    <w:rsid w:val="009808CF"/>
    <w:rsid w:val="00980AF6"/>
    <w:rsid w:val="00980B25"/>
    <w:rsid w:val="0098190D"/>
    <w:rsid w:val="009821C4"/>
    <w:rsid w:val="00982754"/>
    <w:rsid w:val="009828E7"/>
    <w:rsid w:val="00982DFA"/>
    <w:rsid w:val="00982F60"/>
    <w:rsid w:val="009830FD"/>
    <w:rsid w:val="009839A3"/>
    <w:rsid w:val="00983B50"/>
    <w:rsid w:val="00983B5D"/>
    <w:rsid w:val="00983CAF"/>
    <w:rsid w:val="0098410E"/>
    <w:rsid w:val="009844B7"/>
    <w:rsid w:val="00984886"/>
    <w:rsid w:val="0098498D"/>
    <w:rsid w:val="00984BA2"/>
    <w:rsid w:val="0098503A"/>
    <w:rsid w:val="0098562B"/>
    <w:rsid w:val="009859D6"/>
    <w:rsid w:val="009864EA"/>
    <w:rsid w:val="00986C42"/>
    <w:rsid w:val="0098751E"/>
    <w:rsid w:val="00987641"/>
    <w:rsid w:val="00987AB6"/>
    <w:rsid w:val="00987BE0"/>
    <w:rsid w:val="00987F41"/>
    <w:rsid w:val="00990A64"/>
    <w:rsid w:val="00990C77"/>
    <w:rsid w:val="0099124D"/>
    <w:rsid w:val="0099125D"/>
    <w:rsid w:val="009913EB"/>
    <w:rsid w:val="00991529"/>
    <w:rsid w:val="00991761"/>
    <w:rsid w:val="00991852"/>
    <w:rsid w:val="00992181"/>
    <w:rsid w:val="00992469"/>
    <w:rsid w:val="009929AF"/>
    <w:rsid w:val="00992E2B"/>
    <w:rsid w:val="009938A2"/>
    <w:rsid w:val="009945E1"/>
    <w:rsid w:val="00994A51"/>
    <w:rsid w:val="00994FB3"/>
    <w:rsid w:val="009958ED"/>
    <w:rsid w:val="00995990"/>
    <w:rsid w:val="00995BE7"/>
    <w:rsid w:val="00995F65"/>
    <w:rsid w:val="009960F1"/>
    <w:rsid w:val="00996A70"/>
    <w:rsid w:val="00996C1F"/>
    <w:rsid w:val="00996DC5"/>
    <w:rsid w:val="009971BA"/>
    <w:rsid w:val="00997585"/>
    <w:rsid w:val="009975D3"/>
    <w:rsid w:val="009978F4"/>
    <w:rsid w:val="00997A77"/>
    <w:rsid w:val="00997FD3"/>
    <w:rsid w:val="009A00B9"/>
    <w:rsid w:val="009A0496"/>
    <w:rsid w:val="009A0DA4"/>
    <w:rsid w:val="009A113A"/>
    <w:rsid w:val="009A1309"/>
    <w:rsid w:val="009A1C61"/>
    <w:rsid w:val="009A1DDC"/>
    <w:rsid w:val="009A1ED4"/>
    <w:rsid w:val="009A2201"/>
    <w:rsid w:val="009A2236"/>
    <w:rsid w:val="009A22DA"/>
    <w:rsid w:val="009A261D"/>
    <w:rsid w:val="009A264B"/>
    <w:rsid w:val="009A2A42"/>
    <w:rsid w:val="009A2C12"/>
    <w:rsid w:val="009A2E34"/>
    <w:rsid w:val="009A3229"/>
    <w:rsid w:val="009A350C"/>
    <w:rsid w:val="009A38B0"/>
    <w:rsid w:val="009A390C"/>
    <w:rsid w:val="009A4161"/>
    <w:rsid w:val="009A4579"/>
    <w:rsid w:val="009A4887"/>
    <w:rsid w:val="009A57F1"/>
    <w:rsid w:val="009A6B97"/>
    <w:rsid w:val="009A7197"/>
    <w:rsid w:val="009A7FD8"/>
    <w:rsid w:val="009B082E"/>
    <w:rsid w:val="009B09F5"/>
    <w:rsid w:val="009B0A8F"/>
    <w:rsid w:val="009B0C15"/>
    <w:rsid w:val="009B10C6"/>
    <w:rsid w:val="009B1307"/>
    <w:rsid w:val="009B1497"/>
    <w:rsid w:val="009B1B4F"/>
    <w:rsid w:val="009B2BF3"/>
    <w:rsid w:val="009B2C76"/>
    <w:rsid w:val="009B3141"/>
    <w:rsid w:val="009B3207"/>
    <w:rsid w:val="009B3551"/>
    <w:rsid w:val="009B36D7"/>
    <w:rsid w:val="009B3CEA"/>
    <w:rsid w:val="009B3CED"/>
    <w:rsid w:val="009B3FA2"/>
    <w:rsid w:val="009B430F"/>
    <w:rsid w:val="009B4AB1"/>
    <w:rsid w:val="009B4AFE"/>
    <w:rsid w:val="009B4F81"/>
    <w:rsid w:val="009B53AC"/>
    <w:rsid w:val="009B598C"/>
    <w:rsid w:val="009B5F01"/>
    <w:rsid w:val="009B5F68"/>
    <w:rsid w:val="009B643F"/>
    <w:rsid w:val="009B71BB"/>
    <w:rsid w:val="009B74DA"/>
    <w:rsid w:val="009B76A2"/>
    <w:rsid w:val="009B79B7"/>
    <w:rsid w:val="009C0782"/>
    <w:rsid w:val="009C1275"/>
    <w:rsid w:val="009C1605"/>
    <w:rsid w:val="009C172B"/>
    <w:rsid w:val="009C1930"/>
    <w:rsid w:val="009C1BFF"/>
    <w:rsid w:val="009C1F1E"/>
    <w:rsid w:val="009C2031"/>
    <w:rsid w:val="009C206A"/>
    <w:rsid w:val="009C256A"/>
    <w:rsid w:val="009C28EE"/>
    <w:rsid w:val="009C2A56"/>
    <w:rsid w:val="009C2C54"/>
    <w:rsid w:val="009C2FB9"/>
    <w:rsid w:val="009C355E"/>
    <w:rsid w:val="009C378D"/>
    <w:rsid w:val="009C395C"/>
    <w:rsid w:val="009C3FCD"/>
    <w:rsid w:val="009C400F"/>
    <w:rsid w:val="009C40EA"/>
    <w:rsid w:val="009C4E99"/>
    <w:rsid w:val="009C4FEA"/>
    <w:rsid w:val="009C503F"/>
    <w:rsid w:val="009C52C5"/>
    <w:rsid w:val="009C5504"/>
    <w:rsid w:val="009C56BA"/>
    <w:rsid w:val="009C596A"/>
    <w:rsid w:val="009C60EA"/>
    <w:rsid w:val="009C6AAE"/>
    <w:rsid w:val="009C6B15"/>
    <w:rsid w:val="009C6B90"/>
    <w:rsid w:val="009C6EE4"/>
    <w:rsid w:val="009C72D6"/>
    <w:rsid w:val="009C772E"/>
    <w:rsid w:val="009D0198"/>
    <w:rsid w:val="009D11AA"/>
    <w:rsid w:val="009D156F"/>
    <w:rsid w:val="009D1953"/>
    <w:rsid w:val="009D19D3"/>
    <w:rsid w:val="009D1A17"/>
    <w:rsid w:val="009D1C66"/>
    <w:rsid w:val="009D1D78"/>
    <w:rsid w:val="009D1D7B"/>
    <w:rsid w:val="009D1DB8"/>
    <w:rsid w:val="009D1F63"/>
    <w:rsid w:val="009D2107"/>
    <w:rsid w:val="009D2857"/>
    <w:rsid w:val="009D2E73"/>
    <w:rsid w:val="009D391B"/>
    <w:rsid w:val="009D399C"/>
    <w:rsid w:val="009D3A70"/>
    <w:rsid w:val="009D3E97"/>
    <w:rsid w:val="009D3EDF"/>
    <w:rsid w:val="009D40F2"/>
    <w:rsid w:val="009D47AC"/>
    <w:rsid w:val="009D57B4"/>
    <w:rsid w:val="009D5AE3"/>
    <w:rsid w:val="009D5EC8"/>
    <w:rsid w:val="009D625B"/>
    <w:rsid w:val="009D6D08"/>
    <w:rsid w:val="009D6F85"/>
    <w:rsid w:val="009D77A3"/>
    <w:rsid w:val="009E01E4"/>
    <w:rsid w:val="009E07A5"/>
    <w:rsid w:val="009E0D7A"/>
    <w:rsid w:val="009E107B"/>
    <w:rsid w:val="009E10DD"/>
    <w:rsid w:val="009E1198"/>
    <w:rsid w:val="009E169A"/>
    <w:rsid w:val="009E16A5"/>
    <w:rsid w:val="009E29A8"/>
    <w:rsid w:val="009E2C78"/>
    <w:rsid w:val="009E2E1C"/>
    <w:rsid w:val="009E316F"/>
    <w:rsid w:val="009E3658"/>
    <w:rsid w:val="009E38A9"/>
    <w:rsid w:val="009E390A"/>
    <w:rsid w:val="009E4B78"/>
    <w:rsid w:val="009E5569"/>
    <w:rsid w:val="009E562D"/>
    <w:rsid w:val="009E5941"/>
    <w:rsid w:val="009E5B47"/>
    <w:rsid w:val="009E5C77"/>
    <w:rsid w:val="009E5E31"/>
    <w:rsid w:val="009E5FB5"/>
    <w:rsid w:val="009E65B9"/>
    <w:rsid w:val="009E6EA9"/>
    <w:rsid w:val="009E7477"/>
    <w:rsid w:val="009E7F1D"/>
    <w:rsid w:val="009E7F7D"/>
    <w:rsid w:val="009E7FA6"/>
    <w:rsid w:val="009F032E"/>
    <w:rsid w:val="009F06D9"/>
    <w:rsid w:val="009F09B4"/>
    <w:rsid w:val="009F0AC7"/>
    <w:rsid w:val="009F0B52"/>
    <w:rsid w:val="009F0F86"/>
    <w:rsid w:val="009F1420"/>
    <w:rsid w:val="009F173D"/>
    <w:rsid w:val="009F227D"/>
    <w:rsid w:val="009F263E"/>
    <w:rsid w:val="009F2BB9"/>
    <w:rsid w:val="009F30FB"/>
    <w:rsid w:val="009F389F"/>
    <w:rsid w:val="009F39A8"/>
    <w:rsid w:val="009F3EC9"/>
    <w:rsid w:val="009F4026"/>
    <w:rsid w:val="009F4922"/>
    <w:rsid w:val="009F51A9"/>
    <w:rsid w:val="009F526B"/>
    <w:rsid w:val="009F5B6F"/>
    <w:rsid w:val="009F5B8C"/>
    <w:rsid w:val="009F5DBF"/>
    <w:rsid w:val="009F6416"/>
    <w:rsid w:val="009F6450"/>
    <w:rsid w:val="009F6E65"/>
    <w:rsid w:val="009F7447"/>
    <w:rsid w:val="009F7608"/>
    <w:rsid w:val="009F7862"/>
    <w:rsid w:val="009F7CBC"/>
    <w:rsid w:val="00A00313"/>
    <w:rsid w:val="00A00B3F"/>
    <w:rsid w:val="00A00E4D"/>
    <w:rsid w:val="00A018C0"/>
    <w:rsid w:val="00A01D65"/>
    <w:rsid w:val="00A02465"/>
    <w:rsid w:val="00A0260D"/>
    <w:rsid w:val="00A029DB"/>
    <w:rsid w:val="00A030FE"/>
    <w:rsid w:val="00A0310C"/>
    <w:rsid w:val="00A034EC"/>
    <w:rsid w:val="00A03571"/>
    <w:rsid w:val="00A03E53"/>
    <w:rsid w:val="00A04316"/>
    <w:rsid w:val="00A0431B"/>
    <w:rsid w:val="00A046F0"/>
    <w:rsid w:val="00A0486A"/>
    <w:rsid w:val="00A05115"/>
    <w:rsid w:val="00A05527"/>
    <w:rsid w:val="00A05CBE"/>
    <w:rsid w:val="00A0632C"/>
    <w:rsid w:val="00A06CB7"/>
    <w:rsid w:val="00A0786D"/>
    <w:rsid w:val="00A10334"/>
    <w:rsid w:val="00A1063F"/>
    <w:rsid w:val="00A10942"/>
    <w:rsid w:val="00A10C26"/>
    <w:rsid w:val="00A11187"/>
    <w:rsid w:val="00A11CC9"/>
    <w:rsid w:val="00A1231C"/>
    <w:rsid w:val="00A1247F"/>
    <w:rsid w:val="00A12689"/>
    <w:rsid w:val="00A126A2"/>
    <w:rsid w:val="00A12B32"/>
    <w:rsid w:val="00A130A0"/>
    <w:rsid w:val="00A130E0"/>
    <w:rsid w:val="00A13120"/>
    <w:rsid w:val="00A136DB"/>
    <w:rsid w:val="00A138C6"/>
    <w:rsid w:val="00A139DB"/>
    <w:rsid w:val="00A13AAB"/>
    <w:rsid w:val="00A13CFA"/>
    <w:rsid w:val="00A144FC"/>
    <w:rsid w:val="00A14F72"/>
    <w:rsid w:val="00A15A0A"/>
    <w:rsid w:val="00A15B28"/>
    <w:rsid w:val="00A15D82"/>
    <w:rsid w:val="00A15FA1"/>
    <w:rsid w:val="00A15FE1"/>
    <w:rsid w:val="00A1647B"/>
    <w:rsid w:val="00A16577"/>
    <w:rsid w:val="00A16607"/>
    <w:rsid w:val="00A169BF"/>
    <w:rsid w:val="00A16C30"/>
    <w:rsid w:val="00A1700F"/>
    <w:rsid w:val="00A1717E"/>
    <w:rsid w:val="00A203FE"/>
    <w:rsid w:val="00A20C3F"/>
    <w:rsid w:val="00A20CFC"/>
    <w:rsid w:val="00A20F24"/>
    <w:rsid w:val="00A216DC"/>
    <w:rsid w:val="00A21B6D"/>
    <w:rsid w:val="00A21BA2"/>
    <w:rsid w:val="00A22478"/>
    <w:rsid w:val="00A22923"/>
    <w:rsid w:val="00A2298D"/>
    <w:rsid w:val="00A22DCB"/>
    <w:rsid w:val="00A22F4A"/>
    <w:rsid w:val="00A230E7"/>
    <w:rsid w:val="00A239D1"/>
    <w:rsid w:val="00A23FF4"/>
    <w:rsid w:val="00A24009"/>
    <w:rsid w:val="00A240A8"/>
    <w:rsid w:val="00A24261"/>
    <w:rsid w:val="00A24553"/>
    <w:rsid w:val="00A256C6"/>
    <w:rsid w:val="00A26019"/>
    <w:rsid w:val="00A26E64"/>
    <w:rsid w:val="00A27673"/>
    <w:rsid w:val="00A27CDA"/>
    <w:rsid w:val="00A27D04"/>
    <w:rsid w:val="00A3001C"/>
    <w:rsid w:val="00A301CB"/>
    <w:rsid w:val="00A302B1"/>
    <w:rsid w:val="00A30401"/>
    <w:rsid w:val="00A30836"/>
    <w:rsid w:val="00A3086F"/>
    <w:rsid w:val="00A30A23"/>
    <w:rsid w:val="00A30DA1"/>
    <w:rsid w:val="00A31131"/>
    <w:rsid w:val="00A3117F"/>
    <w:rsid w:val="00A31386"/>
    <w:rsid w:val="00A313E0"/>
    <w:rsid w:val="00A31659"/>
    <w:rsid w:val="00A31716"/>
    <w:rsid w:val="00A3197E"/>
    <w:rsid w:val="00A3208A"/>
    <w:rsid w:val="00A32462"/>
    <w:rsid w:val="00A330AB"/>
    <w:rsid w:val="00A333C1"/>
    <w:rsid w:val="00A335CC"/>
    <w:rsid w:val="00A33F3A"/>
    <w:rsid w:val="00A33FCD"/>
    <w:rsid w:val="00A3406B"/>
    <w:rsid w:val="00A3416A"/>
    <w:rsid w:val="00A34174"/>
    <w:rsid w:val="00A34321"/>
    <w:rsid w:val="00A349BB"/>
    <w:rsid w:val="00A34A8F"/>
    <w:rsid w:val="00A35DAE"/>
    <w:rsid w:val="00A365D8"/>
    <w:rsid w:val="00A36792"/>
    <w:rsid w:val="00A3728D"/>
    <w:rsid w:val="00A379C5"/>
    <w:rsid w:val="00A379E0"/>
    <w:rsid w:val="00A37B74"/>
    <w:rsid w:val="00A40046"/>
    <w:rsid w:val="00A40CCD"/>
    <w:rsid w:val="00A40EDE"/>
    <w:rsid w:val="00A41352"/>
    <w:rsid w:val="00A4193E"/>
    <w:rsid w:val="00A41C46"/>
    <w:rsid w:val="00A41DF4"/>
    <w:rsid w:val="00A42543"/>
    <w:rsid w:val="00A4274F"/>
    <w:rsid w:val="00A42B38"/>
    <w:rsid w:val="00A434B1"/>
    <w:rsid w:val="00A43E91"/>
    <w:rsid w:val="00A4413C"/>
    <w:rsid w:val="00A441A4"/>
    <w:rsid w:val="00A442D2"/>
    <w:rsid w:val="00A44373"/>
    <w:rsid w:val="00A443BA"/>
    <w:rsid w:val="00A44780"/>
    <w:rsid w:val="00A44AF2"/>
    <w:rsid w:val="00A44BAD"/>
    <w:rsid w:val="00A46077"/>
    <w:rsid w:val="00A468D9"/>
    <w:rsid w:val="00A46EC0"/>
    <w:rsid w:val="00A47032"/>
    <w:rsid w:val="00A4744B"/>
    <w:rsid w:val="00A47FAA"/>
    <w:rsid w:val="00A50219"/>
    <w:rsid w:val="00A507F3"/>
    <w:rsid w:val="00A508A8"/>
    <w:rsid w:val="00A51191"/>
    <w:rsid w:val="00A516D8"/>
    <w:rsid w:val="00A51704"/>
    <w:rsid w:val="00A51A89"/>
    <w:rsid w:val="00A51EF2"/>
    <w:rsid w:val="00A52224"/>
    <w:rsid w:val="00A52881"/>
    <w:rsid w:val="00A52C77"/>
    <w:rsid w:val="00A52CC4"/>
    <w:rsid w:val="00A5327A"/>
    <w:rsid w:val="00A537EC"/>
    <w:rsid w:val="00A53CDF"/>
    <w:rsid w:val="00A53FCE"/>
    <w:rsid w:val="00A5407F"/>
    <w:rsid w:val="00A54656"/>
    <w:rsid w:val="00A54712"/>
    <w:rsid w:val="00A54833"/>
    <w:rsid w:val="00A5486D"/>
    <w:rsid w:val="00A54B4D"/>
    <w:rsid w:val="00A54F98"/>
    <w:rsid w:val="00A5565A"/>
    <w:rsid w:val="00A5589A"/>
    <w:rsid w:val="00A558C0"/>
    <w:rsid w:val="00A55DBD"/>
    <w:rsid w:val="00A570FE"/>
    <w:rsid w:val="00A571F2"/>
    <w:rsid w:val="00A57445"/>
    <w:rsid w:val="00A57CBF"/>
    <w:rsid w:val="00A6003E"/>
    <w:rsid w:val="00A603B5"/>
    <w:rsid w:val="00A605FF"/>
    <w:rsid w:val="00A60FA2"/>
    <w:rsid w:val="00A61119"/>
    <w:rsid w:val="00A6174B"/>
    <w:rsid w:val="00A61AA5"/>
    <w:rsid w:val="00A622BE"/>
    <w:rsid w:val="00A623DD"/>
    <w:rsid w:val="00A63044"/>
    <w:rsid w:val="00A63143"/>
    <w:rsid w:val="00A631E9"/>
    <w:rsid w:val="00A633B8"/>
    <w:rsid w:val="00A638C7"/>
    <w:rsid w:val="00A6401B"/>
    <w:rsid w:val="00A64B4B"/>
    <w:rsid w:val="00A64FC8"/>
    <w:rsid w:val="00A652FA"/>
    <w:rsid w:val="00A653E5"/>
    <w:rsid w:val="00A65E38"/>
    <w:rsid w:val="00A65EE0"/>
    <w:rsid w:val="00A6627D"/>
    <w:rsid w:val="00A66E13"/>
    <w:rsid w:val="00A66EBD"/>
    <w:rsid w:val="00A6780B"/>
    <w:rsid w:val="00A67B20"/>
    <w:rsid w:val="00A67CBD"/>
    <w:rsid w:val="00A700D0"/>
    <w:rsid w:val="00A70CB7"/>
    <w:rsid w:val="00A70E1E"/>
    <w:rsid w:val="00A71BAF"/>
    <w:rsid w:val="00A71C2A"/>
    <w:rsid w:val="00A71DA3"/>
    <w:rsid w:val="00A71DFA"/>
    <w:rsid w:val="00A71F7D"/>
    <w:rsid w:val="00A7200D"/>
    <w:rsid w:val="00A7209E"/>
    <w:rsid w:val="00A722F8"/>
    <w:rsid w:val="00A7276F"/>
    <w:rsid w:val="00A7283F"/>
    <w:rsid w:val="00A72B6A"/>
    <w:rsid w:val="00A72BBC"/>
    <w:rsid w:val="00A72D7B"/>
    <w:rsid w:val="00A73199"/>
    <w:rsid w:val="00A7333A"/>
    <w:rsid w:val="00A73880"/>
    <w:rsid w:val="00A73CF2"/>
    <w:rsid w:val="00A73FFD"/>
    <w:rsid w:val="00A74289"/>
    <w:rsid w:val="00A746B9"/>
    <w:rsid w:val="00A7486D"/>
    <w:rsid w:val="00A74FFA"/>
    <w:rsid w:val="00A75052"/>
    <w:rsid w:val="00A75A34"/>
    <w:rsid w:val="00A75C17"/>
    <w:rsid w:val="00A75CCD"/>
    <w:rsid w:val="00A75E29"/>
    <w:rsid w:val="00A75F39"/>
    <w:rsid w:val="00A7633A"/>
    <w:rsid w:val="00A7684B"/>
    <w:rsid w:val="00A7687A"/>
    <w:rsid w:val="00A769DB"/>
    <w:rsid w:val="00A76E94"/>
    <w:rsid w:val="00A76EBC"/>
    <w:rsid w:val="00A775DD"/>
    <w:rsid w:val="00A77794"/>
    <w:rsid w:val="00A77C3D"/>
    <w:rsid w:val="00A77FD2"/>
    <w:rsid w:val="00A80333"/>
    <w:rsid w:val="00A806A9"/>
    <w:rsid w:val="00A80EBA"/>
    <w:rsid w:val="00A811BD"/>
    <w:rsid w:val="00A81494"/>
    <w:rsid w:val="00A8177F"/>
    <w:rsid w:val="00A81814"/>
    <w:rsid w:val="00A81A7D"/>
    <w:rsid w:val="00A81D85"/>
    <w:rsid w:val="00A8227C"/>
    <w:rsid w:val="00A824D4"/>
    <w:rsid w:val="00A82637"/>
    <w:rsid w:val="00A82B5B"/>
    <w:rsid w:val="00A82C6B"/>
    <w:rsid w:val="00A82F6E"/>
    <w:rsid w:val="00A8326A"/>
    <w:rsid w:val="00A8360A"/>
    <w:rsid w:val="00A83806"/>
    <w:rsid w:val="00A83834"/>
    <w:rsid w:val="00A84044"/>
    <w:rsid w:val="00A84046"/>
    <w:rsid w:val="00A8452E"/>
    <w:rsid w:val="00A84AB5"/>
    <w:rsid w:val="00A84EF4"/>
    <w:rsid w:val="00A852B7"/>
    <w:rsid w:val="00A853D7"/>
    <w:rsid w:val="00A85404"/>
    <w:rsid w:val="00A85476"/>
    <w:rsid w:val="00A85801"/>
    <w:rsid w:val="00A8585A"/>
    <w:rsid w:val="00A85AAA"/>
    <w:rsid w:val="00A85B8B"/>
    <w:rsid w:val="00A85F74"/>
    <w:rsid w:val="00A86D77"/>
    <w:rsid w:val="00A87111"/>
    <w:rsid w:val="00A87430"/>
    <w:rsid w:val="00A876F9"/>
    <w:rsid w:val="00A879D2"/>
    <w:rsid w:val="00A87EA8"/>
    <w:rsid w:val="00A87EE9"/>
    <w:rsid w:val="00A9004F"/>
    <w:rsid w:val="00A902F0"/>
    <w:rsid w:val="00A907C6"/>
    <w:rsid w:val="00A90C23"/>
    <w:rsid w:val="00A90FC6"/>
    <w:rsid w:val="00A9140C"/>
    <w:rsid w:val="00A919DF"/>
    <w:rsid w:val="00A920F4"/>
    <w:rsid w:val="00A92CC9"/>
    <w:rsid w:val="00A9327D"/>
    <w:rsid w:val="00A933C8"/>
    <w:rsid w:val="00A93607"/>
    <w:rsid w:val="00A938A9"/>
    <w:rsid w:val="00A94F0E"/>
    <w:rsid w:val="00A95BD9"/>
    <w:rsid w:val="00A961FD"/>
    <w:rsid w:val="00A96624"/>
    <w:rsid w:val="00A96DB6"/>
    <w:rsid w:val="00A96E7B"/>
    <w:rsid w:val="00A97276"/>
    <w:rsid w:val="00A97AA5"/>
    <w:rsid w:val="00A97D04"/>
    <w:rsid w:val="00AA05A3"/>
    <w:rsid w:val="00AA0C65"/>
    <w:rsid w:val="00AA0D49"/>
    <w:rsid w:val="00AA0DE1"/>
    <w:rsid w:val="00AA110A"/>
    <w:rsid w:val="00AA1643"/>
    <w:rsid w:val="00AA17A5"/>
    <w:rsid w:val="00AA1C0D"/>
    <w:rsid w:val="00AA1E46"/>
    <w:rsid w:val="00AA1E76"/>
    <w:rsid w:val="00AA1EDC"/>
    <w:rsid w:val="00AA1F4A"/>
    <w:rsid w:val="00AA24C6"/>
    <w:rsid w:val="00AA2A2D"/>
    <w:rsid w:val="00AA2E5F"/>
    <w:rsid w:val="00AA3298"/>
    <w:rsid w:val="00AA389B"/>
    <w:rsid w:val="00AA4303"/>
    <w:rsid w:val="00AA5092"/>
    <w:rsid w:val="00AA52E6"/>
    <w:rsid w:val="00AA546E"/>
    <w:rsid w:val="00AA56A0"/>
    <w:rsid w:val="00AA570F"/>
    <w:rsid w:val="00AA61B7"/>
    <w:rsid w:val="00AA61D2"/>
    <w:rsid w:val="00AA68EB"/>
    <w:rsid w:val="00AA6AC1"/>
    <w:rsid w:val="00AA6CAC"/>
    <w:rsid w:val="00AA6DCB"/>
    <w:rsid w:val="00AA6FBD"/>
    <w:rsid w:val="00AA6FEE"/>
    <w:rsid w:val="00AA75C9"/>
    <w:rsid w:val="00AA78FF"/>
    <w:rsid w:val="00AB01B2"/>
    <w:rsid w:val="00AB07A1"/>
    <w:rsid w:val="00AB094B"/>
    <w:rsid w:val="00AB1957"/>
    <w:rsid w:val="00AB19DB"/>
    <w:rsid w:val="00AB249D"/>
    <w:rsid w:val="00AB26D0"/>
    <w:rsid w:val="00AB26E3"/>
    <w:rsid w:val="00AB2ABF"/>
    <w:rsid w:val="00AB2EF9"/>
    <w:rsid w:val="00AB31FA"/>
    <w:rsid w:val="00AB3E9E"/>
    <w:rsid w:val="00AB3F67"/>
    <w:rsid w:val="00AB4660"/>
    <w:rsid w:val="00AB4F66"/>
    <w:rsid w:val="00AB5221"/>
    <w:rsid w:val="00AB5976"/>
    <w:rsid w:val="00AB5A37"/>
    <w:rsid w:val="00AB5B2C"/>
    <w:rsid w:val="00AB608F"/>
    <w:rsid w:val="00AB6373"/>
    <w:rsid w:val="00AB63C8"/>
    <w:rsid w:val="00AB6C95"/>
    <w:rsid w:val="00AB722E"/>
    <w:rsid w:val="00AB73EF"/>
    <w:rsid w:val="00AB7EB7"/>
    <w:rsid w:val="00AB7F5F"/>
    <w:rsid w:val="00AC0267"/>
    <w:rsid w:val="00AC0403"/>
    <w:rsid w:val="00AC04C4"/>
    <w:rsid w:val="00AC06C0"/>
    <w:rsid w:val="00AC07DF"/>
    <w:rsid w:val="00AC1492"/>
    <w:rsid w:val="00AC1861"/>
    <w:rsid w:val="00AC19D9"/>
    <w:rsid w:val="00AC1EC5"/>
    <w:rsid w:val="00AC2445"/>
    <w:rsid w:val="00AC282F"/>
    <w:rsid w:val="00AC2EF8"/>
    <w:rsid w:val="00AC2F72"/>
    <w:rsid w:val="00AC3564"/>
    <w:rsid w:val="00AC3993"/>
    <w:rsid w:val="00AC4015"/>
    <w:rsid w:val="00AC4298"/>
    <w:rsid w:val="00AC45B4"/>
    <w:rsid w:val="00AC4C23"/>
    <w:rsid w:val="00AC510D"/>
    <w:rsid w:val="00AC557D"/>
    <w:rsid w:val="00AC56C5"/>
    <w:rsid w:val="00AC5A86"/>
    <w:rsid w:val="00AC5DD3"/>
    <w:rsid w:val="00AC5F38"/>
    <w:rsid w:val="00AC6050"/>
    <w:rsid w:val="00AC60B0"/>
    <w:rsid w:val="00AC648B"/>
    <w:rsid w:val="00AC6E22"/>
    <w:rsid w:val="00AC7134"/>
    <w:rsid w:val="00AC76E9"/>
    <w:rsid w:val="00AC7904"/>
    <w:rsid w:val="00AC7B33"/>
    <w:rsid w:val="00AC7D61"/>
    <w:rsid w:val="00AC7EEB"/>
    <w:rsid w:val="00AD01DF"/>
    <w:rsid w:val="00AD0207"/>
    <w:rsid w:val="00AD0490"/>
    <w:rsid w:val="00AD069F"/>
    <w:rsid w:val="00AD0707"/>
    <w:rsid w:val="00AD08A0"/>
    <w:rsid w:val="00AD08CB"/>
    <w:rsid w:val="00AD0D6E"/>
    <w:rsid w:val="00AD1364"/>
    <w:rsid w:val="00AD1DAA"/>
    <w:rsid w:val="00AD21EE"/>
    <w:rsid w:val="00AD2780"/>
    <w:rsid w:val="00AD2A79"/>
    <w:rsid w:val="00AD3084"/>
    <w:rsid w:val="00AD4277"/>
    <w:rsid w:val="00AD439A"/>
    <w:rsid w:val="00AD4B9C"/>
    <w:rsid w:val="00AD501E"/>
    <w:rsid w:val="00AD5223"/>
    <w:rsid w:val="00AD5283"/>
    <w:rsid w:val="00AD5702"/>
    <w:rsid w:val="00AD6023"/>
    <w:rsid w:val="00AD66F9"/>
    <w:rsid w:val="00AD6A56"/>
    <w:rsid w:val="00AD6B58"/>
    <w:rsid w:val="00AD6EA3"/>
    <w:rsid w:val="00AD6F29"/>
    <w:rsid w:val="00AD7A41"/>
    <w:rsid w:val="00AE0036"/>
    <w:rsid w:val="00AE026A"/>
    <w:rsid w:val="00AE0543"/>
    <w:rsid w:val="00AE05FB"/>
    <w:rsid w:val="00AE0620"/>
    <w:rsid w:val="00AE0E28"/>
    <w:rsid w:val="00AE0FF7"/>
    <w:rsid w:val="00AE17DB"/>
    <w:rsid w:val="00AE1BAF"/>
    <w:rsid w:val="00AE2332"/>
    <w:rsid w:val="00AE24E3"/>
    <w:rsid w:val="00AE26F0"/>
    <w:rsid w:val="00AE2E38"/>
    <w:rsid w:val="00AE3453"/>
    <w:rsid w:val="00AE4581"/>
    <w:rsid w:val="00AE534F"/>
    <w:rsid w:val="00AE543B"/>
    <w:rsid w:val="00AE6790"/>
    <w:rsid w:val="00AE6F0A"/>
    <w:rsid w:val="00AE7522"/>
    <w:rsid w:val="00AE77A0"/>
    <w:rsid w:val="00AE77CB"/>
    <w:rsid w:val="00AE79AA"/>
    <w:rsid w:val="00AE79CC"/>
    <w:rsid w:val="00AE7D96"/>
    <w:rsid w:val="00AE7FF9"/>
    <w:rsid w:val="00AF0409"/>
    <w:rsid w:val="00AF0621"/>
    <w:rsid w:val="00AF0CB3"/>
    <w:rsid w:val="00AF107B"/>
    <w:rsid w:val="00AF12D6"/>
    <w:rsid w:val="00AF18DC"/>
    <w:rsid w:val="00AF1B7C"/>
    <w:rsid w:val="00AF21F7"/>
    <w:rsid w:val="00AF22A7"/>
    <w:rsid w:val="00AF2714"/>
    <w:rsid w:val="00AF2945"/>
    <w:rsid w:val="00AF34FE"/>
    <w:rsid w:val="00AF3778"/>
    <w:rsid w:val="00AF3FF4"/>
    <w:rsid w:val="00AF43BE"/>
    <w:rsid w:val="00AF45B0"/>
    <w:rsid w:val="00AF523A"/>
    <w:rsid w:val="00AF5388"/>
    <w:rsid w:val="00AF5CD8"/>
    <w:rsid w:val="00AF5D16"/>
    <w:rsid w:val="00AF5D8B"/>
    <w:rsid w:val="00AF5E88"/>
    <w:rsid w:val="00AF5EDA"/>
    <w:rsid w:val="00AF669B"/>
    <w:rsid w:val="00AF7FFC"/>
    <w:rsid w:val="00B0021A"/>
    <w:rsid w:val="00B00D72"/>
    <w:rsid w:val="00B00E6B"/>
    <w:rsid w:val="00B01298"/>
    <w:rsid w:val="00B0190B"/>
    <w:rsid w:val="00B01A34"/>
    <w:rsid w:val="00B01A8E"/>
    <w:rsid w:val="00B02620"/>
    <w:rsid w:val="00B02B77"/>
    <w:rsid w:val="00B02E2C"/>
    <w:rsid w:val="00B033E9"/>
    <w:rsid w:val="00B03635"/>
    <w:rsid w:val="00B03BBA"/>
    <w:rsid w:val="00B03DFD"/>
    <w:rsid w:val="00B04467"/>
    <w:rsid w:val="00B0578A"/>
    <w:rsid w:val="00B0578C"/>
    <w:rsid w:val="00B062F6"/>
    <w:rsid w:val="00B06593"/>
    <w:rsid w:val="00B07197"/>
    <w:rsid w:val="00B07211"/>
    <w:rsid w:val="00B0773B"/>
    <w:rsid w:val="00B07B18"/>
    <w:rsid w:val="00B07BBE"/>
    <w:rsid w:val="00B07D6F"/>
    <w:rsid w:val="00B1034F"/>
    <w:rsid w:val="00B108EC"/>
    <w:rsid w:val="00B10909"/>
    <w:rsid w:val="00B10A1E"/>
    <w:rsid w:val="00B10B11"/>
    <w:rsid w:val="00B111CF"/>
    <w:rsid w:val="00B11531"/>
    <w:rsid w:val="00B1155E"/>
    <w:rsid w:val="00B117AB"/>
    <w:rsid w:val="00B11E87"/>
    <w:rsid w:val="00B121AB"/>
    <w:rsid w:val="00B1243B"/>
    <w:rsid w:val="00B12619"/>
    <w:rsid w:val="00B12A3C"/>
    <w:rsid w:val="00B12F1A"/>
    <w:rsid w:val="00B12F85"/>
    <w:rsid w:val="00B13220"/>
    <w:rsid w:val="00B136AF"/>
    <w:rsid w:val="00B139F8"/>
    <w:rsid w:val="00B14407"/>
    <w:rsid w:val="00B148B6"/>
    <w:rsid w:val="00B149EB"/>
    <w:rsid w:val="00B14B96"/>
    <w:rsid w:val="00B1527D"/>
    <w:rsid w:val="00B15617"/>
    <w:rsid w:val="00B157AD"/>
    <w:rsid w:val="00B15843"/>
    <w:rsid w:val="00B15F35"/>
    <w:rsid w:val="00B16755"/>
    <w:rsid w:val="00B16CC0"/>
    <w:rsid w:val="00B16F8A"/>
    <w:rsid w:val="00B17009"/>
    <w:rsid w:val="00B173AD"/>
    <w:rsid w:val="00B17545"/>
    <w:rsid w:val="00B17E65"/>
    <w:rsid w:val="00B203E2"/>
    <w:rsid w:val="00B20679"/>
    <w:rsid w:val="00B20BAD"/>
    <w:rsid w:val="00B2100A"/>
    <w:rsid w:val="00B217E3"/>
    <w:rsid w:val="00B223FE"/>
    <w:rsid w:val="00B22456"/>
    <w:rsid w:val="00B2286C"/>
    <w:rsid w:val="00B22C59"/>
    <w:rsid w:val="00B22D1B"/>
    <w:rsid w:val="00B23414"/>
    <w:rsid w:val="00B237C9"/>
    <w:rsid w:val="00B23BD7"/>
    <w:rsid w:val="00B24142"/>
    <w:rsid w:val="00B24858"/>
    <w:rsid w:val="00B25893"/>
    <w:rsid w:val="00B25A45"/>
    <w:rsid w:val="00B25FD3"/>
    <w:rsid w:val="00B27745"/>
    <w:rsid w:val="00B277CC"/>
    <w:rsid w:val="00B27B15"/>
    <w:rsid w:val="00B30374"/>
    <w:rsid w:val="00B309BB"/>
    <w:rsid w:val="00B30A96"/>
    <w:rsid w:val="00B30B43"/>
    <w:rsid w:val="00B30ECD"/>
    <w:rsid w:val="00B3110E"/>
    <w:rsid w:val="00B3130A"/>
    <w:rsid w:val="00B31B0E"/>
    <w:rsid w:val="00B31FB2"/>
    <w:rsid w:val="00B32456"/>
    <w:rsid w:val="00B32794"/>
    <w:rsid w:val="00B32D15"/>
    <w:rsid w:val="00B32E1C"/>
    <w:rsid w:val="00B33007"/>
    <w:rsid w:val="00B33053"/>
    <w:rsid w:val="00B33777"/>
    <w:rsid w:val="00B3399C"/>
    <w:rsid w:val="00B33A02"/>
    <w:rsid w:val="00B33B9C"/>
    <w:rsid w:val="00B33CE1"/>
    <w:rsid w:val="00B33F64"/>
    <w:rsid w:val="00B340C4"/>
    <w:rsid w:val="00B34315"/>
    <w:rsid w:val="00B34902"/>
    <w:rsid w:val="00B352EA"/>
    <w:rsid w:val="00B35562"/>
    <w:rsid w:val="00B35A0C"/>
    <w:rsid w:val="00B361C4"/>
    <w:rsid w:val="00B367DB"/>
    <w:rsid w:val="00B36FE6"/>
    <w:rsid w:val="00B37D61"/>
    <w:rsid w:val="00B37FA9"/>
    <w:rsid w:val="00B4014E"/>
    <w:rsid w:val="00B402F7"/>
    <w:rsid w:val="00B404D8"/>
    <w:rsid w:val="00B413E1"/>
    <w:rsid w:val="00B41AC0"/>
    <w:rsid w:val="00B41C9E"/>
    <w:rsid w:val="00B41FAE"/>
    <w:rsid w:val="00B42086"/>
    <w:rsid w:val="00B423C0"/>
    <w:rsid w:val="00B423EA"/>
    <w:rsid w:val="00B42BD4"/>
    <w:rsid w:val="00B4303A"/>
    <w:rsid w:val="00B431BC"/>
    <w:rsid w:val="00B43AFD"/>
    <w:rsid w:val="00B440B0"/>
    <w:rsid w:val="00B4442B"/>
    <w:rsid w:val="00B4450F"/>
    <w:rsid w:val="00B44EC1"/>
    <w:rsid w:val="00B45078"/>
    <w:rsid w:val="00B45788"/>
    <w:rsid w:val="00B45A75"/>
    <w:rsid w:val="00B45D1D"/>
    <w:rsid w:val="00B462F9"/>
    <w:rsid w:val="00B46CEE"/>
    <w:rsid w:val="00B47079"/>
    <w:rsid w:val="00B47325"/>
    <w:rsid w:val="00B4734E"/>
    <w:rsid w:val="00B47DA0"/>
    <w:rsid w:val="00B502AA"/>
    <w:rsid w:val="00B502DC"/>
    <w:rsid w:val="00B505B3"/>
    <w:rsid w:val="00B509F4"/>
    <w:rsid w:val="00B50BB7"/>
    <w:rsid w:val="00B511D4"/>
    <w:rsid w:val="00B511D7"/>
    <w:rsid w:val="00B5138E"/>
    <w:rsid w:val="00B51EA6"/>
    <w:rsid w:val="00B52321"/>
    <w:rsid w:val="00B52784"/>
    <w:rsid w:val="00B529A8"/>
    <w:rsid w:val="00B52B4F"/>
    <w:rsid w:val="00B53ADD"/>
    <w:rsid w:val="00B53D45"/>
    <w:rsid w:val="00B54083"/>
    <w:rsid w:val="00B549CF"/>
    <w:rsid w:val="00B552D5"/>
    <w:rsid w:val="00B55361"/>
    <w:rsid w:val="00B563F2"/>
    <w:rsid w:val="00B566D0"/>
    <w:rsid w:val="00B5672D"/>
    <w:rsid w:val="00B56823"/>
    <w:rsid w:val="00B56BE7"/>
    <w:rsid w:val="00B573FB"/>
    <w:rsid w:val="00B57422"/>
    <w:rsid w:val="00B57787"/>
    <w:rsid w:val="00B57993"/>
    <w:rsid w:val="00B57ABF"/>
    <w:rsid w:val="00B6092B"/>
    <w:rsid w:val="00B60BF3"/>
    <w:rsid w:val="00B60CF6"/>
    <w:rsid w:val="00B60E70"/>
    <w:rsid w:val="00B60EB5"/>
    <w:rsid w:val="00B60FBF"/>
    <w:rsid w:val="00B614DC"/>
    <w:rsid w:val="00B618C5"/>
    <w:rsid w:val="00B61FCC"/>
    <w:rsid w:val="00B620DB"/>
    <w:rsid w:val="00B62268"/>
    <w:rsid w:val="00B62274"/>
    <w:rsid w:val="00B6232D"/>
    <w:rsid w:val="00B6396D"/>
    <w:rsid w:val="00B6504D"/>
    <w:rsid w:val="00B652B2"/>
    <w:rsid w:val="00B653B1"/>
    <w:rsid w:val="00B657AD"/>
    <w:rsid w:val="00B65BBD"/>
    <w:rsid w:val="00B664B8"/>
    <w:rsid w:val="00B664D8"/>
    <w:rsid w:val="00B6668B"/>
    <w:rsid w:val="00B666B5"/>
    <w:rsid w:val="00B66CA2"/>
    <w:rsid w:val="00B66D0A"/>
    <w:rsid w:val="00B66EEB"/>
    <w:rsid w:val="00B66F83"/>
    <w:rsid w:val="00B671DC"/>
    <w:rsid w:val="00B6748E"/>
    <w:rsid w:val="00B6749F"/>
    <w:rsid w:val="00B70991"/>
    <w:rsid w:val="00B710B2"/>
    <w:rsid w:val="00B711E5"/>
    <w:rsid w:val="00B71259"/>
    <w:rsid w:val="00B71B33"/>
    <w:rsid w:val="00B72552"/>
    <w:rsid w:val="00B733FE"/>
    <w:rsid w:val="00B739F3"/>
    <w:rsid w:val="00B73FAD"/>
    <w:rsid w:val="00B7413D"/>
    <w:rsid w:val="00B742F0"/>
    <w:rsid w:val="00B74AA7"/>
    <w:rsid w:val="00B74CBD"/>
    <w:rsid w:val="00B74DB6"/>
    <w:rsid w:val="00B75C24"/>
    <w:rsid w:val="00B75DC4"/>
    <w:rsid w:val="00B7636D"/>
    <w:rsid w:val="00B76895"/>
    <w:rsid w:val="00B76B53"/>
    <w:rsid w:val="00B76DA6"/>
    <w:rsid w:val="00B77046"/>
    <w:rsid w:val="00B7707D"/>
    <w:rsid w:val="00B772DE"/>
    <w:rsid w:val="00B77349"/>
    <w:rsid w:val="00B77420"/>
    <w:rsid w:val="00B7752D"/>
    <w:rsid w:val="00B77C8E"/>
    <w:rsid w:val="00B80236"/>
    <w:rsid w:val="00B8027A"/>
    <w:rsid w:val="00B81049"/>
    <w:rsid w:val="00B8142B"/>
    <w:rsid w:val="00B81736"/>
    <w:rsid w:val="00B81F6A"/>
    <w:rsid w:val="00B82DA5"/>
    <w:rsid w:val="00B82F36"/>
    <w:rsid w:val="00B832D2"/>
    <w:rsid w:val="00B8347C"/>
    <w:rsid w:val="00B839C6"/>
    <w:rsid w:val="00B83E0B"/>
    <w:rsid w:val="00B8443A"/>
    <w:rsid w:val="00B84499"/>
    <w:rsid w:val="00B84C00"/>
    <w:rsid w:val="00B84FB7"/>
    <w:rsid w:val="00B8520A"/>
    <w:rsid w:val="00B855FF"/>
    <w:rsid w:val="00B8642D"/>
    <w:rsid w:val="00B864F8"/>
    <w:rsid w:val="00B865FA"/>
    <w:rsid w:val="00B86A4F"/>
    <w:rsid w:val="00B86D32"/>
    <w:rsid w:val="00B86D8D"/>
    <w:rsid w:val="00B87B42"/>
    <w:rsid w:val="00B90059"/>
    <w:rsid w:val="00B9036F"/>
    <w:rsid w:val="00B906D3"/>
    <w:rsid w:val="00B90E07"/>
    <w:rsid w:val="00B912D8"/>
    <w:rsid w:val="00B915D2"/>
    <w:rsid w:val="00B92489"/>
    <w:rsid w:val="00B924F5"/>
    <w:rsid w:val="00B92735"/>
    <w:rsid w:val="00B92BF1"/>
    <w:rsid w:val="00B92C48"/>
    <w:rsid w:val="00B93C44"/>
    <w:rsid w:val="00B94672"/>
    <w:rsid w:val="00B9480E"/>
    <w:rsid w:val="00B948A1"/>
    <w:rsid w:val="00B961A6"/>
    <w:rsid w:val="00B96587"/>
    <w:rsid w:val="00B96D75"/>
    <w:rsid w:val="00B97379"/>
    <w:rsid w:val="00B973C2"/>
    <w:rsid w:val="00B973CC"/>
    <w:rsid w:val="00B97700"/>
    <w:rsid w:val="00B97A70"/>
    <w:rsid w:val="00BA039C"/>
    <w:rsid w:val="00BA045C"/>
    <w:rsid w:val="00BA05E5"/>
    <w:rsid w:val="00BA060A"/>
    <w:rsid w:val="00BA0D7D"/>
    <w:rsid w:val="00BA0E3A"/>
    <w:rsid w:val="00BA16B3"/>
    <w:rsid w:val="00BA24D9"/>
    <w:rsid w:val="00BA259C"/>
    <w:rsid w:val="00BA288F"/>
    <w:rsid w:val="00BA2C39"/>
    <w:rsid w:val="00BA3CC6"/>
    <w:rsid w:val="00BA3E69"/>
    <w:rsid w:val="00BA4749"/>
    <w:rsid w:val="00BA4CE2"/>
    <w:rsid w:val="00BA54C0"/>
    <w:rsid w:val="00BA5516"/>
    <w:rsid w:val="00BA5DC0"/>
    <w:rsid w:val="00BA61B3"/>
    <w:rsid w:val="00BA6452"/>
    <w:rsid w:val="00BA65FC"/>
    <w:rsid w:val="00BA67EC"/>
    <w:rsid w:val="00BA6935"/>
    <w:rsid w:val="00BA6A0C"/>
    <w:rsid w:val="00BA6B78"/>
    <w:rsid w:val="00BA6E77"/>
    <w:rsid w:val="00BA726F"/>
    <w:rsid w:val="00BA7565"/>
    <w:rsid w:val="00BA78B7"/>
    <w:rsid w:val="00BA7B7C"/>
    <w:rsid w:val="00BB0064"/>
    <w:rsid w:val="00BB055E"/>
    <w:rsid w:val="00BB069C"/>
    <w:rsid w:val="00BB0826"/>
    <w:rsid w:val="00BB08BC"/>
    <w:rsid w:val="00BB0F20"/>
    <w:rsid w:val="00BB0FE8"/>
    <w:rsid w:val="00BB176D"/>
    <w:rsid w:val="00BB1898"/>
    <w:rsid w:val="00BB1C9D"/>
    <w:rsid w:val="00BB1DD7"/>
    <w:rsid w:val="00BB252F"/>
    <w:rsid w:val="00BB2846"/>
    <w:rsid w:val="00BB2F44"/>
    <w:rsid w:val="00BB365D"/>
    <w:rsid w:val="00BB4472"/>
    <w:rsid w:val="00BB4A27"/>
    <w:rsid w:val="00BB4BD7"/>
    <w:rsid w:val="00BB4DA2"/>
    <w:rsid w:val="00BB5416"/>
    <w:rsid w:val="00BB546F"/>
    <w:rsid w:val="00BB5D62"/>
    <w:rsid w:val="00BB6812"/>
    <w:rsid w:val="00BB6D69"/>
    <w:rsid w:val="00BB72DA"/>
    <w:rsid w:val="00BB78C0"/>
    <w:rsid w:val="00BB78F1"/>
    <w:rsid w:val="00BB7903"/>
    <w:rsid w:val="00BB7C04"/>
    <w:rsid w:val="00BB7E1F"/>
    <w:rsid w:val="00BC01CF"/>
    <w:rsid w:val="00BC020D"/>
    <w:rsid w:val="00BC0AFD"/>
    <w:rsid w:val="00BC1C66"/>
    <w:rsid w:val="00BC25CF"/>
    <w:rsid w:val="00BC2779"/>
    <w:rsid w:val="00BC284E"/>
    <w:rsid w:val="00BC29E4"/>
    <w:rsid w:val="00BC2AF0"/>
    <w:rsid w:val="00BC2E3D"/>
    <w:rsid w:val="00BC3275"/>
    <w:rsid w:val="00BC33C1"/>
    <w:rsid w:val="00BC36A5"/>
    <w:rsid w:val="00BC38D7"/>
    <w:rsid w:val="00BC3F16"/>
    <w:rsid w:val="00BC41FB"/>
    <w:rsid w:val="00BC46C9"/>
    <w:rsid w:val="00BC4D68"/>
    <w:rsid w:val="00BC4F7A"/>
    <w:rsid w:val="00BC5B7E"/>
    <w:rsid w:val="00BC5C9B"/>
    <w:rsid w:val="00BC64E9"/>
    <w:rsid w:val="00BC6716"/>
    <w:rsid w:val="00BC6789"/>
    <w:rsid w:val="00BC6862"/>
    <w:rsid w:val="00BC6AA7"/>
    <w:rsid w:val="00BC734C"/>
    <w:rsid w:val="00BC7666"/>
    <w:rsid w:val="00BC7670"/>
    <w:rsid w:val="00BC78DC"/>
    <w:rsid w:val="00BC7B3A"/>
    <w:rsid w:val="00BC7CC6"/>
    <w:rsid w:val="00BD006D"/>
    <w:rsid w:val="00BD0111"/>
    <w:rsid w:val="00BD011E"/>
    <w:rsid w:val="00BD0269"/>
    <w:rsid w:val="00BD07A0"/>
    <w:rsid w:val="00BD1182"/>
    <w:rsid w:val="00BD11E2"/>
    <w:rsid w:val="00BD14EC"/>
    <w:rsid w:val="00BD27B0"/>
    <w:rsid w:val="00BD28EA"/>
    <w:rsid w:val="00BD43AE"/>
    <w:rsid w:val="00BD48F5"/>
    <w:rsid w:val="00BD5211"/>
    <w:rsid w:val="00BD52E5"/>
    <w:rsid w:val="00BD546B"/>
    <w:rsid w:val="00BD62FE"/>
    <w:rsid w:val="00BD633F"/>
    <w:rsid w:val="00BD740F"/>
    <w:rsid w:val="00BE033E"/>
    <w:rsid w:val="00BE06F6"/>
    <w:rsid w:val="00BE07A1"/>
    <w:rsid w:val="00BE0B1D"/>
    <w:rsid w:val="00BE0EC1"/>
    <w:rsid w:val="00BE0FF1"/>
    <w:rsid w:val="00BE118E"/>
    <w:rsid w:val="00BE1DC4"/>
    <w:rsid w:val="00BE1DDF"/>
    <w:rsid w:val="00BE287B"/>
    <w:rsid w:val="00BE2BC5"/>
    <w:rsid w:val="00BE2D71"/>
    <w:rsid w:val="00BE314B"/>
    <w:rsid w:val="00BE3436"/>
    <w:rsid w:val="00BE3AA4"/>
    <w:rsid w:val="00BE3B65"/>
    <w:rsid w:val="00BE3E61"/>
    <w:rsid w:val="00BE40AC"/>
    <w:rsid w:val="00BE41F1"/>
    <w:rsid w:val="00BE48DF"/>
    <w:rsid w:val="00BE4B50"/>
    <w:rsid w:val="00BE4E03"/>
    <w:rsid w:val="00BE5122"/>
    <w:rsid w:val="00BE5146"/>
    <w:rsid w:val="00BE5F06"/>
    <w:rsid w:val="00BE5F55"/>
    <w:rsid w:val="00BE6098"/>
    <w:rsid w:val="00BE6325"/>
    <w:rsid w:val="00BE695C"/>
    <w:rsid w:val="00BE7326"/>
    <w:rsid w:val="00BE7659"/>
    <w:rsid w:val="00BE795A"/>
    <w:rsid w:val="00BE7F24"/>
    <w:rsid w:val="00BF02A4"/>
    <w:rsid w:val="00BF03B7"/>
    <w:rsid w:val="00BF07F8"/>
    <w:rsid w:val="00BF16DB"/>
    <w:rsid w:val="00BF1A91"/>
    <w:rsid w:val="00BF1D7F"/>
    <w:rsid w:val="00BF1D91"/>
    <w:rsid w:val="00BF23A2"/>
    <w:rsid w:val="00BF280A"/>
    <w:rsid w:val="00BF2A3B"/>
    <w:rsid w:val="00BF2F31"/>
    <w:rsid w:val="00BF3239"/>
    <w:rsid w:val="00BF3573"/>
    <w:rsid w:val="00BF3A57"/>
    <w:rsid w:val="00BF4553"/>
    <w:rsid w:val="00BF4C02"/>
    <w:rsid w:val="00BF4E37"/>
    <w:rsid w:val="00BF54F7"/>
    <w:rsid w:val="00BF5A29"/>
    <w:rsid w:val="00BF621A"/>
    <w:rsid w:val="00BF64D7"/>
    <w:rsid w:val="00BF6514"/>
    <w:rsid w:val="00BF6CD6"/>
    <w:rsid w:val="00BF777E"/>
    <w:rsid w:val="00BF77C6"/>
    <w:rsid w:val="00BF7969"/>
    <w:rsid w:val="00BF79B8"/>
    <w:rsid w:val="00BF7A02"/>
    <w:rsid w:val="00BF7FED"/>
    <w:rsid w:val="00C00274"/>
    <w:rsid w:val="00C00C64"/>
    <w:rsid w:val="00C00D26"/>
    <w:rsid w:val="00C00D63"/>
    <w:rsid w:val="00C0131A"/>
    <w:rsid w:val="00C01401"/>
    <w:rsid w:val="00C0161F"/>
    <w:rsid w:val="00C01D07"/>
    <w:rsid w:val="00C021B9"/>
    <w:rsid w:val="00C023A4"/>
    <w:rsid w:val="00C023B5"/>
    <w:rsid w:val="00C0256F"/>
    <w:rsid w:val="00C02E1C"/>
    <w:rsid w:val="00C032BB"/>
    <w:rsid w:val="00C035C8"/>
    <w:rsid w:val="00C0380F"/>
    <w:rsid w:val="00C03C1A"/>
    <w:rsid w:val="00C043E2"/>
    <w:rsid w:val="00C04415"/>
    <w:rsid w:val="00C04773"/>
    <w:rsid w:val="00C047AC"/>
    <w:rsid w:val="00C04899"/>
    <w:rsid w:val="00C04980"/>
    <w:rsid w:val="00C04D80"/>
    <w:rsid w:val="00C04DFD"/>
    <w:rsid w:val="00C050CE"/>
    <w:rsid w:val="00C05A73"/>
    <w:rsid w:val="00C05C04"/>
    <w:rsid w:val="00C05FCD"/>
    <w:rsid w:val="00C06CCE"/>
    <w:rsid w:val="00C07B9B"/>
    <w:rsid w:val="00C07DAC"/>
    <w:rsid w:val="00C109AC"/>
    <w:rsid w:val="00C11CE8"/>
    <w:rsid w:val="00C1230B"/>
    <w:rsid w:val="00C12411"/>
    <w:rsid w:val="00C12564"/>
    <w:rsid w:val="00C12B8E"/>
    <w:rsid w:val="00C12DAA"/>
    <w:rsid w:val="00C145E0"/>
    <w:rsid w:val="00C1543B"/>
    <w:rsid w:val="00C1547A"/>
    <w:rsid w:val="00C15517"/>
    <w:rsid w:val="00C1578E"/>
    <w:rsid w:val="00C158A4"/>
    <w:rsid w:val="00C158CE"/>
    <w:rsid w:val="00C1611F"/>
    <w:rsid w:val="00C1631C"/>
    <w:rsid w:val="00C16633"/>
    <w:rsid w:val="00C16786"/>
    <w:rsid w:val="00C16799"/>
    <w:rsid w:val="00C16E9A"/>
    <w:rsid w:val="00C1703C"/>
    <w:rsid w:val="00C2000F"/>
    <w:rsid w:val="00C20691"/>
    <w:rsid w:val="00C20809"/>
    <w:rsid w:val="00C20846"/>
    <w:rsid w:val="00C20AAF"/>
    <w:rsid w:val="00C20AD3"/>
    <w:rsid w:val="00C2142F"/>
    <w:rsid w:val="00C21DB1"/>
    <w:rsid w:val="00C2202F"/>
    <w:rsid w:val="00C220B9"/>
    <w:rsid w:val="00C221FC"/>
    <w:rsid w:val="00C224EE"/>
    <w:rsid w:val="00C22793"/>
    <w:rsid w:val="00C227D9"/>
    <w:rsid w:val="00C2281A"/>
    <w:rsid w:val="00C22B18"/>
    <w:rsid w:val="00C231F3"/>
    <w:rsid w:val="00C233D8"/>
    <w:rsid w:val="00C2385B"/>
    <w:rsid w:val="00C2399D"/>
    <w:rsid w:val="00C24452"/>
    <w:rsid w:val="00C2462B"/>
    <w:rsid w:val="00C250F7"/>
    <w:rsid w:val="00C2575A"/>
    <w:rsid w:val="00C25B4D"/>
    <w:rsid w:val="00C2632E"/>
    <w:rsid w:val="00C267C9"/>
    <w:rsid w:val="00C26D2E"/>
    <w:rsid w:val="00C27A0E"/>
    <w:rsid w:val="00C27C11"/>
    <w:rsid w:val="00C27D5F"/>
    <w:rsid w:val="00C30742"/>
    <w:rsid w:val="00C30CB5"/>
    <w:rsid w:val="00C30F2F"/>
    <w:rsid w:val="00C3129C"/>
    <w:rsid w:val="00C313CA"/>
    <w:rsid w:val="00C318F9"/>
    <w:rsid w:val="00C31F06"/>
    <w:rsid w:val="00C3203E"/>
    <w:rsid w:val="00C321A7"/>
    <w:rsid w:val="00C32248"/>
    <w:rsid w:val="00C3244B"/>
    <w:rsid w:val="00C324C9"/>
    <w:rsid w:val="00C324E0"/>
    <w:rsid w:val="00C325F1"/>
    <w:rsid w:val="00C326D2"/>
    <w:rsid w:val="00C3327B"/>
    <w:rsid w:val="00C336F4"/>
    <w:rsid w:val="00C33D08"/>
    <w:rsid w:val="00C33D43"/>
    <w:rsid w:val="00C33EE1"/>
    <w:rsid w:val="00C344D4"/>
    <w:rsid w:val="00C34A4E"/>
    <w:rsid w:val="00C34A89"/>
    <w:rsid w:val="00C34C90"/>
    <w:rsid w:val="00C34CF3"/>
    <w:rsid w:val="00C352E4"/>
    <w:rsid w:val="00C355D8"/>
    <w:rsid w:val="00C3560F"/>
    <w:rsid w:val="00C35D57"/>
    <w:rsid w:val="00C3620D"/>
    <w:rsid w:val="00C36964"/>
    <w:rsid w:val="00C36EF0"/>
    <w:rsid w:val="00C37CF3"/>
    <w:rsid w:val="00C37FFB"/>
    <w:rsid w:val="00C40B28"/>
    <w:rsid w:val="00C40BC0"/>
    <w:rsid w:val="00C416CA"/>
    <w:rsid w:val="00C4174C"/>
    <w:rsid w:val="00C417E2"/>
    <w:rsid w:val="00C42DB8"/>
    <w:rsid w:val="00C4374E"/>
    <w:rsid w:val="00C4378C"/>
    <w:rsid w:val="00C43A79"/>
    <w:rsid w:val="00C43CE6"/>
    <w:rsid w:val="00C44044"/>
    <w:rsid w:val="00C445D0"/>
    <w:rsid w:val="00C449E0"/>
    <w:rsid w:val="00C44BE3"/>
    <w:rsid w:val="00C44C10"/>
    <w:rsid w:val="00C44CC4"/>
    <w:rsid w:val="00C44E04"/>
    <w:rsid w:val="00C44F2D"/>
    <w:rsid w:val="00C451B4"/>
    <w:rsid w:val="00C456DC"/>
    <w:rsid w:val="00C45708"/>
    <w:rsid w:val="00C4595C"/>
    <w:rsid w:val="00C45B4D"/>
    <w:rsid w:val="00C45D33"/>
    <w:rsid w:val="00C460BC"/>
    <w:rsid w:val="00C461EB"/>
    <w:rsid w:val="00C4671E"/>
    <w:rsid w:val="00C47028"/>
    <w:rsid w:val="00C4720B"/>
    <w:rsid w:val="00C47615"/>
    <w:rsid w:val="00C47E4A"/>
    <w:rsid w:val="00C50032"/>
    <w:rsid w:val="00C50087"/>
    <w:rsid w:val="00C50A8B"/>
    <w:rsid w:val="00C50B0B"/>
    <w:rsid w:val="00C50CA5"/>
    <w:rsid w:val="00C51641"/>
    <w:rsid w:val="00C519E0"/>
    <w:rsid w:val="00C51C27"/>
    <w:rsid w:val="00C524FA"/>
    <w:rsid w:val="00C52B52"/>
    <w:rsid w:val="00C532AB"/>
    <w:rsid w:val="00C5335A"/>
    <w:rsid w:val="00C53672"/>
    <w:rsid w:val="00C53CEC"/>
    <w:rsid w:val="00C540D8"/>
    <w:rsid w:val="00C54B4A"/>
    <w:rsid w:val="00C555C6"/>
    <w:rsid w:val="00C555CC"/>
    <w:rsid w:val="00C55621"/>
    <w:rsid w:val="00C558E8"/>
    <w:rsid w:val="00C55B24"/>
    <w:rsid w:val="00C5600E"/>
    <w:rsid w:val="00C5610C"/>
    <w:rsid w:val="00C57FE7"/>
    <w:rsid w:val="00C6049C"/>
    <w:rsid w:val="00C606BE"/>
    <w:rsid w:val="00C60719"/>
    <w:rsid w:val="00C60A3B"/>
    <w:rsid w:val="00C612FE"/>
    <w:rsid w:val="00C62449"/>
    <w:rsid w:val="00C6282A"/>
    <w:rsid w:val="00C62AF0"/>
    <w:rsid w:val="00C63706"/>
    <w:rsid w:val="00C637F4"/>
    <w:rsid w:val="00C63908"/>
    <w:rsid w:val="00C63C27"/>
    <w:rsid w:val="00C64B1D"/>
    <w:rsid w:val="00C64BEF"/>
    <w:rsid w:val="00C64CAF"/>
    <w:rsid w:val="00C64FEC"/>
    <w:rsid w:val="00C6510D"/>
    <w:rsid w:val="00C65284"/>
    <w:rsid w:val="00C65537"/>
    <w:rsid w:val="00C6553B"/>
    <w:rsid w:val="00C65812"/>
    <w:rsid w:val="00C65F11"/>
    <w:rsid w:val="00C66EDC"/>
    <w:rsid w:val="00C67518"/>
    <w:rsid w:val="00C676DE"/>
    <w:rsid w:val="00C67C58"/>
    <w:rsid w:val="00C70297"/>
    <w:rsid w:val="00C70867"/>
    <w:rsid w:val="00C70E67"/>
    <w:rsid w:val="00C710C0"/>
    <w:rsid w:val="00C71E74"/>
    <w:rsid w:val="00C7225C"/>
    <w:rsid w:val="00C72D10"/>
    <w:rsid w:val="00C732EA"/>
    <w:rsid w:val="00C73369"/>
    <w:rsid w:val="00C73CAA"/>
    <w:rsid w:val="00C74672"/>
    <w:rsid w:val="00C74781"/>
    <w:rsid w:val="00C75054"/>
    <w:rsid w:val="00C75975"/>
    <w:rsid w:val="00C75AE4"/>
    <w:rsid w:val="00C761C0"/>
    <w:rsid w:val="00C765F1"/>
    <w:rsid w:val="00C76E87"/>
    <w:rsid w:val="00C77029"/>
    <w:rsid w:val="00C770CB"/>
    <w:rsid w:val="00C77906"/>
    <w:rsid w:val="00C77C93"/>
    <w:rsid w:val="00C80491"/>
    <w:rsid w:val="00C80897"/>
    <w:rsid w:val="00C808D7"/>
    <w:rsid w:val="00C80AB6"/>
    <w:rsid w:val="00C80C14"/>
    <w:rsid w:val="00C813C4"/>
    <w:rsid w:val="00C81754"/>
    <w:rsid w:val="00C8183A"/>
    <w:rsid w:val="00C81844"/>
    <w:rsid w:val="00C81A2D"/>
    <w:rsid w:val="00C81A5E"/>
    <w:rsid w:val="00C81B78"/>
    <w:rsid w:val="00C81E99"/>
    <w:rsid w:val="00C81FEC"/>
    <w:rsid w:val="00C820C6"/>
    <w:rsid w:val="00C826E0"/>
    <w:rsid w:val="00C82C57"/>
    <w:rsid w:val="00C82EF2"/>
    <w:rsid w:val="00C83FEE"/>
    <w:rsid w:val="00C842C2"/>
    <w:rsid w:val="00C84B81"/>
    <w:rsid w:val="00C84BD3"/>
    <w:rsid w:val="00C84D76"/>
    <w:rsid w:val="00C850D1"/>
    <w:rsid w:val="00C85651"/>
    <w:rsid w:val="00C85E49"/>
    <w:rsid w:val="00C8614E"/>
    <w:rsid w:val="00C8671D"/>
    <w:rsid w:val="00C868E3"/>
    <w:rsid w:val="00C8695D"/>
    <w:rsid w:val="00C86AEE"/>
    <w:rsid w:val="00C86C4D"/>
    <w:rsid w:val="00C86CBF"/>
    <w:rsid w:val="00C86F7D"/>
    <w:rsid w:val="00C87C3F"/>
    <w:rsid w:val="00C87C74"/>
    <w:rsid w:val="00C87CBD"/>
    <w:rsid w:val="00C87DDE"/>
    <w:rsid w:val="00C87FC3"/>
    <w:rsid w:val="00C909DE"/>
    <w:rsid w:val="00C90B7A"/>
    <w:rsid w:val="00C90EE0"/>
    <w:rsid w:val="00C91512"/>
    <w:rsid w:val="00C91598"/>
    <w:rsid w:val="00C9219A"/>
    <w:rsid w:val="00C921D9"/>
    <w:rsid w:val="00C92241"/>
    <w:rsid w:val="00C92288"/>
    <w:rsid w:val="00C927F9"/>
    <w:rsid w:val="00C9352E"/>
    <w:rsid w:val="00C93BA7"/>
    <w:rsid w:val="00C93EFB"/>
    <w:rsid w:val="00C942B2"/>
    <w:rsid w:val="00C946FC"/>
    <w:rsid w:val="00C947BC"/>
    <w:rsid w:val="00C951A9"/>
    <w:rsid w:val="00C95793"/>
    <w:rsid w:val="00C958D1"/>
    <w:rsid w:val="00C95A3B"/>
    <w:rsid w:val="00C95BE6"/>
    <w:rsid w:val="00C95EEB"/>
    <w:rsid w:val="00C96440"/>
    <w:rsid w:val="00C96690"/>
    <w:rsid w:val="00C9681B"/>
    <w:rsid w:val="00C97A2A"/>
    <w:rsid w:val="00CA088A"/>
    <w:rsid w:val="00CA092D"/>
    <w:rsid w:val="00CA0AB9"/>
    <w:rsid w:val="00CA0D8C"/>
    <w:rsid w:val="00CA1078"/>
    <w:rsid w:val="00CA13EB"/>
    <w:rsid w:val="00CA18F6"/>
    <w:rsid w:val="00CA1A0B"/>
    <w:rsid w:val="00CA1A93"/>
    <w:rsid w:val="00CA1AB2"/>
    <w:rsid w:val="00CA1E51"/>
    <w:rsid w:val="00CA1F41"/>
    <w:rsid w:val="00CA2844"/>
    <w:rsid w:val="00CA2C04"/>
    <w:rsid w:val="00CA2CF1"/>
    <w:rsid w:val="00CA2D79"/>
    <w:rsid w:val="00CA35AB"/>
    <w:rsid w:val="00CA3720"/>
    <w:rsid w:val="00CA430C"/>
    <w:rsid w:val="00CA447D"/>
    <w:rsid w:val="00CA48EE"/>
    <w:rsid w:val="00CA56B4"/>
    <w:rsid w:val="00CA57F3"/>
    <w:rsid w:val="00CA5862"/>
    <w:rsid w:val="00CA5A76"/>
    <w:rsid w:val="00CA5B4C"/>
    <w:rsid w:val="00CA5C15"/>
    <w:rsid w:val="00CA5CCE"/>
    <w:rsid w:val="00CA5DAA"/>
    <w:rsid w:val="00CA5E1E"/>
    <w:rsid w:val="00CA67A8"/>
    <w:rsid w:val="00CA6D49"/>
    <w:rsid w:val="00CA6EF0"/>
    <w:rsid w:val="00CA6F69"/>
    <w:rsid w:val="00CA7B45"/>
    <w:rsid w:val="00CA7BF1"/>
    <w:rsid w:val="00CA7EB6"/>
    <w:rsid w:val="00CB013E"/>
    <w:rsid w:val="00CB0627"/>
    <w:rsid w:val="00CB09D4"/>
    <w:rsid w:val="00CB0CDE"/>
    <w:rsid w:val="00CB0D74"/>
    <w:rsid w:val="00CB1648"/>
    <w:rsid w:val="00CB17A4"/>
    <w:rsid w:val="00CB18A3"/>
    <w:rsid w:val="00CB1B5F"/>
    <w:rsid w:val="00CB207F"/>
    <w:rsid w:val="00CB25ED"/>
    <w:rsid w:val="00CB2682"/>
    <w:rsid w:val="00CB2842"/>
    <w:rsid w:val="00CB2859"/>
    <w:rsid w:val="00CB2C8C"/>
    <w:rsid w:val="00CB30AA"/>
    <w:rsid w:val="00CB3614"/>
    <w:rsid w:val="00CB37C9"/>
    <w:rsid w:val="00CB3B05"/>
    <w:rsid w:val="00CB4556"/>
    <w:rsid w:val="00CB45B9"/>
    <w:rsid w:val="00CB4710"/>
    <w:rsid w:val="00CB4B3D"/>
    <w:rsid w:val="00CB4E68"/>
    <w:rsid w:val="00CB5933"/>
    <w:rsid w:val="00CB5B6F"/>
    <w:rsid w:val="00CB5B78"/>
    <w:rsid w:val="00CB60F8"/>
    <w:rsid w:val="00CB63E7"/>
    <w:rsid w:val="00CB6475"/>
    <w:rsid w:val="00CB647D"/>
    <w:rsid w:val="00CB653C"/>
    <w:rsid w:val="00CB7360"/>
    <w:rsid w:val="00CB74AB"/>
    <w:rsid w:val="00CB7696"/>
    <w:rsid w:val="00CB7AAB"/>
    <w:rsid w:val="00CB7C6F"/>
    <w:rsid w:val="00CB7DC7"/>
    <w:rsid w:val="00CC0504"/>
    <w:rsid w:val="00CC0B10"/>
    <w:rsid w:val="00CC0C05"/>
    <w:rsid w:val="00CC0D71"/>
    <w:rsid w:val="00CC0EA2"/>
    <w:rsid w:val="00CC0EF4"/>
    <w:rsid w:val="00CC13A2"/>
    <w:rsid w:val="00CC305D"/>
    <w:rsid w:val="00CC31FB"/>
    <w:rsid w:val="00CC34D4"/>
    <w:rsid w:val="00CC35EC"/>
    <w:rsid w:val="00CC41F6"/>
    <w:rsid w:val="00CC47BE"/>
    <w:rsid w:val="00CC48F0"/>
    <w:rsid w:val="00CC4A51"/>
    <w:rsid w:val="00CC4EA6"/>
    <w:rsid w:val="00CC5419"/>
    <w:rsid w:val="00CC57FA"/>
    <w:rsid w:val="00CC5F2E"/>
    <w:rsid w:val="00CC64DC"/>
    <w:rsid w:val="00CC67ED"/>
    <w:rsid w:val="00CC6CD2"/>
    <w:rsid w:val="00CC6E60"/>
    <w:rsid w:val="00CC7496"/>
    <w:rsid w:val="00CC7810"/>
    <w:rsid w:val="00CC78D2"/>
    <w:rsid w:val="00CC7F0D"/>
    <w:rsid w:val="00CD037F"/>
    <w:rsid w:val="00CD039C"/>
    <w:rsid w:val="00CD048C"/>
    <w:rsid w:val="00CD1233"/>
    <w:rsid w:val="00CD1474"/>
    <w:rsid w:val="00CD1868"/>
    <w:rsid w:val="00CD1ED5"/>
    <w:rsid w:val="00CD22F0"/>
    <w:rsid w:val="00CD2558"/>
    <w:rsid w:val="00CD2615"/>
    <w:rsid w:val="00CD26A8"/>
    <w:rsid w:val="00CD26CB"/>
    <w:rsid w:val="00CD2826"/>
    <w:rsid w:val="00CD2AEF"/>
    <w:rsid w:val="00CD2E6F"/>
    <w:rsid w:val="00CD2FB7"/>
    <w:rsid w:val="00CD30C7"/>
    <w:rsid w:val="00CD321B"/>
    <w:rsid w:val="00CD3403"/>
    <w:rsid w:val="00CD3520"/>
    <w:rsid w:val="00CD3B90"/>
    <w:rsid w:val="00CD3CEE"/>
    <w:rsid w:val="00CD476D"/>
    <w:rsid w:val="00CD4DAC"/>
    <w:rsid w:val="00CD4F52"/>
    <w:rsid w:val="00CD4F79"/>
    <w:rsid w:val="00CD595E"/>
    <w:rsid w:val="00CD606C"/>
    <w:rsid w:val="00CD6764"/>
    <w:rsid w:val="00CD67F8"/>
    <w:rsid w:val="00CD6C3F"/>
    <w:rsid w:val="00CD6EBA"/>
    <w:rsid w:val="00CD6EFF"/>
    <w:rsid w:val="00CD6F54"/>
    <w:rsid w:val="00CD71A5"/>
    <w:rsid w:val="00CD7625"/>
    <w:rsid w:val="00CD79EF"/>
    <w:rsid w:val="00CD7D37"/>
    <w:rsid w:val="00CD7EF4"/>
    <w:rsid w:val="00CD7F62"/>
    <w:rsid w:val="00CE017F"/>
    <w:rsid w:val="00CE01BB"/>
    <w:rsid w:val="00CE0448"/>
    <w:rsid w:val="00CE06D5"/>
    <w:rsid w:val="00CE0726"/>
    <w:rsid w:val="00CE07A9"/>
    <w:rsid w:val="00CE09AF"/>
    <w:rsid w:val="00CE0B3A"/>
    <w:rsid w:val="00CE1120"/>
    <w:rsid w:val="00CE1F67"/>
    <w:rsid w:val="00CE2470"/>
    <w:rsid w:val="00CE2852"/>
    <w:rsid w:val="00CE29C2"/>
    <w:rsid w:val="00CE2B93"/>
    <w:rsid w:val="00CE32F6"/>
    <w:rsid w:val="00CE373D"/>
    <w:rsid w:val="00CE3C55"/>
    <w:rsid w:val="00CE3F50"/>
    <w:rsid w:val="00CE41B7"/>
    <w:rsid w:val="00CE45E5"/>
    <w:rsid w:val="00CE476D"/>
    <w:rsid w:val="00CE4984"/>
    <w:rsid w:val="00CE4986"/>
    <w:rsid w:val="00CE4B6E"/>
    <w:rsid w:val="00CE4C83"/>
    <w:rsid w:val="00CE550E"/>
    <w:rsid w:val="00CE5F0A"/>
    <w:rsid w:val="00CE6573"/>
    <w:rsid w:val="00CE65B5"/>
    <w:rsid w:val="00CE6B1D"/>
    <w:rsid w:val="00CE6DD6"/>
    <w:rsid w:val="00CE70C2"/>
    <w:rsid w:val="00CE7502"/>
    <w:rsid w:val="00CE75CC"/>
    <w:rsid w:val="00CE7C36"/>
    <w:rsid w:val="00CF002A"/>
    <w:rsid w:val="00CF00A8"/>
    <w:rsid w:val="00CF0CD7"/>
    <w:rsid w:val="00CF141C"/>
    <w:rsid w:val="00CF15B4"/>
    <w:rsid w:val="00CF1717"/>
    <w:rsid w:val="00CF1884"/>
    <w:rsid w:val="00CF1BA0"/>
    <w:rsid w:val="00CF1CDD"/>
    <w:rsid w:val="00CF2020"/>
    <w:rsid w:val="00CF2796"/>
    <w:rsid w:val="00CF2C86"/>
    <w:rsid w:val="00CF327A"/>
    <w:rsid w:val="00CF353C"/>
    <w:rsid w:val="00CF3787"/>
    <w:rsid w:val="00CF3B5F"/>
    <w:rsid w:val="00CF41E1"/>
    <w:rsid w:val="00CF430B"/>
    <w:rsid w:val="00CF47DD"/>
    <w:rsid w:val="00CF4B4B"/>
    <w:rsid w:val="00CF4F18"/>
    <w:rsid w:val="00CF5D44"/>
    <w:rsid w:val="00CF6090"/>
    <w:rsid w:val="00CF62E8"/>
    <w:rsid w:val="00CF631B"/>
    <w:rsid w:val="00CF671B"/>
    <w:rsid w:val="00CF6CA6"/>
    <w:rsid w:val="00CF711B"/>
    <w:rsid w:val="00CF71D5"/>
    <w:rsid w:val="00CF7CA9"/>
    <w:rsid w:val="00CF7CE7"/>
    <w:rsid w:val="00D00240"/>
    <w:rsid w:val="00D0059C"/>
    <w:rsid w:val="00D00863"/>
    <w:rsid w:val="00D009EF"/>
    <w:rsid w:val="00D00A84"/>
    <w:rsid w:val="00D00DB2"/>
    <w:rsid w:val="00D01455"/>
    <w:rsid w:val="00D01A03"/>
    <w:rsid w:val="00D02ABE"/>
    <w:rsid w:val="00D03333"/>
    <w:rsid w:val="00D0336B"/>
    <w:rsid w:val="00D03687"/>
    <w:rsid w:val="00D03A5C"/>
    <w:rsid w:val="00D03DDB"/>
    <w:rsid w:val="00D048D3"/>
    <w:rsid w:val="00D04F32"/>
    <w:rsid w:val="00D04FE3"/>
    <w:rsid w:val="00D05555"/>
    <w:rsid w:val="00D05AF5"/>
    <w:rsid w:val="00D05E9A"/>
    <w:rsid w:val="00D0608C"/>
    <w:rsid w:val="00D06BCE"/>
    <w:rsid w:val="00D06C51"/>
    <w:rsid w:val="00D06F5E"/>
    <w:rsid w:val="00D06FFD"/>
    <w:rsid w:val="00D07DC6"/>
    <w:rsid w:val="00D100FA"/>
    <w:rsid w:val="00D10226"/>
    <w:rsid w:val="00D105C6"/>
    <w:rsid w:val="00D10A14"/>
    <w:rsid w:val="00D11219"/>
    <w:rsid w:val="00D11B30"/>
    <w:rsid w:val="00D1204F"/>
    <w:rsid w:val="00D12093"/>
    <w:rsid w:val="00D12C3C"/>
    <w:rsid w:val="00D12E7F"/>
    <w:rsid w:val="00D1354D"/>
    <w:rsid w:val="00D13726"/>
    <w:rsid w:val="00D14495"/>
    <w:rsid w:val="00D14985"/>
    <w:rsid w:val="00D149D2"/>
    <w:rsid w:val="00D1566A"/>
    <w:rsid w:val="00D15A6F"/>
    <w:rsid w:val="00D1609F"/>
    <w:rsid w:val="00D167F8"/>
    <w:rsid w:val="00D16BBE"/>
    <w:rsid w:val="00D170FD"/>
    <w:rsid w:val="00D17513"/>
    <w:rsid w:val="00D17972"/>
    <w:rsid w:val="00D17CCD"/>
    <w:rsid w:val="00D209E0"/>
    <w:rsid w:val="00D20CC8"/>
    <w:rsid w:val="00D2138A"/>
    <w:rsid w:val="00D21438"/>
    <w:rsid w:val="00D21500"/>
    <w:rsid w:val="00D21DA1"/>
    <w:rsid w:val="00D22389"/>
    <w:rsid w:val="00D22722"/>
    <w:rsid w:val="00D22BAC"/>
    <w:rsid w:val="00D23498"/>
    <w:rsid w:val="00D23632"/>
    <w:rsid w:val="00D23E0D"/>
    <w:rsid w:val="00D240E9"/>
    <w:rsid w:val="00D24467"/>
    <w:rsid w:val="00D24F12"/>
    <w:rsid w:val="00D24FBB"/>
    <w:rsid w:val="00D25596"/>
    <w:rsid w:val="00D259C2"/>
    <w:rsid w:val="00D25E5A"/>
    <w:rsid w:val="00D25E6C"/>
    <w:rsid w:val="00D26651"/>
    <w:rsid w:val="00D26814"/>
    <w:rsid w:val="00D26B28"/>
    <w:rsid w:val="00D26C29"/>
    <w:rsid w:val="00D2758A"/>
    <w:rsid w:val="00D277C7"/>
    <w:rsid w:val="00D30078"/>
    <w:rsid w:val="00D30725"/>
    <w:rsid w:val="00D3075F"/>
    <w:rsid w:val="00D30C99"/>
    <w:rsid w:val="00D30E9D"/>
    <w:rsid w:val="00D311D8"/>
    <w:rsid w:val="00D317BE"/>
    <w:rsid w:val="00D317CF"/>
    <w:rsid w:val="00D31A7E"/>
    <w:rsid w:val="00D31C73"/>
    <w:rsid w:val="00D3219D"/>
    <w:rsid w:val="00D32B56"/>
    <w:rsid w:val="00D33F4B"/>
    <w:rsid w:val="00D33FE8"/>
    <w:rsid w:val="00D34013"/>
    <w:rsid w:val="00D34277"/>
    <w:rsid w:val="00D35242"/>
    <w:rsid w:val="00D35D96"/>
    <w:rsid w:val="00D35F54"/>
    <w:rsid w:val="00D35F8F"/>
    <w:rsid w:val="00D363D8"/>
    <w:rsid w:val="00D36D10"/>
    <w:rsid w:val="00D36FC0"/>
    <w:rsid w:val="00D37071"/>
    <w:rsid w:val="00D370F9"/>
    <w:rsid w:val="00D372CA"/>
    <w:rsid w:val="00D37B85"/>
    <w:rsid w:val="00D404B8"/>
    <w:rsid w:val="00D4052A"/>
    <w:rsid w:val="00D40748"/>
    <w:rsid w:val="00D40E09"/>
    <w:rsid w:val="00D414CC"/>
    <w:rsid w:val="00D42577"/>
    <w:rsid w:val="00D42984"/>
    <w:rsid w:val="00D42A52"/>
    <w:rsid w:val="00D42BA3"/>
    <w:rsid w:val="00D42BE3"/>
    <w:rsid w:val="00D42C62"/>
    <w:rsid w:val="00D43215"/>
    <w:rsid w:val="00D43335"/>
    <w:rsid w:val="00D4344C"/>
    <w:rsid w:val="00D43A47"/>
    <w:rsid w:val="00D43BF2"/>
    <w:rsid w:val="00D44593"/>
    <w:rsid w:val="00D44A49"/>
    <w:rsid w:val="00D44E59"/>
    <w:rsid w:val="00D45532"/>
    <w:rsid w:val="00D45533"/>
    <w:rsid w:val="00D457E8"/>
    <w:rsid w:val="00D45B50"/>
    <w:rsid w:val="00D46071"/>
    <w:rsid w:val="00D462CA"/>
    <w:rsid w:val="00D4632B"/>
    <w:rsid w:val="00D46754"/>
    <w:rsid w:val="00D46BC0"/>
    <w:rsid w:val="00D46EF9"/>
    <w:rsid w:val="00D4717F"/>
    <w:rsid w:val="00D47362"/>
    <w:rsid w:val="00D474BE"/>
    <w:rsid w:val="00D47A9B"/>
    <w:rsid w:val="00D47E85"/>
    <w:rsid w:val="00D47FDB"/>
    <w:rsid w:val="00D503D5"/>
    <w:rsid w:val="00D50B4B"/>
    <w:rsid w:val="00D5121E"/>
    <w:rsid w:val="00D516F5"/>
    <w:rsid w:val="00D52B28"/>
    <w:rsid w:val="00D52F63"/>
    <w:rsid w:val="00D5366F"/>
    <w:rsid w:val="00D53D1B"/>
    <w:rsid w:val="00D54169"/>
    <w:rsid w:val="00D541D3"/>
    <w:rsid w:val="00D54429"/>
    <w:rsid w:val="00D55237"/>
    <w:rsid w:val="00D55BE8"/>
    <w:rsid w:val="00D55E46"/>
    <w:rsid w:val="00D56180"/>
    <w:rsid w:val="00D568E2"/>
    <w:rsid w:val="00D56928"/>
    <w:rsid w:val="00D56E21"/>
    <w:rsid w:val="00D574F4"/>
    <w:rsid w:val="00D57608"/>
    <w:rsid w:val="00D577DC"/>
    <w:rsid w:val="00D579DC"/>
    <w:rsid w:val="00D57A29"/>
    <w:rsid w:val="00D57BEC"/>
    <w:rsid w:val="00D57C1B"/>
    <w:rsid w:val="00D57C27"/>
    <w:rsid w:val="00D61013"/>
    <w:rsid w:val="00D615F2"/>
    <w:rsid w:val="00D61CDD"/>
    <w:rsid w:val="00D61F14"/>
    <w:rsid w:val="00D62230"/>
    <w:rsid w:val="00D6294C"/>
    <w:rsid w:val="00D63723"/>
    <w:rsid w:val="00D63D7E"/>
    <w:rsid w:val="00D640EE"/>
    <w:rsid w:val="00D642AF"/>
    <w:rsid w:val="00D64B3D"/>
    <w:rsid w:val="00D65190"/>
    <w:rsid w:val="00D658D2"/>
    <w:rsid w:val="00D662C9"/>
    <w:rsid w:val="00D6697E"/>
    <w:rsid w:val="00D66D08"/>
    <w:rsid w:val="00D66E9E"/>
    <w:rsid w:val="00D67328"/>
    <w:rsid w:val="00D67592"/>
    <w:rsid w:val="00D67819"/>
    <w:rsid w:val="00D701CD"/>
    <w:rsid w:val="00D7027F"/>
    <w:rsid w:val="00D7042F"/>
    <w:rsid w:val="00D70921"/>
    <w:rsid w:val="00D70A69"/>
    <w:rsid w:val="00D70CCD"/>
    <w:rsid w:val="00D710C8"/>
    <w:rsid w:val="00D715AF"/>
    <w:rsid w:val="00D71657"/>
    <w:rsid w:val="00D717EA"/>
    <w:rsid w:val="00D726F9"/>
    <w:rsid w:val="00D72808"/>
    <w:rsid w:val="00D729D8"/>
    <w:rsid w:val="00D7337E"/>
    <w:rsid w:val="00D73389"/>
    <w:rsid w:val="00D7385F"/>
    <w:rsid w:val="00D739F9"/>
    <w:rsid w:val="00D73AA0"/>
    <w:rsid w:val="00D75447"/>
    <w:rsid w:val="00D754AB"/>
    <w:rsid w:val="00D75629"/>
    <w:rsid w:val="00D7575F"/>
    <w:rsid w:val="00D75EAB"/>
    <w:rsid w:val="00D7668A"/>
    <w:rsid w:val="00D7688F"/>
    <w:rsid w:val="00D76AE5"/>
    <w:rsid w:val="00D76B7A"/>
    <w:rsid w:val="00D77119"/>
    <w:rsid w:val="00D7738A"/>
    <w:rsid w:val="00D77966"/>
    <w:rsid w:val="00D80067"/>
    <w:rsid w:val="00D8029A"/>
    <w:rsid w:val="00D80536"/>
    <w:rsid w:val="00D80CC0"/>
    <w:rsid w:val="00D8132F"/>
    <w:rsid w:val="00D81478"/>
    <w:rsid w:val="00D819C9"/>
    <w:rsid w:val="00D82F44"/>
    <w:rsid w:val="00D83BBC"/>
    <w:rsid w:val="00D83CCD"/>
    <w:rsid w:val="00D84773"/>
    <w:rsid w:val="00D848F0"/>
    <w:rsid w:val="00D84BCA"/>
    <w:rsid w:val="00D84DDF"/>
    <w:rsid w:val="00D84E57"/>
    <w:rsid w:val="00D850C1"/>
    <w:rsid w:val="00D8512F"/>
    <w:rsid w:val="00D85468"/>
    <w:rsid w:val="00D85796"/>
    <w:rsid w:val="00D85AEC"/>
    <w:rsid w:val="00D85D14"/>
    <w:rsid w:val="00D85DB6"/>
    <w:rsid w:val="00D85DE7"/>
    <w:rsid w:val="00D864A7"/>
    <w:rsid w:val="00D86C06"/>
    <w:rsid w:val="00D86EA8"/>
    <w:rsid w:val="00D87922"/>
    <w:rsid w:val="00D87CCE"/>
    <w:rsid w:val="00D87CED"/>
    <w:rsid w:val="00D87F75"/>
    <w:rsid w:val="00D90289"/>
    <w:rsid w:val="00D90485"/>
    <w:rsid w:val="00D9053C"/>
    <w:rsid w:val="00D905BD"/>
    <w:rsid w:val="00D906B2"/>
    <w:rsid w:val="00D907BB"/>
    <w:rsid w:val="00D90C36"/>
    <w:rsid w:val="00D90C6E"/>
    <w:rsid w:val="00D91073"/>
    <w:rsid w:val="00D92259"/>
    <w:rsid w:val="00D92356"/>
    <w:rsid w:val="00D9292D"/>
    <w:rsid w:val="00D92DA1"/>
    <w:rsid w:val="00D92F2B"/>
    <w:rsid w:val="00D93A0A"/>
    <w:rsid w:val="00D93B13"/>
    <w:rsid w:val="00D93C79"/>
    <w:rsid w:val="00D94178"/>
    <w:rsid w:val="00D94D74"/>
    <w:rsid w:val="00D95290"/>
    <w:rsid w:val="00D954A9"/>
    <w:rsid w:val="00D96FAF"/>
    <w:rsid w:val="00D976AA"/>
    <w:rsid w:val="00D979E9"/>
    <w:rsid w:val="00DA0209"/>
    <w:rsid w:val="00DA0BFC"/>
    <w:rsid w:val="00DA1191"/>
    <w:rsid w:val="00DA1204"/>
    <w:rsid w:val="00DA1362"/>
    <w:rsid w:val="00DA13EF"/>
    <w:rsid w:val="00DA1564"/>
    <w:rsid w:val="00DA1C8D"/>
    <w:rsid w:val="00DA1CD7"/>
    <w:rsid w:val="00DA207D"/>
    <w:rsid w:val="00DA2149"/>
    <w:rsid w:val="00DA24D0"/>
    <w:rsid w:val="00DA3857"/>
    <w:rsid w:val="00DA38A5"/>
    <w:rsid w:val="00DA3B13"/>
    <w:rsid w:val="00DA3D72"/>
    <w:rsid w:val="00DA41DD"/>
    <w:rsid w:val="00DA467F"/>
    <w:rsid w:val="00DA4CBF"/>
    <w:rsid w:val="00DA4FE3"/>
    <w:rsid w:val="00DA520B"/>
    <w:rsid w:val="00DA5259"/>
    <w:rsid w:val="00DA5997"/>
    <w:rsid w:val="00DA5D1F"/>
    <w:rsid w:val="00DA67D0"/>
    <w:rsid w:val="00DA6BDC"/>
    <w:rsid w:val="00DA77C7"/>
    <w:rsid w:val="00DA7F2F"/>
    <w:rsid w:val="00DB0435"/>
    <w:rsid w:val="00DB048E"/>
    <w:rsid w:val="00DB0970"/>
    <w:rsid w:val="00DB0CE3"/>
    <w:rsid w:val="00DB1F2E"/>
    <w:rsid w:val="00DB22A4"/>
    <w:rsid w:val="00DB271D"/>
    <w:rsid w:val="00DB2FD7"/>
    <w:rsid w:val="00DB30EC"/>
    <w:rsid w:val="00DB3529"/>
    <w:rsid w:val="00DB3562"/>
    <w:rsid w:val="00DB3928"/>
    <w:rsid w:val="00DB3CC8"/>
    <w:rsid w:val="00DB42B2"/>
    <w:rsid w:val="00DB42E6"/>
    <w:rsid w:val="00DB437E"/>
    <w:rsid w:val="00DB4670"/>
    <w:rsid w:val="00DB48E5"/>
    <w:rsid w:val="00DB49C7"/>
    <w:rsid w:val="00DB5597"/>
    <w:rsid w:val="00DB5B6A"/>
    <w:rsid w:val="00DB5C0C"/>
    <w:rsid w:val="00DB63A4"/>
    <w:rsid w:val="00DB677F"/>
    <w:rsid w:val="00DB76CF"/>
    <w:rsid w:val="00DB77B0"/>
    <w:rsid w:val="00DB7AB3"/>
    <w:rsid w:val="00DB7EFF"/>
    <w:rsid w:val="00DC0257"/>
    <w:rsid w:val="00DC1028"/>
    <w:rsid w:val="00DC1738"/>
    <w:rsid w:val="00DC2853"/>
    <w:rsid w:val="00DC2ADF"/>
    <w:rsid w:val="00DC2C64"/>
    <w:rsid w:val="00DC2EE6"/>
    <w:rsid w:val="00DC3377"/>
    <w:rsid w:val="00DC376C"/>
    <w:rsid w:val="00DC3A88"/>
    <w:rsid w:val="00DC3EAE"/>
    <w:rsid w:val="00DC3EF2"/>
    <w:rsid w:val="00DC43FD"/>
    <w:rsid w:val="00DC47BD"/>
    <w:rsid w:val="00DC49E3"/>
    <w:rsid w:val="00DC4CD3"/>
    <w:rsid w:val="00DC50B4"/>
    <w:rsid w:val="00DC5A06"/>
    <w:rsid w:val="00DC5AAC"/>
    <w:rsid w:val="00DC5C95"/>
    <w:rsid w:val="00DC6028"/>
    <w:rsid w:val="00DC677C"/>
    <w:rsid w:val="00DC6EBD"/>
    <w:rsid w:val="00DC7233"/>
    <w:rsid w:val="00DC74EC"/>
    <w:rsid w:val="00DC7C37"/>
    <w:rsid w:val="00DD009D"/>
    <w:rsid w:val="00DD02DC"/>
    <w:rsid w:val="00DD0373"/>
    <w:rsid w:val="00DD0438"/>
    <w:rsid w:val="00DD047F"/>
    <w:rsid w:val="00DD06B5"/>
    <w:rsid w:val="00DD11D7"/>
    <w:rsid w:val="00DD152B"/>
    <w:rsid w:val="00DD25D5"/>
    <w:rsid w:val="00DD26F2"/>
    <w:rsid w:val="00DD2DEF"/>
    <w:rsid w:val="00DD2E00"/>
    <w:rsid w:val="00DD36C5"/>
    <w:rsid w:val="00DD3913"/>
    <w:rsid w:val="00DD3AC1"/>
    <w:rsid w:val="00DD3E32"/>
    <w:rsid w:val="00DD4589"/>
    <w:rsid w:val="00DD49BE"/>
    <w:rsid w:val="00DD4FA6"/>
    <w:rsid w:val="00DD5791"/>
    <w:rsid w:val="00DD5B5B"/>
    <w:rsid w:val="00DD635E"/>
    <w:rsid w:val="00DD671B"/>
    <w:rsid w:val="00DD6A5D"/>
    <w:rsid w:val="00DD6AE5"/>
    <w:rsid w:val="00DD7557"/>
    <w:rsid w:val="00DE008A"/>
    <w:rsid w:val="00DE0157"/>
    <w:rsid w:val="00DE09C7"/>
    <w:rsid w:val="00DE11C1"/>
    <w:rsid w:val="00DE1411"/>
    <w:rsid w:val="00DE170E"/>
    <w:rsid w:val="00DE298B"/>
    <w:rsid w:val="00DE2C96"/>
    <w:rsid w:val="00DE2CFE"/>
    <w:rsid w:val="00DE2F94"/>
    <w:rsid w:val="00DE30B3"/>
    <w:rsid w:val="00DE3340"/>
    <w:rsid w:val="00DE3776"/>
    <w:rsid w:val="00DE3DFB"/>
    <w:rsid w:val="00DE4B92"/>
    <w:rsid w:val="00DE510B"/>
    <w:rsid w:val="00DE514A"/>
    <w:rsid w:val="00DE51CB"/>
    <w:rsid w:val="00DE5606"/>
    <w:rsid w:val="00DE561C"/>
    <w:rsid w:val="00DE5CF5"/>
    <w:rsid w:val="00DE5F5F"/>
    <w:rsid w:val="00DE5FA3"/>
    <w:rsid w:val="00DE6030"/>
    <w:rsid w:val="00DE603E"/>
    <w:rsid w:val="00DE647F"/>
    <w:rsid w:val="00DE6AAB"/>
    <w:rsid w:val="00DE6B81"/>
    <w:rsid w:val="00DE6CC4"/>
    <w:rsid w:val="00DE71E6"/>
    <w:rsid w:val="00DE72EB"/>
    <w:rsid w:val="00DE7B39"/>
    <w:rsid w:val="00DE7B8F"/>
    <w:rsid w:val="00DF0932"/>
    <w:rsid w:val="00DF0EFD"/>
    <w:rsid w:val="00DF0F21"/>
    <w:rsid w:val="00DF1409"/>
    <w:rsid w:val="00DF1CE6"/>
    <w:rsid w:val="00DF1FFF"/>
    <w:rsid w:val="00DF206C"/>
    <w:rsid w:val="00DF214E"/>
    <w:rsid w:val="00DF2233"/>
    <w:rsid w:val="00DF286F"/>
    <w:rsid w:val="00DF2D80"/>
    <w:rsid w:val="00DF2DD3"/>
    <w:rsid w:val="00DF2E73"/>
    <w:rsid w:val="00DF31BB"/>
    <w:rsid w:val="00DF33F3"/>
    <w:rsid w:val="00DF3455"/>
    <w:rsid w:val="00DF3457"/>
    <w:rsid w:val="00DF359A"/>
    <w:rsid w:val="00DF3876"/>
    <w:rsid w:val="00DF3942"/>
    <w:rsid w:val="00DF40EB"/>
    <w:rsid w:val="00DF46D0"/>
    <w:rsid w:val="00DF47D7"/>
    <w:rsid w:val="00DF4961"/>
    <w:rsid w:val="00DF4D3A"/>
    <w:rsid w:val="00DF4EA3"/>
    <w:rsid w:val="00DF5367"/>
    <w:rsid w:val="00DF5790"/>
    <w:rsid w:val="00DF582C"/>
    <w:rsid w:val="00DF5DF9"/>
    <w:rsid w:val="00DF6235"/>
    <w:rsid w:val="00DF6C67"/>
    <w:rsid w:val="00DF7128"/>
    <w:rsid w:val="00DF71A8"/>
    <w:rsid w:val="00DF738C"/>
    <w:rsid w:val="00DF75F7"/>
    <w:rsid w:val="00DF7B14"/>
    <w:rsid w:val="00E00B07"/>
    <w:rsid w:val="00E014EA"/>
    <w:rsid w:val="00E01CAC"/>
    <w:rsid w:val="00E0200B"/>
    <w:rsid w:val="00E026F5"/>
    <w:rsid w:val="00E02BE7"/>
    <w:rsid w:val="00E02E9B"/>
    <w:rsid w:val="00E0325C"/>
    <w:rsid w:val="00E03583"/>
    <w:rsid w:val="00E03666"/>
    <w:rsid w:val="00E03D50"/>
    <w:rsid w:val="00E0438D"/>
    <w:rsid w:val="00E04549"/>
    <w:rsid w:val="00E05253"/>
    <w:rsid w:val="00E05DC3"/>
    <w:rsid w:val="00E06044"/>
    <w:rsid w:val="00E06247"/>
    <w:rsid w:val="00E06763"/>
    <w:rsid w:val="00E06F5B"/>
    <w:rsid w:val="00E06FA8"/>
    <w:rsid w:val="00E07576"/>
    <w:rsid w:val="00E07864"/>
    <w:rsid w:val="00E07991"/>
    <w:rsid w:val="00E0799E"/>
    <w:rsid w:val="00E07A68"/>
    <w:rsid w:val="00E07A7C"/>
    <w:rsid w:val="00E07EC9"/>
    <w:rsid w:val="00E07F0D"/>
    <w:rsid w:val="00E1007A"/>
    <w:rsid w:val="00E10302"/>
    <w:rsid w:val="00E103CB"/>
    <w:rsid w:val="00E10602"/>
    <w:rsid w:val="00E10EE4"/>
    <w:rsid w:val="00E114F2"/>
    <w:rsid w:val="00E1191F"/>
    <w:rsid w:val="00E12856"/>
    <w:rsid w:val="00E128DB"/>
    <w:rsid w:val="00E129DD"/>
    <w:rsid w:val="00E13237"/>
    <w:rsid w:val="00E13905"/>
    <w:rsid w:val="00E14587"/>
    <w:rsid w:val="00E1506D"/>
    <w:rsid w:val="00E15A55"/>
    <w:rsid w:val="00E15EA5"/>
    <w:rsid w:val="00E15F54"/>
    <w:rsid w:val="00E16036"/>
    <w:rsid w:val="00E1645B"/>
    <w:rsid w:val="00E16602"/>
    <w:rsid w:val="00E167C9"/>
    <w:rsid w:val="00E16BD3"/>
    <w:rsid w:val="00E17196"/>
    <w:rsid w:val="00E175D0"/>
    <w:rsid w:val="00E17672"/>
    <w:rsid w:val="00E17CAC"/>
    <w:rsid w:val="00E17FFA"/>
    <w:rsid w:val="00E20134"/>
    <w:rsid w:val="00E20398"/>
    <w:rsid w:val="00E20773"/>
    <w:rsid w:val="00E21246"/>
    <w:rsid w:val="00E213CA"/>
    <w:rsid w:val="00E21C82"/>
    <w:rsid w:val="00E21E9E"/>
    <w:rsid w:val="00E22225"/>
    <w:rsid w:val="00E228EF"/>
    <w:rsid w:val="00E22C26"/>
    <w:rsid w:val="00E22DA5"/>
    <w:rsid w:val="00E22E90"/>
    <w:rsid w:val="00E22EC4"/>
    <w:rsid w:val="00E23480"/>
    <w:rsid w:val="00E235F7"/>
    <w:rsid w:val="00E23A2A"/>
    <w:rsid w:val="00E240EE"/>
    <w:rsid w:val="00E24285"/>
    <w:rsid w:val="00E2435F"/>
    <w:rsid w:val="00E2454F"/>
    <w:rsid w:val="00E248EA"/>
    <w:rsid w:val="00E24C29"/>
    <w:rsid w:val="00E2503B"/>
    <w:rsid w:val="00E25177"/>
    <w:rsid w:val="00E25B63"/>
    <w:rsid w:val="00E25F68"/>
    <w:rsid w:val="00E26495"/>
    <w:rsid w:val="00E26C97"/>
    <w:rsid w:val="00E26F3B"/>
    <w:rsid w:val="00E26FD0"/>
    <w:rsid w:val="00E271B2"/>
    <w:rsid w:val="00E27E0D"/>
    <w:rsid w:val="00E27E18"/>
    <w:rsid w:val="00E30035"/>
    <w:rsid w:val="00E301AB"/>
    <w:rsid w:val="00E303E6"/>
    <w:rsid w:val="00E30A39"/>
    <w:rsid w:val="00E31814"/>
    <w:rsid w:val="00E318F6"/>
    <w:rsid w:val="00E31B01"/>
    <w:rsid w:val="00E31D6B"/>
    <w:rsid w:val="00E31ECA"/>
    <w:rsid w:val="00E31F37"/>
    <w:rsid w:val="00E32262"/>
    <w:rsid w:val="00E329CA"/>
    <w:rsid w:val="00E32CAD"/>
    <w:rsid w:val="00E3356A"/>
    <w:rsid w:val="00E33BD2"/>
    <w:rsid w:val="00E34ABC"/>
    <w:rsid w:val="00E3586D"/>
    <w:rsid w:val="00E359D5"/>
    <w:rsid w:val="00E35AB3"/>
    <w:rsid w:val="00E35EEB"/>
    <w:rsid w:val="00E36B9B"/>
    <w:rsid w:val="00E36ECD"/>
    <w:rsid w:val="00E37118"/>
    <w:rsid w:val="00E371EA"/>
    <w:rsid w:val="00E376CE"/>
    <w:rsid w:val="00E3786D"/>
    <w:rsid w:val="00E40048"/>
    <w:rsid w:val="00E40709"/>
    <w:rsid w:val="00E40BCE"/>
    <w:rsid w:val="00E40E46"/>
    <w:rsid w:val="00E411E2"/>
    <w:rsid w:val="00E4195C"/>
    <w:rsid w:val="00E419A5"/>
    <w:rsid w:val="00E41D9A"/>
    <w:rsid w:val="00E41EF3"/>
    <w:rsid w:val="00E420E1"/>
    <w:rsid w:val="00E420FF"/>
    <w:rsid w:val="00E42376"/>
    <w:rsid w:val="00E42C1E"/>
    <w:rsid w:val="00E435F1"/>
    <w:rsid w:val="00E43616"/>
    <w:rsid w:val="00E43A17"/>
    <w:rsid w:val="00E43C3B"/>
    <w:rsid w:val="00E4416D"/>
    <w:rsid w:val="00E44473"/>
    <w:rsid w:val="00E444A0"/>
    <w:rsid w:val="00E444E3"/>
    <w:rsid w:val="00E44A31"/>
    <w:rsid w:val="00E44B92"/>
    <w:rsid w:val="00E44E57"/>
    <w:rsid w:val="00E451BA"/>
    <w:rsid w:val="00E46468"/>
    <w:rsid w:val="00E466AA"/>
    <w:rsid w:val="00E467A6"/>
    <w:rsid w:val="00E46BB5"/>
    <w:rsid w:val="00E46C98"/>
    <w:rsid w:val="00E4708F"/>
    <w:rsid w:val="00E470C5"/>
    <w:rsid w:val="00E471BC"/>
    <w:rsid w:val="00E474D2"/>
    <w:rsid w:val="00E47F73"/>
    <w:rsid w:val="00E50002"/>
    <w:rsid w:val="00E50B15"/>
    <w:rsid w:val="00E50B99"/>
    <w:rsid w:val="00E511BF"/>
    <w:rsid w:val="00E51DD7"/>
    <w:rsid w:val="00E527B1"/>
    <w:rsid w:val="00E52997"/>
    <w:rsid w:val="00E53480"/>
    <w:rsid w:val="00E535F0"/>
    <w:rsid w:val="00E542E6"/>
    <w:rsid w:val="00E54B24"/>
    <w:rsid w:val="00E55922"/>
    <w:rsid w:val="00E5628F"/>
    <w:rsid w:val="00E56B31"/>
    <w:rsid w:val="00E56BA0"/>
    <w:rsid w:val="00E56BE5"/>
    <w:rsid w:val="00E56F99"/>
    <w:rsid w:val="00E573B5"/>
    <w:rsid w:val="00E579ED"/>
    <w:rsid w:val="00E57C80"/>
    <w:rsid w:val="00E60300"/>
    <w:rsid w:val="00E610B8"/>
    <w:rsid w:val="00E614DB"/>
    <w:rsid w:val="00E61562"/>
    <w:rsid w:val="00E617C0"/>
    <w:rsid w:val="00E61828"/>
    <w:rsid w:val="00E62693"/>
    <w:rsid w:val="00E627D8"/>
    <w:rsid w:val="00E62949"/>
    <w:rsid w:val="00E62BB4"/>
    <w:rsid w:val="00E6322E"/>
    <w:rsid w:val="00E6350D"/>
    <w:rsid w:val="00E635F4"/>
    <w:rsid w:val="00E63F25"/>
    <w:rsid w:val="00E64243"/>
    <w:rsid w:val="00E6430B"/>
    <w:rsid w:val="00E647B9"/>
    <w:rsid w:val="00E648D3"/>
    <w:rsid w:val="00E64C3E"/>
    <w:rsid w:val="00E65451"/>
    <w:rsid w:val="00E65B8A"/>
    <w:rsid w:val="00E6626D"/>
    <w:rsid w:val="00E66511"/>
    <w:rsid w:val="00E6660E"/>
    <w:rsid w:val="00E66AB2"/>
    <w:rsid w:val="00E67286"/>
    <w:rsid w:val="00E674DE"/>
    <w:rsid w:val="00E67606"/>
    <w:rsid w:val="00E701D3"/>
    <w:rsid w:val="00E7069C"/>
    <w:rsid w:val="00E70DCC"/>
    <w:rsid w:val="00E70EC3"/>
    <w:rsid w:val="00E7124A"/>
    <w:rsid w:val="00E712C7"/>
    <w:rsid w:val="00E7140C"/>
    <w:rsid w:val="00E7142F"/>
    <w:rsid w:val="00E71723"/>
    <w:rsid w:val="00E71A9D"/>
    <w:rsid w:val="00E71F6A"/>
    <w:rsid w:val="00E7217E"/>
    <w:rsid w:val="00E7258C"/>
    <w:rsid w:val="00E72A27"/>
    <w:rsid w:val="00E7341A"/>
    <w:rsid w:val="00E73D80"/>
    <w:rsid w:val="00E747CC"/>
    <w:rsid w:val="00E7487D"/>
    <w:rsid w:val="00E748B7"/>
    <w:rsid w:val="00E7526F"/>
    <w:rsid w:val="00E75383"/>
    <w:rsid w:val="00E755BE"/>
    <w:rsid w:val="00E7581C"/>
    <w:rsid w:val="00E75C6D"/>
    <w:rsid w:val="00E75F1B"/>
    <w:rsid w:val="00E76286"/>
    <w:rsid w:val="00E764F7"/>
    <w:rsid w:val="00E76688"/>
    <w:rsid w:val="00E7675F"/>
    <w:rsid w:val="00E76B03"/>
    <w:rsid w:val="00E76C61"/>
    <w:rsid w:val="00E77492"/>
    <w:rsid w:val="00E778CD"/>
    <w:rsid w:val="00E77C60"/>
    <w:rsid w:val="00E8084E"/>
    <w:rsid w:val="00E80A0E"/>
    <w:rsid w:val="00E80D0A"/>
    <w:rsid w:val="00E80F47"/>
    <w:rsid w:val="00E8110C"/>
    <w:rsid w:val="00E81DED"/>
    <w:rsid w:val="00E81E8C"/>
    <w:rsid w:val="00E81EF4"/>
    <w:rsid w:val="00E825FF"/>
    <w:rsid w:val="00E829A2"/>
    <w:rsid w:val="00E83145"/>
    <w:rsid w:val="00E8314E"/>
    <w:rsid w:val="00E832C0"/>
    <w:rsid w:val="00E839D5"/>
    <w:rsid w:val="00E83EE2"/>
    <w:rsid w:val="00E83F57"/>
    <w:rsid w:val="00E8431C"/>
    <w:rsid w:val="00E84940"/>
    <w:rsid w:val="00E84952"/>
    <w:rsid w:val="00E84B37"/>
    <w:rsid w:val="00E8521A"/>
    <w:rsid w:val="00E85AFA"/>
    <w:rsid w:val="00E85B5B"/>
    <w:rsid w:val="00E85BDB"/>
    <w:rsid w:val="00E85FE6"/>
    <w:rsid w:val="00E8603E"/>
    <w:rsid w:val="00E861CD"/>
    <w:rsid w:val="00E8674A"/>
    <w:rsid w:val="00E86C10"/>
    <w:rsid w:val="00E86DE7"/>
    <w:rsid w:val="00E87229"/>
    <w:rsid w:val="00E87267"/>
    <w:rsid w:val="00E8735B"/>
    <w:rsid w:val="00E874BB"/>
    <w:rsid w:val="00E90570"/>
    <w:rsid w:val="00E910EF"/>
    <w:rsid w:val="00E916AA"/>
    <w:rsid w:val="00E916B1"/>
    <w:rsid w:val="00E91800"/>
    <w:rsid w:val="00E91C00"/>
    <w:rsid w:val="00E91F60"/>
    <w:rsid w:val="00E92225"/>
    <w:rsid w:val="00E92642"/>
    <w:rsid w:val="00E929D1"/>
    <w:rsid w:val="00E92B57"/>
    <w:rsid w:val="00E92BFC"/>
    <w:rsid w:val="00E92C55"/>
    <w:rsid w:val="00E92DE7"/>
    <w:rsid w:val="00E92EC6"/>
    <w:rsid w:val="00E936C6"/>
    <w:rsid w:val="00E93954"/>
    <w:rsid w:val="00E93B69"/>
    <w:rsid w:val="00E93B76"/>
    <w:rsid w:val="00E93CC7"/>
    <w:rsid w:val="00E93F56"/>
    <w:rsid w:val="00E94A97"/>
    <w:rsid w:val="00E94B76"/>
    <w:rsid w:val="00E95118"/>
    <w:rsid w:val="00E95214"/>
    <w:rsid w:val="00E95878"/>
    <w:rsid w:val="00E95BC4"/>
    <w:rsid w:val="00E95F04"/>
    <w:rsid w:val="00E9619E"/>
    <w:rsid w:val="00E96349"/>
    <w:rsid w:val="00E97186"/>
    <w:rsid w:val="00E97600"/>
    <w:rsid w:val="00E97F2E"/>
    <w:rsid w:val="00E97F84"/>
    <w:rsid w:val="00EA06F5"/>
    <w:rsid w:val="00EA12AF"/>
    <w:rsid w:val="00EA1582"/>
    <w:rsid w:val="00EA18E7"/>
    <w:rsid w:val="00EA1CF6"/>
    <w:rsid w:val="00EA1DFD"/>
    <w:rsid w:val="00EA1FBE"/>
    <w:rsid w:val="00EA1FCA"/>
    <w:rsid w:val="00EA22E7"/>
    <w:rsid w:val="00EA2A1D"/>
    <w:rsid w:val="00EA2D03"/>
    <w:rsid w:val="00EA2D1B"/>
    <w:rsid w:val="00EA2E92"/>
    <w:rsid w:val="00EA3484"/>
    <w:rsid w:val="00EA3631"/>
    <w:rsid w:val="00EA4120"/>
    <w:rsid w:val="00EA5169"/>
    <w:rsid w:val="00EA5376"/>
    <w:rsid w:val="00EA5A85"/>
    <w:rsid w:val="00EA5E9F"/>
    <w:rsid w:val="00EA72AE"/>
    <w:rsid w:val="00EA755B"/>
    <w:rsid w:val="00EA762E"/>
    <w:rsid w:val="00EA7718"/>
    <w:rsid w:val="00EB04A7"/>
    <w:rsid w:val="00EB0546"/>
    <w:rsid w:val="00EB08C3"/>
    <w:rsid w:val="00EB0AF3"/>
    <w:rsid w:val="00EB1A06"/>
    <w:rsid w:val="00EB2C34"/>
    <w:rsid w:val="00EB2E8B"/>
    <w:rsid w:val="00EB390A"/>
    <w:rsid w:val="00EB39E0"/>
    <w:rsid w:val="00EB3C05"/>
    <w:rsid w:val="00EB3E9D"/>
    <w:rsid w:val="00EB49AB"/>
    <w:rsid w:val="00EB4A70"/>
    <w:rsid w:val="00EB5027"/>
    <w:rsid w:val="00EB54BF"/>
    <w:rsid w:val="00EB60D4"/>
    <w:rsid w:val="00EB6150"/>
    <w:rsid w:val="00EB6E67"/>
    <w:rsid w:val="00EB757B"/>
    <w:rsid w:val="00EB77F1"/>
    <w:rsid w:val="00EC0242"/>
    <w:rsid w:val="00EC08DC"/>
    <w:rsid w:val="00EC0EDD"/>
    <w:rsid w:val="00EC143F"/>
    <w:rsid w:val="00EC152E"/>
    <w:rsid w:val="00EC1791"/>
    <w:rsid w:val="00EC17EA"/>
    <w:rsid w:val="00EC1EA3"/>
    <w:rsid w:val="00EC1EDF"/>
    <w:rsid w:val="00EC224A"/>
    <w:rsid w:val="00EC2B26"/>
    <w:rsid w:val="00EC2B4D"/>
    <w:rsid w:val="00EC2EC7"/>
    <w:rsid w:val="00EC3031"/>
    <w:rsid w:val="00EC33FF"/>
    <w:rsid w:val="00EC3B6E"/>
    <w:rsid w:val="00EC475E"/>
    <w:rsid w:val="00EC4A70"/>
    <w:rsid w:val="00EC4A92"/>
    <w:rsid w:val="00EC59D2"/>
    <w:rsid w:val="00EC59EF"/>
    <w:rsid w:val="00EC5F5F"/>
    <w:rsid w:val="00EC6118"/>
    <w:rsid w:val="00EC62C1"/>
    <w:rsid w:val="00EC6369"/>
    <w:rsid w:val="00EC6602"/>
    <w:rsid w:val="00EC6FF3"/>
    <w:rsid w:val="00EC7377"/>
    <w:rsid w:val="00EC77C4"/>
    <w:rsid w:val="00EC7B4B"/>
    <w:rsid w:val="00EC7BDE"/>
    <w:rsid w:val="00ED0093"/>
    <w:rsid w:val="00ED02F6"/>
    <w:rsid w:val="00ED05AD"/>
    <w:rsid w:val="00ED0CB3"/>
    <w:rsid w:val="00ED0E57"/>
    <w:rsid w:val="00ED18FC"/>
    <w:rsid w:val="00ED1C06"/>
    <w:rsid w:val="00ED1CD9"/>
    <w:rsid w:val="00ED22D8"/>
    <w:rsid w:val="00ED3103"/>
    <w:rsid w:val="00ED3182"/>
    <w:rsid w:val="00ED33A1"/>
    <w:rsid w:val="00ED35BB"/>
    <w:rsid w:val="00ED3A09"/>
    <w:rsid w:val="00ED3F59"/>
    <w:rsid w:val="00ED41CE"/>
    <w:rsid w:val="00ED4D36"/>
    <w:rsid w:val="00ED4EA0"/>
    <w:rsid w:val="00ED5118"/>
    <w:rsid w:val="00ED528E"/>
    <w:rsid w:val="00ED5292"/>
    <w:rsid w:val="00ED5B4A"/>
    <w:rsid w:val="00ED5C5A"/>
    <w:rsid w:val="00ED5C71"/>
    <w:rsid w:val="00ED5DA4"/>
    <w:rsid w:val="00ED6315"/>
    <w:rsid w:val="00ED6393"/>
    <w:rsid w:val="00ED680C"/>
    <w:rsid w:val="00ED68F5"/>
    <w:rsid w:val="00ED69A5"/>
    <w:rsid w:val="00ED709A"/>
    <w:rsid w:val="00ED7280"/>
    <w:rsid w:val="00ED754C"/>
    <w:rsid w:val="00ED768C"/>
    <w:rsid w:val="00EE0442"/>
    <w:rsid w:val="00EE098C"/>
    <w:rsid w:val="00EE10B2"/>
    <w:rsid w:val="00EE1190"/>
    <w:rsid w:val="00EE189C"/>
    <w:rsid w:val="00EE1C8C"/>
    <w:rsid w:val="00EE24B4"/>
    <w:rsid w:val="00EE24EA"/>
    <w:rsid w:val="00EE303F"/>
    <w:rsid w:val="00EE31DD"/>
    <w:rsid w:val="00EE339B"/>
    <w:rsid w:val="00EE3584"/>
    <w:rsid w:val="00EE35C8"/>
    <w:rsid w:val="00EE4B62"/>
    <w:rsid w:val="00EE4C19"/>
    <w:rsid w:val="00EE4E36"/>
    <w:rsid w:val="00EE5194"/>
    <w:rsid w:val="00EE5703"/>
    <w:rsid w:val="00EE5A34"/>
    <w:rsid w:val="00EE5C09"/>
    <w:rsid w:val="00EE65A8"/>
    <w:rsid w:val="00EE6C66"/>
    <w:rsid w:val="00EE73D6"/>
    <w:rsid w:val="00EE7401"/>
    <w:rsid w:val="00EE7AA8"/>
    <w:rsid w:val="00EE7CFA"/>
    <w:rsid w:val="00EF01BE"/>
    <w:rsid w:val="00EF0728"/>
    <w:rsid w:val="00EF0B53"/>
    <w:rsid w:val="00EF1298"/>
    <w:rsid w:val="00EF1340"/>
    <w:rsid w:val="00EF2919"/>
    <w:rsid w:val="00EF2AD8"/>
    <w:rsid w:val="00EF2E13"/>
    <w:rsid w:val="00EF35A6"/>
    <w:rsid w:val="00EF35EE"/>
    <w:rsid w:val="00EF3ABD"/>
    <w:rsid w:val="00EF3B06"/>
    <w:rsid w:val="00EF419E"/>
    <w:rsid w:val="00EF454E"/>
    <w:rsid w:val="00EF4C97"/>
    <w:rsid w:val="00EF5C60"/>
    <w:rsid w:val="00EF6BBC"/>
    <w:rsid w:val="00EF7F09"/>
    <w:rsid w:val="00F00A30"/>
    <w:rsid w:val="00F00D31"/>
    <w:rsid w:val="00F00E7F"/>
    <w:rsid w:val="00F010DE"/>
    <w:rsid w:val="00F011C5"/>
    <w:rsid w:val="00F011CE"/>
    <w:rsid w:val="00F01298"/>
    <w:rsid w:val="00F0137C"/>
    <w:rsid w:val="00F01443"/>
    <w:rsid w:val="00F0146A"/>
    <w:rsid w:val="00F014FC"/>
    <w:rsid w:val="00F01E28"/>
    <w:rsid w:val="00F023CB"/>
    <w:rsid w:val="00F0291F"/>
    <w:rsid w:val="00F0296E"/>
    <w:rsid w:val="00F030F3"/>
    <w:rsid w:val="00F03175"/>
    <w:rsid w:val="00F03480"/>
    <w:rsid w:val="00F035A7"/>
    <w:rsid w:val="00F0375D"/>
    <w:rsid w:val="00F039F1"/>
    <w:rsid w:val="00F039FB"/>
    <w:rsid w:val="00F03C12"/>
    <w:rsid w:val="00F03D16"/>
    <w:rsid w:val="00F03D2F"/>
    <w:rsid w:val="00F03F5D"/>
    <w:rsid w:val="00F0413E"/>
    <w:rsid w:val="00F04927"/>
    <w:rsid w:val="00F050C8"/>
    <w:rsid w:val="00F05B25"/>
    <w:rsid w:val="00F060D5"/>
    <w:rsid w:val="00F06541"/>
    <w:rsid w:val="00F06BA5"/>
    <w:rsid w:val="00F06DCA"/>
    <w:rsid w:val="00F07154"/>
    <w:rsid w:val="00F07A75"/>
    <w:rsid w:val="00F1048A"/>
    <w:rsid w:val="00F10543"/>
    <w:rsid w:val="00F10783"/>
    <w:rsid w:val="00F11AAC"/>
    <w:rsid w:val="00F11CA2"/>
    <w:rsid w:val="00F11F7D"/>
    <w:rsid w:val="00F11FEA"/>
    <w:rsid w:val="00F12104"/>
    <w:rsid w:val="00F12946"/>
    <w:rsid w:val="00F131B4"/>
    <w:rsid w:val="00F138CC"/>
    <w:rsid w:val="00F13D3D"/>
    <w:rsid w:val="00F1430F"/>
    <w:rsid w:val="00F144E8"/>
    <w:rsid w:val="00F14FC7"/>
    <w:rsid w:val="00F15489"/>
    <w:rsid w:val="00F154D2"/>
    <w:rsid w:val="00F15D72"/>
    <w:rsid w:val="00F16181"/>
    <w:rsid w:val="00F161D3"/>
    <w:rsid w:val="00F1638B"/>
    <w:rsid w:val="00F1653B"/>
    <w:rsid w:val="00F1695B"/>
    <w:rsid w:val="00F16A31"/>
    <w:rsid w:val="00F16C05"/>
    <w:rsid w:val="00F17320"/>
    <w:rsid w:val="00F176F2"/>
    <w:rsid w:val="00F2004A"/>
    <w:rsid w:val="00F200AD"/>
    <w:rsid w:val="00F221E4"/>
    <w:rsid w:val="00F229F9"/>
    <w:rsid w:val="00F22BBE"/>
    <w:rsid w:val="00F22BC6"/>
    <w:rsid w:val="00F22D69"/>
    <w:rsid w:val="00F22F5F"/>
    <w:rsid w:val="00F2357C"/>
    <w:rsid w:val="00F23779"/>
    <w:rsid w:val="00F23B7D"/>
    <w:rsid w:val="00F2429D"/>
    <w:rsid w:val="00F24522"/>
    <w:rsid w:val="00F2455B"/>
    <w:rsid w:val="00F24E1F"/>
    <w:rsid w:val="00F25628"/>
    <w:rsid w:val="00F26050"/>
    <w:rsid w:val="00F2611B"/>
    <w:rsid w:val="00F2681C"/>
    <w:rsid w:val="00F2683B"/>
    <w:rsid w:val="00F273E0"/>
    <w:rsid w:val="00F27775"/>
    <w:rsid w:val="00F27AF6"/>
    <w:rsid w:val="00F27C61"/>
    <w:rsid w:val="00F27FD1"/>
    <w:rsid w:val="00F30078"/>
    <w:rsid w:val="00F30278"/>
    <w:rsid w:val="00F304DE"/>
    <w:rsid w:val="00F30E88"/>
    <w:rsid w:val="00F3103D"/>
    <w:rsid w:val="00F31360"/>
    <w:rsid w:val="00F31451"/>
    <w:rsid w:val="00F317E6"/>
    <w:rsid w:val="00F31DE2"/>
    <w:rsid w:val="00F3200C"/>
    <w:rsid w:val="00F322B2"/>
    <w:rsid w:val="00F32A13"/>
    <w:rsid w:val="00F32C23"/>
    <w:rsid w:val="00F335C9"/>
    <w:rsid w:val="00F3379E"/>
    <w:rsid w:val="00F33AEB"/>
    <w:rsid w:val="00F33EA3"/>
    <w:rsid w:val="00F3416C"/>
    <w:rsid w:val="00F3418F"/>
    <w:rsid w:val="00F342C1"/>
    <w:rsid w:val="00F344B2"/>
    <w:rsid w:val="00F347CA"/>
    <w:rsid w:val="00F34E48"/>
    <w:rsid w:val="00F35852"/>
    <w:rsid w:val="00F3645F"/>
    <w:rsid w:val="00F368F5"/>
    <w:rsid w:val="00F36C81"/>
    <w:rsid w:val="00F37735"/>
    <w:rsid w:val="00F3778D"/>
    <w:rsid w:val="00F37CE4"/>
    <w:rsid w:val="00F402CE"/>
    <w:rsid w:val="00F404F1"/>
    <w:rsid w:val="00F40A44"/>
    <w:rsid w:val="00F42B15"/>
    <w:rsid w:val="00F42BAD"/>
    <w:rsid w:val="00F43129"/>
    <w:rsid w:val="00F432F7"/>
    <w:rsid w:val="00F43EA5"/>
    <w:rsid w:val="00F444AC"/>
    <w:rsid w:val="00F44FD1"/>
    <w:rsid w:val="00F450D6"/>
    <w:rsid w:val="00F454A3"/>
    <w:rsid w:val="00F45504"/>
    <w:rsid w:val="00F460A7"/>
    <w:rsid w:val="00F466DA"/>
    <w:rsid w:val="00F46770"/>
    <w:rsid w:val="00F46AE8"/>
    <w:rsid w:val="00F472C7"/>
    <w:rsid w:val="00F47A8B"/>
    <w:rsid w:val="00F50155"/>
    <w:rsid w:val="00F5082C"/>
    <w:rsid w:val="00F5152E"/>
    <w:rsid w:val="00F517DB"/>
    <w:rsid w:val="00F51A73"/>
    <w:rsid w:val="00F51BDD"/>
    <w:rsid w:val="00F51CFE"/>
    <w:rsid w:val="00F529CA"/>
    <w:rsid w:val="00F52BAD"/>
    <w:rsid w:val="00F52BD4"/>
    <w:rsid w:val="00F52DED"/>
    <w:rsid w:val="00F52F3E"/>
    <w:rsid w:val="00F533D7"/>
    <w:rsid w:val="00F53644"/>
    <w:rsid w:val="00F537C3"/>
    <w:rsid w:val="00F53B16"/>
    <w:rsid w:val="00F53B4C"/>
    <w:rsid w:val="00F54212"/>
    <w:rsid w:val="00F54564"/>
    <w:rsid w:val="00F54610"/>
    <w:rsid w:val="00F54E6B"/>
    <w:rsid w:val="00F54FFB"/>
    <w:rsid w:val="00F552CB"/>
    <w:rsid w:val="00F568D7"/>
    <w:rsid w:val="00F56B04"/>
    <w:rsid w:val="00F56EF4"/>
    <w:rsid w:val="00F56FBA"/>
    <w:rsid w:val="00F56FF7"/>
    <w:rsid w:val="00F574DD"/>
    <w:rsid w:val="00F574F9"/>
    <w:rsid w:val="00F57811"/>
    <w:rsid w:val="00F57AD0"/>
    <w:rsid w:val="00F60323"/>
    <w:rsid w:val="00F60C02"/>
    <w:rsid w:val="00F6128F"/>
    <w:rsid w:val="00F612A1"/>
    <w:rsid w:val="00F6143C"/>
    <w:rsid w:val="00F620CE"/>
    <w:rsid w:val="00F62827"/>
    <w:rsid w:val="00F62B95"/>
    <w:rsid w:val="00F6325B"/>
    <w:rsid w:val="00F63477"/>
    <w:rsid w:val="00F6376B"/>
    <w:rsid w:val="00F63B7B"/>
    <w:rsid w:val="00F64345"/>
    <w:rsid w:val="00F643E3"/>
    <w:rsid w:val="00F64545"/>
    <w:rsid w:val="00F6456E"/>
    <w:rsid w:val="00F64CB2"/>
    <w:rsid w:val="00F64E1A"/>
    <w:rsid w:val="00F6510F"/>
    <w:rsid w:val="00F65DAC"/>
    <w:rsid w:val="00F663EE"/>
    <w:rsid w:val="00F66547"/>
    <w:rsid w:val="00F66750"/>
    <w:rsid w:val="00F66EB7"/>
    <w:rsid w:val="00F673E8"/>
    <w:rsid w:val="00F677BC"/>
    <w:rsid w:val="00F67A37"/>
    <w:rsid w:val="00F67ACA"/>
    <w:rsid w:val="00F7085B"/>
    <w:rsid w:val="00F7095D"/>
    <w:rsid w:val="00F70D8B"/>
    <w:rsid w:val="00F719ED"/>
    <w:rsid w:val="00F71C6F"/>
    <w:rsid w:val="00F71E37"/>
    <w:rsid w:val="00F71E3C"/>
    <w:rsid w:val="00F720B4"/>
    <w:rsid w:val="00F73092"/>
    <w:rsid w:val="00F731D6"/>
    <w:rsid w:val="00F73469"/>
    <w:rsid w:val="00F73DB7"/>
    <w:rsid w:val="00F742E7"/>
    <w:rsid w:val="00F74687"/>
    <w:rsid w:val="00F748C9"/>
    <w:rsid w:val="00F74D8C"/>
    <w:rsid w:val="00F74F06"/>
    <w:rsid w:val="00F75337"/>
    <w:rsid w:val="00F75A31"/>
    <w:rsid w:val="00F762D8"/>
    <w:rsid w:val="00F764C9"/>
    <w:rsid w:val="00F765F1"/>
    <w:rsid w:val="00F770B4"/>
    <w:rsid w:val="00F77138"/>
    <w:rsid w:val="00F7796E"/>
    <w:rsid w:val="00F77DB6"/>
    <w:rsid w:val="00F77EE4"/>
    <w:rsid w:val="00F803BF"/>
    <w:rsid w:val="00F8059D"/>
    <w:rsid w:val="00F8101E"/>
    <w:rsid w:val="00F813C6"/>
    <w:rsid w:val="00F814D0"/>
    <w:rsid w:val="00F81906"/>
    <w:rsid w:val="00F81A81"/>
    <w:rsid w:val="00F82097"/>
    <w:rsid w:val="00F82134"/>
    <w:rsid w:val="00F82856"/>
    <w:rsid w:val="00F82A08"/>
    <w:rsid w:val="00F83015"/>
    <w:rsid w:val="00F8341C"/>
    <w:rsid w:val="00F835B1"/>
    <w:rsid w:val="00F83672"/>
    <w:rsid w:val="00F836FD"/>
    <w:rsid w:val="00F83EAB"/>
    <w:rsid w:val="00F84D03"/>
    <w:rsid w:val="00F856E1"/>
    <w:rsid w:val="00F85949"/>
    <w:rsid w:val="00F85B74"/>
    <w:rsid w:val="00F85C4A"/>
    <w:rsid w:val="00F86385"/>
    <w:rsid w:val="00F86DAD"/>
    <w:rsid w:val="00F87003"/>
    <w:rsid w:val="00F872B0"/>
    <w:rsid w:val="00F87700"/>
    <w:rsid w:val="00F87787"/>
    <w:rsid w:val="00F8795C"/>
    <w:rsid w:val="00F87C77"/>
    <w:rsid w:val="00F87E5D"/>
    <w:rsid w:val="00F901A7"/>
    <w:rsid w:val="00F9053E"/>
    <w:rsid w:val="00F907D6"/>
    <w:rsid w:val="00F90FDD"/>
    <w:rsid w:val="00F916E1"/>
    <w:rsid w:val="00F920D0"/>
    <w:rsid w:val="00F928D7"/>
    <w:rsid w:val="00F9293B"/>
    <w:rsid w:val="00F929DE"/>
    <w:rsid w:val="00F92A8B"/>
    <w:rsid w:val="00F93140"/>
    <w:rsid w:val="00F93234"/>
    <w:rsid w:val="00F93603"/>
    <w:rsid w:val="00F938D9"/>
    <w:rsid w:val="00F93B45"/>
    <w:rsid w:val="00F94219"/>
    <w:rsid w:val="00F94652"/>
    <w:rsid w:val="00F94761"/>
    <w:rsid w:val="00F94BC6"/>
    <w:rsid w:val="00F94C83"/>
    <w:rsid w:val="00F94DAB"/>
    <w:rsid w:val="00F957AA"/>
    <w:rsid w:val="00F95997"/>
    <w:rsid w:val="00F95BE7"/>
    <w:rsid w:val="00F95E50"/>
    <w:rsid w:val="00F95FB6"/>
    <w:rsid w:val="00F965F1"/>
    <w:rsid w:val="00F9693C"/>
    <w:rsid w:val="00F969D7"/>
    <w:rsid w:val="00F96DF7"/>
    <w:rsid w:val="00F97072"/>
    <w:rsid w:val="00F9708E"/>
    <w:rsid w:val="00F970B7"/>
    <w:rsid w:val="00FA00EF"/>
    <w:rsid w:val="00FA0136"/>
    <w:rsid w:val="00FA02F8"/>
    <w:rsid w:val="00FA0981"/>
    <w:rsid w:val="00FA128E"/>
    <w:rsid w:val="00FA12E4"/>
    <w:rsid w:val="00FA19BA"/>
    <w:rsid w:val="00FA1E93"/>
    <w:rsid w:val="00FA1FBD"/>
    <w:rsid w:val="00FA2762"/>
    <w:rsid w:val="00FA2801"/>
    <w:rsid w:val="00FA2ADF"/>
    <w:rsid w:val="00FA3247"/>
    <w:rsid w:val="00FA3455"/>
    <w:rsid w:val="00FA36DA"/>
    <w:rsid w:val="00FA371F"/>
    <w:rsid w:val="00FA3ED9"/>
    <w:rsid w:val="00FA4EC9"/>
    <w:rsid w:val="00FA501D"/>
    <w:rsid w:val="00FA5B88"/>
    <w:rsid w:val="00FA652C"/>
    <w:rsid w:val="00FA6A60"/>
    <w:rsid w:val="00FA6C65"/>
    <w:rsid w:val="00FA6C82"/>
    <w:rsid w:val="00FA7304"/>
    <w:rsid w:val="00FA76CF"/>
    <w:rsid w:val="00FA7DF8"/>
    <w:rsid w:val="00FA7F88"/>
    <w:rsid w:val="00FB01CF"/>
    <w:rsid w:val="00FB02C7"/>
    <w:rsid w:val="00FB0715"/>
    <w:rsid w:val="00FB09FB"/>
    <w:rsid w:val="00FB0A31"/>
    <w:rsid w:val="00FB0F71"/>
    <w:rsid w:val="00FB110F"/>
    <w:rsid w:val="00FB136E"/>
    <w:rsid w:val="00FB16EC"/>
    <w:rsid w:val="00FB190F"/>
    <w:rsid w:val="00FB19D3"/>
    <w:rsid w:val="00FB1C2C"/>
    <w:rsid w:val="00FB2A80"/>
    <w:rsid w:val="00FB2CB2"/>
    <w:rsid w:val="00FB2F5C"/>
    <w:rsid w:val="00FB31D5"/>
    <w:rsid w:val="00FB43D2"/>
    <w:rsid w:val="00FB44AB"/>
    <w:rsid w:val="00FB45F1"/>
    <w:rsid w:val="00FB467D"/>
    <w:rsid w:val="00FB477A"/>
    <w:rsid w:val="00FB5322"/>
    <w:rsid w:val="00FB5557"/>
    <w:rsid w:val="00FB6201"/>
    <w:rsid w:val="00FB67E2"/>
    <w:rsid w:val="00FB69C1"/>
    <w:rsid w:val="00FB6D0F"/>
    <w:rsid w:val="00FB7043"/>
    <w:rsid w:val="00FB7201"/>
    <w:rsid w:val="00FB727B"/>
    <w:rsid w:val="00FB7DD8"/>
    <w:rsid w:val="00FC0149"/>
    <w:rsid w:val="00FC06ED"/>
    <w:rsid w:val="00FC1392"/>
    <w:rsid w:val="00FC18F2"/>
    <w:rsid w:val="00FC1E05"/>
    <w:rsid w:val="00FC270B"/>
    <w:rsid w:val="00FC2C0E"/>
    <w:rsid w:val="00FC322C"/>
    <w:rsid w:val="00FC3297"/>
    <w:rsid w:val="00FC3514"/>
    <w:rsid w:val="00FC3555"/>
    <w:rsid w:val="00FC37D7"/>
    <w:rsid w:val="00FC3A60"/>
    <w:rsid w:val="00FC3CB0"/>
    <w:rsid w:val="00FC4031"/>
    <w:rsid w:val="00FC4487"/>
    <w:rsid w:val="00FC4652"/>
    <w:rsid w:val="00FC4A07"/>
    <w:rsid w:val="00FC4A2E"/>
    <w:rsid w:val="00FC4E97"/>
    <w:rsid w:val="00FC4F62"/>
    <w:rsid w:val="00FC5336"/>
    <w:rsid w:val="00FC543B"/>
    <w:rsid w:val="00FC5603"/>
    <w:rsid w:val="00FC57D9"/>
    <w:rsid w:val="00FC5805"/>
    <w:rsid w:val="00FC5942"/>
    <w:rsid w:val="00FC6709"/>
    <w:rsid w:val="00FC6A67"/>
    <w:rsid w:val="00FC6BCF"/>
    <w:rsid w:val="00FC75DA"/>
    <w:rsid w:val="00FC77B4"/>
    <w:rsid w:val="00FC7839"/>
    <w:rsid w:val="00FC7E09"/>
    <w:rsid w:val="00FD05AD"/>
    <w:rsid w:val="00FD0CC1"/>
    <w:rsid w:val="00FD1066"/>
    <w:rsid w:val="00FD1232"/>
    <w:rsid w:val="00FD1B9F"/>
    <w:rsid w:val="00FD213C"/>
    <w:rsid w:val="00FD2555"/>
    <w:rsid w:val="00FD286B"/>
    <w:rsid w:val="00FD2D41"/>
    <w:rsid w:val="00FD344E"/>
    <w:rsid w:val="00FD412F"/>
    <w:rsid w:val="00FD459B"/>
    <w:rsid w:val="00FD4623"/>
    <w:rsid w:val="00FD464F"/>
    <w:rsid w:val="00FD55E7"/>
    <w:rsid w:val="00FD577E"/>
    <w:rsid w:val="00FD5F0D"/>
    <w:rsid w:val="00FD611F"/>
    <w:rsid w:val="00FD65DA"/>
    <w:rsid w:val="00FD6D4A"/>
    <w:rsid w:val="00FD703A"/>
    <w:rsid w:val="00FD7C86"/>
    <w:rsid w:val="00FE00A2"/>
    <w:rsid w:val="00FE020E"/>
    <w:rsid w:val="00FE02CD"/>
    <w:rsid w:val="00FE04AE"/>
    <w:rsid w:val="00FE1401"/>
    <w:rsid w:val="00FE14EE"/>
    <w:rsid w:val="00FE1D80"/>
    <w:rsid w:val="00FE2D50"/>
    <w:rsid w:val="00FE3845"/>
    <w:rsid w:val="00FE4098"/>
    <w:rsid w:val="00FE4130"/>
    <w:rsid w:val="00FE438F"/>
    <w:rsid w:val="00FE51B6"/>
    <w:rsid w:val="00FE5389"/>
    <w:rsid w:val="00FE561C"/>
    <w:rsid w:val="00FE58E9"/>
    <w:rsid w:val="00FE5E34"/>
    <w:rsid w:val="00FE5E3A"/>
    <w:rsid w:val="00FE6B19"/>
    <w:rsid w:val="00FE6BDB"/>
    <w:rsid w:val="00FE6DC9"/>
    <w:rsid w:val="00FE6F00"/>
    <w:rsid w:val="00FE7C53"/>
    <w:rsid w:val="00FE7DE9"/>
    <w:rsid w:val="00FE7E01"/>
    <w:rsid w:val="00FF081E"/>
    <w:rsid w:val="00FF0D20"/>
    <w:rsid w:val="00FF1069"/>
    <w:rsid w:val="00FF1367"/>
    <w:rsid w:val="00FF14EE"/>
    <w:rsid w:val="00FF1EC7"/>
    <w:rsid w:val="00FF2415"/>
    <w:rsid w:val="00FF2449"/>
    <w:rsid w:val="00FF24A2"/>
    <w:rsid w:val="00FF26FB"/>
    <w:rsid w:val="00FF282E"/>
    <w:rsid w:val="00FF2D2A"/>
    <w:rsid w:val="00FF3552"/>
    <w:rsid w:val="00FF356F"/>
    <w:rsid w:val="00FF3A55"/>
    <w:rsid w:val="00FF3C30"/>
    <w:rsid w:val="00FF3E34"/>
    <w:rsid w:val="00FF4308"/>
    <w:rsid w:val="00FF43EF"/>
    <w:rsid w:val="00FF456F"/>
    <w:rsid w:val="00FF45D8"/>
    <w:rsid w:val="00FF499A"/>
    <w:rsid w:val="00FF52BF"/>
    <w:rsid w:val="00FF5929"/>
    <w:rsid w:val="00FF5BDC"/>
    <w:rsid w:val="00FF5D6B"/>
    <w:rsid w:val="00FF5FC8"/>
    <w:rsid w:val="00FF6104"/>
    <w:rsid w:val="00FF6A60"/>
    <w:rsid w:val="00FF7F98"/>
    <w:rsid w:val="01E0F359"/>
    <w:rsid w:val="08DFC8CF"/>
    <w:rsid w:val="0B24C002"/>
    <w:rsid w:val="0BBAFA3F"/>
    <w:rsid w:val="1A823F56"/>
    <w:rsid w:val="2009CEBA"/>
    <w:rsid w:val="35C59B43"/>
    <w:rsid w:val="373F446F"/>
    <w:rsid w:val="449677DD"/>
    <w:rsid w:val="44CB62CC"/>
    <w:rsid w:val="492E3526"/>
    <w:rsid w:val="49FF4704"/>
    <w:rsid w:val="4B4E629A"/>
    <w:rsid w:val="4C85266A"/>
    <w:rsid w:val="4CC4A180"/>
    <w:rsid w:val="4E216D3D"/>
    <w:rsid w:val="593EFDDA"/>
    <w:rsid w:val="5B832C83"/>
    <w:rsid w:val="5C6F4404"/>
    <w:rsid w:val="5FA26ED8"/>
    <w:rsid w:val="639B5B90"/>
    <w:rsid w:val="6801CD8C"/>
    <w:rsid w:val="6805D691"/>
    <w:rsid w:val="6816EECD"/>
    <w:rsid w:val="6D68BE05"/>
    <w:rsid w:val="70C7BFF0"/>
    <w:rsid w:val="71CBFA61"/>
    <w:rsid w:val="754F9E18"/>
    <w:rsid w:val="791E920B"/>
    <w:rsid w:val="7C0A16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028CD"/>
  <w15:docId w15:val="{22181E65-1C69-4723-AF30-D598A0937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7DA"/>
    <w:pPr>
      <w:spacing w:after="0"/>
    </w:pPr>
    <w:rPr>
      <w:rFonts w:ascii="Noto Sans" w:eastAsia="Lato" w:hAnsi="Noto Sans" w:cs="Lato"/>
      <w:sz w:val="26"/>
      <w:szCs w:val="26"/>
      <w:lang w:eastAsia="en-US"/>
    </w:rPr>
  </w:style>
  <w:style w:type="paragraph" w:styleId="Heading1">
    <w:name w:val="heading 1"/>
    <w:next w:val="Normal"/>
    <w:link w:val="Heading1Char"/>
    <w:autoRedefine/>
    <w:uiPriority w:val="9"/>
    <w:qFormat/>
    <w:rsid w:val="00801250"/>
    <w:pPr>
      <w:pageBreakBefore/>
      <w:numPr>
        <w:numId w:val="1"/>
      </w:numPr>
      <w:pBdr>
        <w:bottom w:val="single" w:sz="6" w:space="1" w:color="007DBA"/>
      </w:pBdr>
      <w:tabs>
        <w:tab w:val="left" w:pos="7650"/>
      </w:tabs>
      <w:spacing w:before="240" w:after="240"/>
      <w:outlineLvl w:val="0"/>
    </w:pPr>
    <w:rPr>
      <w:rFonts w:ascii="Calibri" w:eastAsiaTheme="majorEastAsia" w:hAnsi="Calibri" w:cstheme="majorBidi"/>
      <w:bCs/>
      <w:color w:val="007DBA"/>
      <w:sz w:val="24"/>
      <w:szCs w:val="24"/>
      <w:lang w:val="pt-BR" w:eastAsia="en-US"/>
    </w:rPr>
  </w:style>
  <w:style w:type="paragraph" w:styleId="Heading2">
    <w:name w:val="heading 2"/>
    <w:next w:val="Normal"/>
    <w:link w:val="Heading2Char"/>
    <w:autoRedefine/>
    <w:uiPriority w:val="9"/>
    <w:unhideWhenUsed/>
    <w:qFormat/>
    <w:rsid w:val="00AB7F5F"/>
    <w:pPr>
      <w:keepNext/>
      <w:keepLines/>
      <w:numPr>
        <w:ilvl w:val="1"/>
        <w:numId w:val="1"/>
      </w:numPr>
      <w:spacing w:before="240" w:after="240"/>
      <w:ind w:left="900" w:hanging="900"/>
      <w:contextualSpacing/>
      <w:outlineLvl w:val="1"/>
    </w:pPr>
    <w:rPr>
      <w:rFonts w:eastAsiaTheme="majorEastAsia" w:cstheme="minorHAnsi"/>
      <w:bCs/>
      <w:iCs/>
      <w:color w:val="007DBA"/>
      <w:sz w:val="24"/>
      <w:szCs w:val="24"/>
      <w:lang w:val="pt-BR" w:eastAsia="en-US"/>
    </w:rPr>
  </w:style>
  <w:style w:type="paragraph" w:styleId="Heading3">
    <w:name w:val="heading 3"/>
    <w:basedOn w:val="Normal"/>
    <w:next w:val="Normal"/>
    <w:link w:val="Heading3Char"/>
    <w:uiPriority w:val="9"/>
    <w:unhideWhenUsed/>
    <w:qFormat/>
    <w:rsid w:val="00691910"/>
    <w:pPr>
      <w:keepNext/>
      <w:keepLines/>
      <w:numPr>
        <w:ilvl w:val="2"/>
        <w:numId w:val="1"/>
      </w:numPr>
      <w:spacing w:before="240" w:after="240"/>
      <w:ind w:left="864" w:hanging="864"/>
      <w:outlineLvl w:val="2"/>
    </w:pPr>
    <w:rPr>
      <w:rFonts w:eastAsiaTheme="majorEastAsia" w:cstheme="majorBidi"/>
      <w:bCs/>
      <w:i/>
      <w:color w:val="006BA6"/>
      <w:szCs w:val="24"/>
    </w:rPr>
  </w:style>
  <w:style w:type="paragraph" w:styleId="Heading4">
    <w:name w:val="heading 4"/>
    <w:basedOn w:val="Normal"/>
    <w:next w:val="Normal"/>
    <w:link w:val="Heading4Char"/>
    <w:uiPriority w:val="9"/>
    <w:unhideWhenUsed/>
    <w:qFormat/>
    <w:rsid w:val="00691910"/>
    <w:pPr>
      <w:keepNext/>
      <w:keepLines/>
      <w:numPr>
        <w:ilvl w:val="3"/>
        <w:numId w:val="1"/>
      </w:numPr>
      <w:spacing w:before="240" w:after="240"/>
      <w:ind w:left="864"/>
      <w:outlineLvl w:val="3"/>
    </w:pPr>
    <w:rPr>
      <w:rFonts w:eastAsiaTheme="majorEastAsia" w:cstheme="majorBidi"/>
      <w:bCs/>
      <w:i/>
      <w:iCs/>
      <w:color w:val="006BA6"/>
    </w:rPr>
  </w:style>
  <w:style w:type="paragraph" w:styleId="Heading5">
    <w:name w:val="heading 5"/>
    <w:basedOn w:val="Normal"/>
    <w:next w:val="Normal"/>
    <w:link w:val="Heading5Char"/>
    <w:uiPriority w:val="9"/>
    <w:unhideWhenUsed/>
    <w:qFormat/>
    <w:rsid w:val="004B4C81"/>
    <w:pPr>
      <w:keepNext/>
      <w:keepLines/>
      <w:numPr>
        <w:ilvl w:val="4"/>
        <w:numId w:val="1"/>
      </w:numPr>
      <w:spacing w:before="200"/>
      <w:outlineLvl w:val="4"/>
    </w:pPr>
    <w:rPr>
      <w:rFonts w:eastAsiaTheme="majorEastAsia" w:cstheme="majorBidi"/>
    </w:rPr>
  </w:style>
  <w:style w:type="paragraph" w:styleId="Heading6">
    <w:name w:val="heading 6"/>
    <w:basedOn w:val="Normal"/>
    <w:next w:val="Normal"/>
    <w:link w:val="Heading6Char"/>
    <w:uiPriority w:val="9"/>
    <w:unhideWhenUsed/>
    <w:qFormat/>
    <w:rsid w:val="004B4C8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B4C8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4C8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4C8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250"/>
    <w:rPr>
      <w:rFonts w:ascii="Calibri" w:eastAsiaTheme="majorEastAsia" w:hAnsi="Calibri" w:cstheme="majorBidi"/>
      <w:bCs/>
      <w:color w:val="007DBA"/>
      <w:sz w:val="24"/>
      <w:szCs w:val="24"/>
      <w:lang w:val="pt-BR" w:eastAsia="en-US"/>
    </w:rPr>
  </w:style>
  <w:style w:type="character" w:customStyle="1" w:styleId="Heading2Char">
    <w:name w:val="Heading 2 Char"/>
    <w:basedOn w:val="DefaultParagraphFont"/>
    <w:link w:val="Heading2"/>
    <w:uiPriority w:val="9"/>
    <w:rsid w:val="00AB7F5F"/>
    <w:rPr>
      <w:rFonts w:eastAsiaTheme="majorEastAsia" w:cstheme="minorHAnsi"/>
      <w:bCs/>
      <w:iCs/>
      <w:color w:val="007DBA"/>
      <w:sz w:val="24"/>
      <w:szCs w:val="24"/>
      <w:lang w:val="pt-BR" w:eastAsia="en-US"/>
    </w:rPr>
  </w:style>
  <w:style w:type="character" w:customStyle="1" w:styleId="Heading3Char">
    <w:name w:val="Heading 3 Char"/>
    <w:basedOn w:val="DefaultParagraphFont"/>
    <w:link w:val="Heading3"/>
    <w:uiPriority w:val="9"/>
    <w:rsid w:val="00691910"/>
    <w:rPr>
      <w:rFonts w:ascii="Noto Sans" w:eastAsiaTheme="majorEastAsia" w:hAnsi="Noto Sans" w:cstheme="majorBidi"/>
      <w:bCs/>
      <w:i/>
      <w:color w:val="006BA6"/>
      <w:sz w:val="26"/>
      <w:szCs w:val="24"/>
      <w:lang w:eastAsia="en-US"/>
    </w:rPr>
  </w:style>
  <w:style w:type="character" w:customStyle="1" w:styleId="Heading4Char">
    <w:name w:val="Heading 4 Char"/>
    <w:basedOn w:val="DefaultParagraphFont"/>
    <w:link w:val="Heading4"/>
    <w:uiPriority w:val="9"/>
    <w:rsid w:val="00691910"/>
    <w:rPr>
      <w:rFonts w:ascii="Noto Sans" w:eastAsiaTheme="majorEastAsia" w:hAnsi="Noto Sans" w:cstheme="majorBidi"/>
      <w:bCs/>
      <w:i/>
      <w:iCs/>
      <w:color w:val="006BA6"/>
      <w:sz w:val="26"/>
      <w:szCs w:val="26"/>
      <w:lang w:eastAsia="en-US"/>
    </w:rPr>
  </w:style>
  <w:style w:type="character" w:customStyle="1" w:styleId="Heading5Char">
    <w:name w:val="Heading 5 Char"/>
    <w:basedOn w:val="DefaultParagraphFont"/>
    <w:link w:val="Heading5"/>
    <w:uiPriority w:val="9"/>
    <w:rsid w:val="004B4C81"/>
    <w:rPr>
      <w:rFonts w:ascii="Noto Sans" w:eastAsiaTheme="majorEastAsia" w:hAnsi="Noto Sans" w:cstheme="majorBidi"/>
      <w:sz w:val="26"/>
      <w:szCs w:val="26"/>
      <w:lang w:eastAsia="en-US"/>
    </w:rPr>
  </w:style>
  <w:style w:type="character" w:customStyle="1" w:styleId="Heading6Char">
    <w:name w:val="Heading 6 Char"/>
    <w:basedOn w:val="DefaultParagraphFont"/>
    <w:link w:val="Heading6"/>
    <w:uiPriority w:val="9"/>
    <w:rsid w:val="004B4C81"/>
    <w:rPr>
      <w:rFonts w:asciiTheme="majorHAnsi" w:eastAsiaTheme="majorEastAsia" w:hAnsiTheme="majorHAnsi" w:cstheme="majorBidi"/>
      <w:i/>
      <w:iCs/>
      <w:color w:val="243F60" w:themeColor="accent1" w:themeShade="7F"/>
      <w:sz w:val="26"/>
      <w:szCs w:val="26"/>
      <w:lang w:eastAsia="en-US"/>
    </w:rPr>
  </w:style>
  <w:style w:type="character" w:customStyle="1" w:styleId="Heading7Char">
    <w:name w:val="Heading 7 Char"/>
    <w:basedOn w:val="DefaultParagraphFont"/>
    <w:link w:val="Heading7"/>
    <w:uiPriority w:val="9"/>
    <w:rsid w:val="004B4C81"/>
    <w:rPr>
      <w:rFonts w:asciiTheme="majorHAnsi" w:eastAsiaTheme="majorEastAsia" w:hAnsiTheme="majorHAnsi" w:cstheme="majorBidi"/>
      <w:i/>
      <w:iCs/>
      <w:color w:val="404040" w:themeColor="text1" w:themeTint="BF"/>
      <w:sz w:val="26"/>
      <w:szCs w:val="26"/>
      <w:lang w:eastAsia="en-US"/>
    </w:rPr>
  </w:style>
  <w:style w:type="character" w:customStyle="1" w:styleId="Heading8Char">
    <w:name w:val="Heading 8 Char"/>
    <w:basedOn w:val="DefaultParagraphFont"/>
    <w:link w:val="Heading8"/>
    <w:uiPriority w:val="9"/>
    <w:semiHidden/>
    <w:rsid w:val="004B4C81"/>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4B4C81"/>
    <w:rPr>
      <w:rFonts w:asciiTheme="majorHAnsi" w:eastAsiaTheme="majorEastAsia" w:hAnsiTheme="majorHAnsi" w:cstheme="majorBidi"/>
      <w:i/>
      <w:iCs/>
      <w:color w:val="404040" w:themeColor="text1" w:themeTint="BF"/>
      <w:sz w:val="20"/>
      <w:szCs w:val="20"/>
      <w:lang w:eastAsia="en-US"/>
    </w:rPr>
  </w:style>
  <w:style w:type="paragraph" w:styleId="NoSpacing">
    <w:name w:val="No Spacing"/>
    <w:basedOn w:val="TOC1"/>
    <w:uiPriority w:val="1"/>
    <w:rsid w:val="00014697"/>
    <w:rPr>
      <w:sz w:val="24"/>
    </w:rPr>
  </w:style>
  <w:style w:type="paragraph" w:styleId="TOC1">
    <w:name w:val="toc 1"/>
    <w:basedOn w:val="Normal"/>
    <w:next w:val="Normal"/>
    <w:autoRedefine/>
    <w:uiPriority w:val="39"/>
    <w:rsid w:val="000500C4"/>
    <w:pPr>
      <w:keepNext/>
      <w:keepLines/>
      <w:tabs>
        <w:tab w:val="left" w:pos="360"/>
        <w:tab w:val="right" w:leader="dot" w:pos="9360"/>
      </w:tabs>
      <w:spacing w:before="120"/>
    </w:pPr>
    <w:rPr>
      <w:rFonts w:eastAsia="MS Mincho"/>
      <w:szCs w:val="20"/>
      <w:lang w:eastAsia="ja-JP"/>
    </w:rPr>
  </w:style>
  <w:style w:type="paragraph" w:styleId="Date">
    <w:name w:val="Date"/>
    <w:basedOn w:val="Normal"/>
    <w:next w:val="Normal"/>
    <w:link w:val="DateChar"/>
    <w:uiPriority w:val="99"/>
    <w:semiHidden/>
    <w:unhideWhenUsed/>
    <w:rsid w:val="00014697"/>
  </w:style>
  <w:style w:type="character" w:customStyle="1" w:styleId="DateChar">
    <w:name w:val="Date Char"/>
    <w:basedOn w:val="DefaultParagraphFont"/>
    <w:link w:val="Date"/>
    <w:uiPriority w:val="99"/>
    <w:semiHidden/>
    <w:rsid w:val="00014697"/>
    <w:rPr>
      <w:rFonts w:ascii="Lato" w:eastAsia="Lato" w:hAnsi="Lato" w:cs="Lato"/>
      <w:sz w:val="26"/>
      <w:szCs w:val="26"/>
      <w:lang w:eastAsia="en-US"/>
    </w:rPr>
  </w:style>
  <w:style w:type="paragraph" w:styleId="Header">
    <w:name w:val="header"/>
    <w:basedOn w:val="Normal"/>
    <w:link w:val="HeaderChar"/>
    <w:unhideWhenUsed/>
    <w:rsid w:val="00CA6EF0"/>
    <w:pPr>
      <w:tabs>
        <w:tab w:val="center" w:pos="4680"/>
        <w:tab w:val="right" w:pos="9360"/>
      </w:tabs>
    </w:pPr>
  </w:style>
  <w:style w:type="character" w:customStyle="1" w:styleId="HeaderChar">
    <w:name w:val="Header Char"/>
    <w:basedOn w:val="DefaultParagraphFont"/>
    <w:link w:val="Header"/>
    <w:rsid w:val="00CA6EF0"/>
    <w:rPr>
      <w:rFonts w:ascii="Lato" w:eastAsia="Lato" w:hAnsi="Lato" w:cs="Lato"/>
      <w:sz w:val="26"/>
      <w:szCs w:val="26"/>
      <w:lang w:eastAsia="en-US"/>
    </w:rPr>
  </w:style>
  <w:style w:type="paragraph" w:styleId="Footer">
    <w:name w:val="footer"/>
    <w:basedOn w:val="Normal"/>
    <w:link w:val="FooterChar"/>
    <w:unhideWhenUsed/>
    <w:rsid w:val="00CA6EF0"/>
    <w:pPr>
      <w:tabs>
        <w:tab w:val="center" w:pos="4680"/>
        <w:tab w:val="right" w:pos="9360"/>
      </w:tabs>
    </w:pPr>
  </w:style>
  <w:style w:type="character" w:customStyle="1" w:styleId="FooterChar">
    <w:name w:val="Footer Char"/>
    <w:basedOn w:val="DefaultParagraphFont"/>
    <w:link w:val="Footer"/>
    <w:rsid w:val="00CA6EF0"/>
    <w:rPr>
      <w:rFonts w:ascii="Lato" w:eastAsia="Lato" w:hAnsi="Lato" w:cs="Lato"/>
      <w:sz w:val="26"/>
      <w:szCs w:val="26"/>
      <w:lang w:eastAsia="en-US"/>
    </w:rPr>
  </w:style>
  <w:style w:type="paragraph" w:customStyle="1" w:styleId="Superscript">
    <w:name w:val="Superscript"/>
    <w:basedOn w:val="Normal"/>
    <w:link w:val="SuperscriptChar"/>
    <w:autoRedefine/>
    <w:qFormat/>
    <w:rsid w:val="008812F8"/>
    <w:rPr>
      <w:rFonts w:cs="Arial"/>
      <w:color w:val="939393"/>
      <w:sz w:val="22"/>
      <w:szCs w:val="24"/>
      <w:shd w:val="clear" w:color="auto" w:fill="FFFFFF"/>
    </w:rPr>
  </w:style>
  <w:style w:type="character" w:customStyle="1" w:styleId="SuperscriptChar">
    <w:name w:val="Superscript Char"/>
    <w:basedOn w:val="DefaultParagraphFont"/>
    <w:link w:val="Superscript"/>
    <w:rsid w:val="008812F8"/>
    <w:rPr>
      <w:rFonts w:ascii="Noto Sans" w:eastAsia="Lato" w:hAnsi="Noto Sans" w:cs="Arial"/>
      <w:color w:val="939393"/>
      <w:szCs w:val="24"/>
      <w:lang w:eastAsia="en-US"/>
    </w:rPr>
  </w:style>
  <w:style w:type="paragraph" w:styleId="BodyText3">
    <w:name w:val="Body Text 3"/>
    <w:basedOn w:val="Normal"/>
    <w:next w:val="Normal"/>
    <w:link w:val="BodyText3Char"/>
    <w:uiPriority w:val="99"/>
    <w:semiHidden/>
    <w:unhideWhenUsed/>
    <w:qFormat/>
    <w:rsid w:val="004B4C81"/>
    <w:pPr>
      <w:spacing w:after="120"/>
    </w:pPr>
    <w:rPr>
      <w:sz w:val="16"/>
      <w:szCs w:val="16"/>
    </w:rPr>
  </w:style>
  <w:style w:type="character" w:customStyle="1" w:styleId="BodyText3Char">
    <w:name w:val="Body Text 3 Char"/>
    <w:basedOn w:val="DefaultParagraphFont"/>
    <w:link w:val="BodyText3"/>
    <w:uiPriority w:val="99"/>
    <w:semiHidden/>
    <w:rsid w:val="004B4C81"/>
    <w:rPr>
      <w:rFonts w:ascii="Times New Roman" w:eastAsia="Times New Roman" w:hAnsi="Times New Roman" w:cs="Times New Roman"/>
      <w:sz w:val="16"/>
      <w:szCs w:val="16"/>
      <w:lang w:eastAsia="en-US"/>
    </w:rPr>
  </w:style>
  <w:style w:type="paragraph" w:styleId="BodyText">
    <w:name w:val="Body Text"/>
    <w:basedOn w:val="Normal"/>
    <w:link w:val="BodyTextChar"/>
    <w:uiPriority w:val="99"/>
    <w:semiHidden/>
    <w:unhideWhenUsed/>
    <w:rsid w:val="004B4C81"/>
    <w:pPr>
      <w:spacing w:after="120"/>
    </w:pPr>
  </w:style>
  <w:style w:type="character" w:customStyle="1" w:styleId="BodyTextChar">
    <w:name w:val="Body Text Char"/>
    <w:basedOn w:val="DefaultParagraphFont"/>
    <w:link w:val="BodyText"/>
    <w:uiPriority w:val="99"/>
    <w:semiHidden/>
    <w:rsid w:val="004B4C81"/>
    <w:rPr>
      <w:rFonts w:ascii="Times New Roman" w:eastAsia="Times New Roman" w:hAnsi="Times New Roman" w:cs="Times New Roman"/>
      <w:sz w:val="24"/>
      <w:szCs w:val="24"/>
      <w:lang w:eastAsia="en-US"/>
    </w:rPr>
  </w:style>
  <w:style w:type="paragraph" w:styleId="TOC2">
    <w:name w:val="toc 2"/>
    <w:basedOn w:val="Normal"/>
    <w:next w:val="Normal"/>
    <w:autoRedefine/>
    <w:uiPriority w:val="39"/>
    <w:rsid w:val="004B4C81"/>
    <w:pPr>
      <w:tabs>
        <w:tab w:val="left" w:pos="360"/>
        <w:tab w:val="left" w:pos="720"/>
        <w:tab w:val="right" w:leader="dot" w:pos="9360"/>
      </w:tabs>
      <w:ind w:left="216"/>
    </w:pPr>
    <w:rPr>
      <w:rFonts w:eastAsia="MS Mincho"/>
      <w:i/>
      <w:noProof/>
      <w:szCs w:val="20"/>
      <w:lang w:eastAsia="ja-JP"/>
    </w:rPr>
  </w:style>
  <w:style w:type="paragraph" w:styleId="TOC3">
    <w:name w:val="toc 3"/>
    <w:basedOn w:val="Normal"/>
    <w:next w:val="Normal"/>
    <w:autoRedefine/>
    <w:uiPriority w:val="39"/>
    <w:rsid w:val="004B4C81"/>
    <w:pPr>
      <w:tabs>
        <w:tab w:val="left" w:pos="720"/>
        <w:tab w:val="left" w:pos="1260"/>
        <w:tab w:val="right" w:leader="dot" w:pos="9360"/>
      </w:tabs>
      <w:ind w:left="432"/>
    </w:pPr>
    <w:rPr>
      <w:rFonts w:eastAsia="MS Mincho"/>
      <w:i/>
      <w:noProof/>
      <w:szCs w:val="20"/>
      <w:lang w:eastAsia="ja-JP"/>
    </w:rPr>
  </w:style>
  <w:style w:type="paragraph" w:styleId="TOC4">
    <w:name w:val="toc 4"/>
    <w:basedOn w:val="Normal"/>
    <w:next w:val="Normal"/>
    <w:autoRedefine/>
    <w:uiPriority w:val="39"/>
    <w:rsid w:val="006F3466"/>
    <w:pPr>
      <w:tabs>
        <w:tab w:val="left" w:pos="1080"/>
        <w:tab w:val="left" w:pos="1800"/>
        <w:tab w:val="right" w:leader="dot" w:pos="9360"/>
      </w:tabs>
      <w:ind w:left="648"/>
    </w:pPr>
    <w:rPr>
      <w:rFonts w:eastAsia="MS Mincho"/>
      <w:i/>
      <w:noProof/>
      <w:szCs w:val="20"/>
      <w:lang w:eastAsia="ja-JP"/>
    </w:rPr>
  </w:style>
  <w:style w:type="paragraph" w:styleId="BalloonText">
    <w:name w:val="Balloon Text"/>
    <w:basedOn w:val="Normal"/>
    <w:link w:val="BalloonTextChar"/>
    <w:uiPriority w:val="99"/>
    <w:semiHidden/>
    <w:unhideWhenUsed/>
    <w:rsid w:val="004B4C81"/>
    <w:rPr>
      <w:rFonts w:ascii="Tahoma" w:hAnsi="Tahoma" w:cs="Tahoma"/>
      <w:sz w:val="16"/>
      <w:szCs w:val="16"/>
    </w:rPr>
  </w:style>
  <w:style w:type="character" w:customStyle="1" w:styleId="BalloonTextChar">
    <w:name w:val="Balloon Text Char"/>
    <w:basedOn w:val="DefaultParagraphFont"/>
    <w:link w:val="BalloonText"/>
    <w:uiPriority w:val="99"/>
    <w:semiHidden/>
    <w:rsid w:val="004B4C81"/>
    <w:rPr>
      <w:rFonts w:ascii="Tahoma" w:eastAsia="Times New Roman" w:hAnsi="Tahoma" w:cs="Tahoma"/>
      <w:sz w:val="16"/>
      <w:szCs w:val="16"/>
      <w:lang w:eastAsia="en-US"/>
    </w:rPr>
  </w:style>
  <w:style w:type="paragraph" w:styleId="TableofFigures">
    <w:name w:val="table of figures"/>
    <w:basedOn w:val="Normal"/>
    <w:next w:val="Normal"/>
    <w:autoRedefine/>
    <w:uiPriority w:val="99"/>
    <w:rsid w:val="00B549CF"/>
    <w:pPr>
      <w:tabs>
        <w:tab w:val="right" w:leader="dot" w:pos="9360"/>
      </w:tabs>
      <w:ind w:left="480" w:hanging="480"/>
    </w:pPr>
    <w:rPr>
      <w:rFonts w:eastAsia="MS Mincho"/>
      <w:szCs w:val="20"/>
      <w:lang w:eastAsia="ja-JP"/>
    </w:rPr>
  </w:style>
  <w:style w:type="paragraph" w:customStyle="1" w:styleId="Section">
    <w:name w:val="Section"/>
    <w:basedOn w:val="Normal"/>
    <w:next w:val="Normal"/>
    <w:link w:val="SectionChar"/>
    <w:autoRedefine/>
    <w:qFormat/>
    <w:rsid w:val="00942CA9"/>
    <w:pPr>
      <w:pageBreakBefore/>
      <w:pBdr>
        <w:bottom w:val="single" w:sz="6" w:space="4" w:color="007DBA"/>
      </w:pBdr>
      <w:suppressAutoHyphens/>
      <w:spacing w:before="120" w:after="120"/>
    </w:pPr>
    <w:rPr>
      <w:rFonts w:eastAsia="MS Mincho"/>
      <w:caps/>
      <w:noProof/>
      <w:color w:val="007DBA"/>
      <w:sz w:val="32"/>
      <w:szCs w:val="32"/>
      <w:lang w:val="pt-BR" w:eastAsia="ja-JP"/>
    </w:rPr>
  </w:style>
  <w:style w:type="character" w:customStyle="1" w:styleId="SectionChar">
    <w:name w:val="Section Char"/>
    <w:basedOn w:val="DefaultParagraphFont"/>
    <w:link w:val="Section"/>
    <w:rsid w:val="00942CA9"/>
    <w:rPr>
      <w:rFonts w:ascii="Noto Sans" w:eastAsia="MS Mincho" w:hAnsi="Noto Sans" w:cs="Lato"/>
      <w:caps/>
      <w:noProof/>
      <w:color w:val="007DBA"/>
      <w:sz w:val="32"/>
      <w:szCs w:val="32"/>
      <w:lang w:val="pt-BR"/>
    </w:rPr>
  </w:style>
  <w:style w:type="character" w:styleId="Hyperlink">
    <w:name w:val="Hyperlink"/>
    <w:basedOn w:val="DefaultParagraphFont"/>
    <w:uiPriority w:val="99"/>
    <w:unhideWhenUsed/>
    <w:rsid w:val="006022FA"/>
    <w:rPr>
      <w:color w:val="0000FF" w:themeColor="hyperlink"/>
      <w:u w:val="single"/>
    </w:rPr>
  </w:style>
  <w:style w:type="paragraph" w:styleId="EndnoteText">
    <w:name w:val="endnote text"/>
    <w:basedOn w:val="Normal"/>
    <w:link w:val="EndnoteTextChar"/>
    <w:uiPriority w:val="99"/>
    <w:semiHidden/>
    <w:unhideWhenUsed/>
    <w:rsid w:val="004B4C81"/>
    <w:rPr>
      <w:sz w:val="20"/>
      <w:szCs w:val="20"/>
    </w:rPr>
  </w:style>
  <w:style w:type="character" w:customStyle="1" w:styleId="EndnoteTextChar">
    <w:name w:val="Endnote Text Char"/>
    <w:basedOn w:val="DefaultParagraphFont"/>
    <w:link w:val="EndnoteText"/>
    <w:uiPriority w:val="99"/>
    <w:semiHidden/>
    <w:rsid w:val="004B4C81"/>
    <w:rPr>
      <w:rFonts w:ascii="Times New Roman" w:eastAsia="Times New Roman" w:hAnsi="Times New Roman" w:cs="Times New Roman"/>
      <w:sz w:val="20"/>
      <w:szCs w:val="20"/>
      <w:lang w:eastAsia="en-US"/>
    </w:rPr>
  </w:style>
  <w:style w:type="character" w:styleId="FootnoteReference">
    <w:name w:val="footnote reference"/>
    <w:basedOn w:val="DefaultParagraphFont"/>
    <w:uiPriority w:val="99"/>
    <w:semiHidden/>
    <w:unhideWhenUsed/>
    <w:rsid w:val="004B4C81"/>
    <w:rPr>
      <w:vertAlign w:val="superscript"/>
    </w:rPr>
  </w:style>
  <w:style w:type="character" w:styleId="FollowedHyperlink">
    <w:name w:val="FollowedHyperlink"/>
    <w:basedOn w:val="DefaultParagraphFont"/>
    <w:uiPriority w:val="99"/>
    <w:semiHidden/>
    <w:unhideWhenUsed/>
    <w:rsid w:val="004B4C81"/>
    <w:rPr>
      <w:color w:val="800080"/>
      <w:u w:val="single"/>
    </w:rPr>
  </w:style>
  <w:style w:type="paragraph" w:customStyle="1" w:styleId="References">
    <w:name w:val="References"/>
    <w:basedOn w:val="Heading1"/>
    <w:next w:val="Normal"/>
    <w:link w:val="ReferencesChar"/>
    <w:qFormat/>
    <w:rsid w:val="00942CA9"/>
    <w:pPr>
      <w:numPr>
        <w:numId w:val="0"/>
      </w:numPr>
    </w:pPr>
    <w:rPr>
      <w:caps/>
    </w:rPr>
  </w:style>
  <w:style w:type="character" w:customStyle="1" w:styleId="ReferencesChar">
    <w:name w:val="References Char"/>
    <w:basedOn w:val="Heading1Char"/>
    <w:link w:val="References"/>
    <w:rsid w:val="00942CA9"/>
    <w:rPr>
      <w:rFonts w:ascii="Noto Sans" w:eastAsiaTheme="majorEastAsia" w:hAnsi="Noto Sans" w:cstheme="majorBidi"/>
      <w:bCs/>
      <w:caps/>
      <w:color w:val="007DBA"/>
      <w:sz w:val="32"/>
      <w:szCs w:val="28"/>
      <w:lang w:val="pt-BR" w:eastAsia="en-US"/>
    </w:rPr>
  </w:style>
  <w:style w:type="table" w:styleId="TableGrid">
    <w:name w:val="Table Grid"/>
    <w:basedOn w:val="TableNormal"/>
    <w:rsid w:val="004B4C81"/>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4B4C81"/>
    <w:pPr>
      <w:spacing w:after="0" w:line="240" w:lineRule="auto"/>
    </w:pPr>
    <w:rPr>
      <w:rFonts w:ascii="Times New Roman" w:hAnsi="Times New Roman" w:cs="Times New Roman"/>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4B4C81"/>
    <w:pPr>
      <w:spacing w:after="0" w:line="240" w:lineRule="auto"/>
    </w:pPr>
    <w:rPr>
      <w:rFonts w:ascii="Times New Roman" w:hAnsi="Times New Roman" w:cs="Times New Roman"/>
      <w:color w:val="5F497A" w:themeColor="accent4" w:themeShade="BF"/>
      <w:sz w:val="24"/>
      <w:szCs w:val="24"/>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GridTable4-Accent5">
    <w:name w:val="Grid Table 4 Accent 5"/>
    <w:basedOn w:val="TableNormal"/>
    <w:uiPriority w:val="49"/>
    <w:rsid w:val="00E5000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ListParagraph">
    <w:name w:val="List Paragraph"/>
    <w:basedOn w:val="Normal"/>
    <w:link w:val="ListParagraphChar"/>
    <w:uiPriority w:val="34"/>
    <w:qFormat/>
    <w:rsid w:val="00875DF3"/>
    <w:pPr>
      <w:ind w:left="720"/>
      <w:contextualSpacing/>
    </w:pPr>
  </w:style>
  <w:style w:type="table" w:styleId="MediumShading1-Accent5">
    <w:name w:val="Medium Shading 1 Accent 5"/>
    <w:basedOn w:val="TableNormal"/>
    <w:uiPriority w:val="63"/>
    <w:rsid w:val="004B4C81"/>
    <w:pPr>
      <w:spacing w:after="0" w:line="240" w:lineRule="auto"/>
      <w:contextualSpacing/>
    </w:pPr>
    <w:rPr>
      <w:rFonts w:ascii="Times New Roman" w:hAnsi="Times New Roman" w:cs="Times New Roman"/>
      <w:sz w:val="26"/>
      <w:szCs w:val="24"/>
    </w:rPr>
    <w:tblPr>
      <w:tblStyleRowBandSize w:val="1"/>
      <w:tblStyleColBandSize w:val="1"/>
      <w:tblInd w:w="144"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cPr>
      <w:vAlign w:val="center"/>
    </w:tc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B4C81"/>
    <w:pPr>
      <w:spacing w:after="0" w:line="240" w:lineRule="auto"/>
    </w:pPr>
    <w:rPr>
      <w:rFonts w:ascii="Times New Roman" w:hAnsi="Times New Roman" w:cs="Times New Roman"/>
      <w:sz w:val="24"/>
      <w:szCs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Preformatted">
    <w:name w:val="HTML Preformatted"/>
    <w:basedOn w:val="Normal"/>
    <w:link w:val="HTMLPreformattedChar"/>
    <w:uiPriority w:val="99"/>
    <w:semiHidden/>
    <w:unhideWhenUsed/>
    <w:rsid w:val="004B4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4B4C81"/>
    <w:rPr>
      <w:rFonts w:ascii="Courier New" w:eastAsia="Times New Roman" w:hAnsi="Courier New" w:cs="Courier New"/>
      <w:sz w:val="20"/>
      <w:szCs w:val="20"/>
    </w:rPr>
  </w:style>
  <w:style w:type="character" w:styleId="HTMLCite">
    <w:name w:val="HTML Cite"/>
    <w:basedOn w:val="DefaultParagraphFont"/>
    <w:uiPriority w:val="99"/>
    <w:semiHidden/>
    <w:unhideWhenUsed/>
    <w:rsid w:val="004B4C81"/>
    <w:rPr>
      <w:i/>
      <w:iCs/>
    </w:rPr>
  </w:style>
  <w:style w:type="table" w:styleId="LightList-Accent5">
    <w:name w:val="Light List Accent 5"/>
    <w:basedOn w:val="TableNormal"/>
    <w:uiPriority w:val="61"/>
    <w:rsid w:val="00B37D6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4">
    <w:name w:val="Medium Shading 1 Accent 4"/>
    <w:basedOn w:val="TableNormal"/>
    <w:uiPriority w:val="63"/>
    <w:rsid w:val="003675ED"/>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2F53D8"/>
    <w:pPr>
      <w:spacing w:before="100" w:beforeAutospacing="1" w:after="100" w:afterAutospacing="1"/>
    </w:pPr>
    <w:rPr>
      <w:lang w:eastAsia="ja-JP"/>
    </w:rPr>
  </w:style>
  <w:style w:type="character" w:styleId="PlaceholderText">
    <w:name w:val="Placeholder Text"/>
    <w:basedOn w:val="DefaultParagraphFont"/>
    <w:uiPriority w:val="99"/>
    <w:semiHidden/>
    <w:rsid w:val="005F4628"/>
    <w:rPr>
      <w:color w:val="808080"/>
    </w:rPr>
  </w:style>
  <w:style w:type="table" w:styleId="GridTable4-Accent1">
    <w:name w:val="Grid Table 4 Accent 1"/>
    <w:aliases w:val="PRD"/>
    <w:basedOn w:val="TableNormal"/>
    <w:uiPriority w:val="49"/>
    <w:rsid w:val="00E50002"/>
    <w:pPr>
      <w:spacing w:after="0" w:line="240" w:lineRule="auto"/>
    </w:pPr>
    <w:tblPr>
      <w:tblStyleRowBandSize w:val="1"/>
      <w:tblStyleColBandSize w:val="1"/>
      <w:tblBorders>
        <w:top w:val="single" w:sz="6" w:space="0" w:color="006BA6"/>
        <w:left w:val="single" w:sz="6" w:space="0" w:color="006BA6"/>
        <w:bottom w:val="single" w:sz="6" w:space="0" w:color="006BA6"/>
        <w:right w:val="single" w:sz="6" w:space="0" w:color="006BA6"/>
        <w:insideH w:val="single" w:sz="6" w:space="0" w:color="006BA6"/>
        <w:insideV w:val="single" w:sz="6" w:space="0" w:color="006BA6"/>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noteText">
    <w:name w:val="footnote text"/>
    <w:basedOn w:val="Normal"/>
    <w:link w:val="FootnoteTextChar"/>
    <w:uiPriority w:val="99"/>
    <w:semiHidden/>
    <w:unhideWhenUsed/>
    <w:rsid w:val="00AA0C65"/>
    <w:pPr>
      <w:spacing w:line="240" w:lineRule="auto"/>
    </w:pPr>
    <w:rPr>
      <w:sz w:val="20"/>
      <w:szCs w:val="20"/>
    </w:rPr>
  </w:style>
  <w:style w:type="character" w:customStyle="1" w:styleId="FootnoteTextChar">
    <w:name w:val="Footnote Text Char"/>
    <w:basedOn w:val="DefaultParagraphFont"/>
    <w:link w:val="FootnoteText"/>
    <w:uiPriority w:val="99"/>
    <w:semiHidden/>
    <w:rsid w:val="00AA0C65"/>
    <w:rPr>
      <w:rFonts w:ascii="Noto Sans" w:eastAsia="Lato" w:hAnsi="Noto Sans" w:cs="Lato"/>
      <w:sz w:val="20"/>
      <w:szCs w:val="20"/>
      <w:lang w:eastAsia="en-US"/>
    </w:rPr>
  </w:style>
  <w:style w:type="table" w:styleId="GridTable6Colorful-Accent1">
    <w:name w:val="Grid Table 6 Colorful Accent 1"/>
    <w:basedOn w:val="TableNormal"/>
    <w:uiPriority w:val="51"/>
    <w:rsid w:val="008D0453"/>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983B50"/>
    <w:pPr>
      <w:spacing w:after="0" w:line="240" w:lineRule="auto"/>
    </w:pPr>
    <w:rPr>
      <w:rFonts w:ascii="Noto Sans" w:hAnsi="Noto Sans"/>
    </w:rPr>
    <w:tblPr>
      <w:tblStyleRowBandSize w:val="1"/>
      <w:tblStyleColBandSize w:val="1"/>
      <w:tblBorders>
        <w:top w:val="single" w:sz="4" w:space="0" w:color="91D2F2"/>
        <w:left w:val="single" w:sz="4" w:space="0" w:color="91D2F2"/>
        <w:bottom w:val="single" w:sz="4" w:space="0" w:color="91D2F2"/>
        <w:right w:val="single" w:sz="4" w:space="0" w:color="91D2F2"/>
        <w:insideH w:val="single" w:sz="4" w:space="0" w:color="91D2F2"/>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Strong">
    <w:name w:val="Strong"/>
    <w:basedOn w:val="DefaultParagraphFont"/>
    <w:uiPriority w:val="22"/>
    <w:qFormat/>
    <w:rsid w:val="00F93140"/>
    <w:rPr>
      <w:b/>
      <w:bCs/>
    </w:rPr>
  </w:style>
  <w:style w:type="paragraph" w:customStyle="1" w:styleId="Figurecaption">
    <w:name w:val="Figure caption"/>
    <w:basedOn w:val="Normal"/>
    <w:next w:val="Normal"/>
    <w:link w:val="FigurecaptionChar"/>
    <w:autoRedefine/>
    <w:qFormat/>
    <w:rsid w:val="00051E70"/>
    <w:pPr>
      <w:pBdr>
        <w:bottom w:val="dotted" w:sz="4" w:space="1" w:color="auto"/>
      </w:pBdr>
      <w:spacing w:before="120"/>
    </w:pPr>
  </w:style>
  <w:style w:type="character" w:customStyle="1" w:styleId="ColorAlt1">
    <w:name w:val="Color Alt1"/>
    <w:basedOn w:val="DefaultParagraphFont"/>
    <w:uiPriority w:val="1"/>
    <w:qFormat/>
    <w:rsid w:val="00784651"/>
    <w:rPr>
      <w:b w:val="0"/>
      <w:bCs w:val="0"/>
      <w:color w:val="0077AA"/>
    </w:rPr>
  </w:style>
  <w:style w:type="character" w:customStyle="1" w:styleId="FigurecaptionChar">
    <w:name w:val="Figure caption Char"/>
    <w:basedOn w:val="DefaultParagraphFont"/>
    <w:link w:val="Figurecaption"/>
    <w:rsid w:val="00051E70"/>
    <w:rPr>
      <w:rFonts w:ascii="Noto Sans" w:eastAsia="Lato" w:hAnsi="Noto Sans" w:cs="Lato"/>
      <w:sz w:val="26"/>
      <w:szCs w:val="26"/>
      <w:lang w:eastAsia="en-US"/>
    </w:rPr>
  </w:style>
  <w:style w:type="character" w:customStyle="1" w:styleId="ColorAlt3">
    <w:name w:val="Color Alt3"/>
    <w:basedOn w:val="DefaultParagraphFont"/>
    <w:uiPriority w:val="1"/>
    <w:qFormat/>
    <w:rsid w:val="00784651"/>
    <w:rPr>
      <w:b w:val="0"/>
      <w:color w:val="2E7D32"/>
    </w:rPr>
  </w:style>
  <w:style w:type="character" w:customStyle="1" w:styleId="ColorAlt4">
    <w:name w:val="Color Alt4"/>
    <w:basedOn w:val="DefaultParagraphFont"/>
    <w:uiPriority w:val="1"/>
    <w:qFormat/>
    <w:rsid w:val="00784651"/>
    <w:rPr>
      <w:rFonts w:eastAsia="MingLiU"/>
      <w:b w:val="0"/>
      <w:color w:val="A4A4A4"/>
    </w:rPr>
  </w:style>
  <w:style w:type="character" w:customStyle="1" w:styleId="ColorAlt2">
    <w:name w:val="Color Alt2"/>
    <w:basedOn w:val="DefaultParagraphFont"/>
    <w:uiPriority w:val="1"/>
    <w:qFormat/>
    <w:rsid w:val="00784651"/>
    <w:rPr>
      <w:b w:val="0"/>
      <w:bCs/>
      <w:color w:val="80C342"/>
    </w:rPr>
  </w:style>
  <w:style w:type="character" w:customStyle="1" w:styleId="Highlight">
    <w:name w:val="Highlight"/>
    <w:basedOn w:val="ColorAlt1"/>
    <w:uiPriority w:val="1"/>
    <w:qFormat/>
    <w:rsid w:val="00277F03"/>
    <w:rPr>
      <w:b w:val="0"/>
      <w:bCs w:val="0"/>
      <w:color w:val="0077AA"/>
      <w:bdr w:val="single" w:sz="4" w:space="0" w:color="91D2F2"/>
    </w:rPr>
  </w:style>
  <w:style w:type="paragraph" w:customStyle="1" w:styleId="Note1">
    <w:name w:val="Note 1"/>
    <w:basedOn w:val="Normal"/>
    <w:link w:val="Note1Char"/>
    <w:autoRedefine/>
    <w:qFormat/>
    <w:rsid w:val="00A558C0"/>
    <w:pPr>
      <w:pBdr>
        <w:top w:val="single" w:sz="4" w:space="1" w:color="D7EABD"/>
        <w:left w:val="single" w:sz="4" w:space="4" w:color="D7EABD"/>
        <w:bottom w:val="single" w:sz="4" w:space="1" w:color="D7EABD"/>
        <w:right w:val="single" w:sz="4" w:space="4" w:color="D7EABD"/>
      </w:pBdr>
      <w:shd w:val="clear" w:color="F4F9ED" w:fill="F4F9ED"/>
      <w:ind w:left="115"/>
    </w:pPr>
    <w:rPr>
      <w:color w:val="222223"/>
      <w14:textFill>
        <w14:solidFill>
          <w14:srgbClr w14:val="222223">
            <w14:lumMod w14:val="65000"/>
            <w14:lumOff w14:val="35000"/>
          </w14:srgbClr>
        </w14:solidFill>
      </w14:textFill>
    </w:rPr>
  </w:style>
  <w:style w:type="character" w:customStyle="1" w:styleId="Note1Char">
    <w:name w:val="Note 1 Char"/>
    <w:basedOn w:val="DefaultParagraphFont"/>
    <w:link w:val="Note1"/>
    <w:rsid w:val="00A558C0"/>
    <w:rPr>
      <w:rFonts w:ascii="Noto Sans" w:eastAsia="Lato" w:hAnsi="Noto Sans" w:cs="Lato"/>
      <w:color w:val="222223"/>
      <w:sz w:val="26"/>
      <w:szCs w:val="26"/>
      <w:shd w:val="clear" w:color="F4F9ED" w:fill="F4F9ED"/>
      <w:lang w:eastAsia="en-US"/>
      <w14:textFill>
        <w14:solidFill>
          <w14:srgbClr w14:val="222223">
            <w14:lumMod w14:val="65000"/>
            <w14:lumOff w14:val="35000"/>
          </w14:srgbClr>
        </w14:solidFill>
      </w14:textFill>
    </w:rPr>
  </w:style>
  <w:style w:type="table" w:customStyle="1" w:styleId="Simpletable">
    <w:name w:val="Simple table"/>
    <w:basedOn w:val="ListTable4-Accent1"/>
    <w:uiPriority w:val="99"/>
    <w:rsid w:val="00284CF9"/>
    <w:pPr>
      <w:spacing w:before="120" w:after="120"/>
    </w:pPr>
    <w:tblPr>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Pr>
    <w:tcPr>
      <w:vAlign w:val="center"/>
    </w:tc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C449E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Tablecontent">
    <w:name w:val="Table content"/>
    <w:basedOn w:val="Normal"/>
    <w:link w:val="TablecontentChar"/>
    <w:qFormat/>
    <w:rsid w:val="00C449E0"/>
    <w:pPr>
      <w:spacing w:before="120" w:after="120"/>
    </w:pPr>
    <w:rPr>
      <w:sz w:val="22"/>
      <w:szCs w:val="22"/>
    </w:rPr>
  </w:style>
  <w:style w:type="character" w:customStyle="1" w:styleId="TablecontentChar">
    <w:name w:val="Table content Char"/>
    <w:basedOn w:val="DefaultParagraphFont"/>
    <w:link w:val="Tablecontent"/>
    <w:rsid w:val="00C449E0"/>
    <w:rPr>
      <w:rFonts w:ascii="Noto Sans" w:eastAsia="Lato" w:hAnsi="Noto Sans" w:cs="Lato"/>
      <w:lang w:eastAsia="en-US"/>
    </w:rPr>
  </w:style>
  <w:style w:type="table" w:customStyle="1" w:styleId="TableNote">
    <w:name w:val="Table Note"/>
    <w:basedOn w:val="TableNormal"/>
    <w:uiPriority w:val="99"/>
    <w:rsid w:val="00B41FAE"/>
    <w:pPr>
      <w:spacing w:after="0" w:line="240" w:lineRule="auto"/>
    </w:pPr>
    <w:rPr>
      <w:color w:val="212122"/>
    </w:rPr>
    <w:tblPr>
      <w:tblStyleRowBandSize w:val="1"/>
      <w:tblBorders>
        <w:top w:val="single" w:sz="4" w:space="0" w:color="E0E066"/>
        <w:left w:val="single" w:sz="4" w:space="0" w:color="E0E066"/>
        <w:bottom w:val="single" w:sz="4" w:space="0" w:color="E0E066"/>
        <w:right w:val="single" w:sz="4" w:space="0" w:color="E0E066"/>
      </w:tblBorders>
    </w:tblPr>
    <w:tcPr>
      <w:shd w:val="clear" w:color="auto" w:fill="FFFFB2"/>
    </w:tcPr>
    <w:tblStylePr w:type="band1Horz">
      <w:rPr>
        <w:color w:val="212122"/>
      </w:rPr>
    </w:tblStylePr>
  </w:style>
  <w:style w:type="character" w:customStyle="1" w:styleId="ColorAlt5">
    <w:name w:val="Color Alt5"/>
    <w:basedOn w:val="DefaultParagraphFont"/>
    <w:uiPriority w:val="1"/>
    <w:qFormat/>
    <w:rsid w:val="009F0B52"/>
    <w:rPr>
      <w:color w:val="6E6E71"/>
      <w:lang w:val="pt-BR"/>
    </w:rPr>
  </w:style>
  <w:style w:type="character" w:styleId="Emphasis">
    <w:name w:val="Emphasis"/>
    <w:basedOn w:val="DefaultParagraphFont"/>
    <w:uiPriority w:val="20"/>
    <w:qFormat/>
    <w:rsid w:val="00903633"/>
    <w:rPr>
      <w:i/>
      <w:iCs/>
    </w:rPr>
  </w:style>
  <w:style w:type="paragraph" w:customStyle="1" w:styleId="Code">
    <w:name w:val="Code"/>
    <w:basedOn w:val="Normal"/>
    <w:link w:val="CodeChar"/>
    <w:autoRedefine/>
    <w:qFormat/>
    <w:rsid w:val="00E8521A"/>
    <w:pPr>
      <w:pBdr>
        <w:top w:val="single" w:sz="4" w:space="1" w:color="E8F5FB"/>
        <w:left w:val="single" w:sz="4" w:space="4" w:color="E8F5FB"/>
        <w:bottom w:val="single" w:sz="4" w:space="1" w:color="E8F5FB"/>
        <w:right w:val="single" w:sz="4" w:space="4" w:color="E8F5FB"/>
      </w:pBdr>
      <w:shd w:val="clear" w:color="auto" w:fill="F8F8F8"/>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pacing w:before="240" w:after="100" w:afterAutospacing="1"/>
      <w:ind w:left="86"/>
      <w:contextualSpacing/>
      <w:textAlignment w:val="baseline"/>
    </w:pPr>
    <w:rPr>
      <w:rFonts w:ascii="Courier New" w:eastAsiaTheme="minorEastAsia" w:hAnsi="Courier New" w:cstheme="minorHAnsi"/>
      <w:color w:val="3DAEFB"/>
      <w:sz w:val="18"/>
      <w:szCs w:val="15"/>
      <w:bdr w:val="none" w:sz="0" w:space="0" w:color="auto" w:frame="1"/>
      <w:lang w:val="pt-BR" w:eastAsia="ja-JP"/>
    </w:rPr>
  </w:style>
  <w:style w:type="character" w:customStyle="1" w:styleId="CodeChar">
    <w:name w:val="Code Char"/>
    <w:basedOn w:val="DefaultParagraphFont"/>
    <w:link w:val="Code"/>
    <w:rsid w:val="00E8521A"/>
    <w:rPr>
      <w:rFonts w:ascii="Courier New" w:hAnsi="Courier New" w:cstheme="minorHAnsi"/>
      <w:color w:val="3DAEFB"/>
      <w:sz w:val="18"/>
      <w:szCs w:val="15"/>
      <w:bdr w:val="none" w:sz="0" w:space="0" w:color="auto" w:frame="1"/>
      <w:shd w:val="clear" w:color="auto" w:fill="F8F8F8"/>
      <w:lang w:val="pt-BR"/>
    </w:rPr>
  </w:style>
  <w:style w:type="paragraph" w:customStyle="1" w:styleId="Note2">
    <w:name w:val="Note 2"/>
    <w:basedOn w:val="Normal"/>
    <w:link w:val="Note2Char"/>
    <w:autoRedefine/>
    <w:qFormat/>
    <w:rsid w:val="00A558C0"/>
    <w:pPr>
      <w:pBdr>
        <w:top w:val="single" w:sz="4" w:space="1" w:color="ACDBEF"/>
        <w:left w:val="single" w:sz="4" w:space="4" w:color="ACDBEF"/>
        <w:bottom w:val="single" w:sz="4" w:space="1" w:color="ACDBEF"/>
        <w:right w:val="single" w:sz="4" w:space="4" w:color="ACDBEF"/>
      </w:pBdr>
      <w:shd w:val="clear" w:color="auto" w:fill="E8F5FB"/>
      <w:ind w:left="115"/>
    </w:pPr>
    <w:rPr>
      <w:color w:val="222223"/>
      <w14:textFill>
        <w14:solidFill>
          <w14:srgbClr w14:val="222223">
            <w14:lumMod w14:val="65000"/>
            <w14:lumOff w14:val="35000"/>
          </w14:srgbClr>
        </w14:solidFill>
      </w14:textFill>
    </w:rPr>
  </w:style>
  <w:style w:type="character" w:customStyle="1" w:styleId="Note2Char">
    <w:name w:val="Note 2 Char"/>
    <w:basedOn w:val="DefaultParagraphFont"/>
    <w:link w:val="Note2"/>
    <w:rsid w:val="005B7ED9"/>
    <w:rPr>
      <w:rFonts w:ascii="Noto Sans" w:eastAsia="Lato" w:hAnsi="Noto Sans" w:cs="Lato"/>
      <w:color w:val="222223"/>
      <w:sz w:val="26"/>
      <w:szCs w:val="26"/>
      <w:shd w:val="clear" w:color="auto" w:fill="E8F5FB"/>
      <w:lang w:eastAsia="en-US"/>
      <w14:textFill>
        <w14:solidFill>
          <w14:srgbClr w14:val="222223">
            <w14:lumMod w14:val="65000"/>
            <w14:lumOff w14:val="35000"/>
          </w14:srgbClr>
        </w14:solidFill>
      </w14:textFill>
    </w:rPr>
  </w:style>
  <w:style w:type="paragraph" w:styleId="Caption">
    <w:name w:val="caption"/>
    <w:basedOn w:val="Normal"/>
    <w:next w:val="Normal"/>
    <w:uiPriority w:val="35"/>
    <w:unhideWhenUsed/>
    <w:qFormat/>
    <w:rsid w:val="00264637"/>
    <w:pPr>
      <w:spacing w:after="200" w:line="240" w:lineRule="auto"/>
    </w:pPr>
    <w:rPr>
      <w:i/>
      <w:iCs/>
      <w:color w:val="1F497D" w:themeColor="text2"/>
      <w:sz w:val="18"/>
      <w:szCs w:val="18"/>
    </w:rPr>
  </w:style>
  <w:style w:type="paragraph" w:customStyle="1" w:styleId="Style1">
    <w:name w:val="Style1"/>
    <w:basedOn w:val="Heading4"/>
    <w:qFormat/>
    <w:rsid w:val="00A33FCD"/>
    <w:rPr>
      <w:rFonts w:asciiTheme="minorHAnsi" w:hAnsiTheme="minorHAnsi" w:cstheme="minorHAnsi"/>
      <w:sz w:val="24"/>
      <w:szCs w:val="24"/>
      <w:lang w:val="pt-BR"/>
    </w:rPr>
  </w:style>
  <w:style w:type="paragraph" w:customStyle="1" w:styleId="Style2">
    <w:name w:val="Style2"/>
    <w:basedOn w:val="Style1"/>
    <w:qFormat/>
    <w:rsid w:val="00A33FCD"/>
  </w:style>
  <w:style w:type="character" w:customStyle="1" w:styleId="ListParagraphChar">
    <w:name w:val="List Paragraph Char"/>
    <w:basedOn w:val="DefaultParagraphFont"/>
    <w:link w:val="ListParagraph"/>
    <w:uiPriority w:val="34"/>
    <w:rsid w:val="00D30E9D"/>
    <w:rPr>
      <w:rFonts w:ascii="Noto Sans" w:eastAsia="Lato" w:hAnsi="Noto Sans" w:cs="Lato"/>
      <w:sz w:val="26"/>
      <w:szCs w:val="26"/>
      <w:lang w:eastAsia="en-US"/>
    </w:rPr>
  </w:style>
  <w:style w:type="paragraph" w:styleId="DocumentMap">
    <w:name w:val="Document Map"/>
    <w:basedOn w:val="Normal"/>
    <w:link w:val="DocumentMapChar"/>
    <w:uiPriority w:val="99"/>
    <w:semiHidden/>
    <w:unhideWhenUsed/>
    <w:rsid w:val="00C021B9"/>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021B9"/>
    <w:rPr>
      <w:rFonts w:ascii="Times New Roman" w:eastAsia="Lato" w:hAnsi="Times New Roman" w:cs="Times New Roman"/>
      <w:sz w:val="24"/>
      <w:szCs w:val="24"/>
      <w:lang w:eastAsia="en-US"/>
    </w:rPr>
  </w:style>
  <w:style w:type="character" w:styleId="CommentReference">
    <w:name w:val="annotation reference"/>
    <w:basedOn w:val="DefaultParagraphFont"/>
    <w:semiHidden/>
    <w:unhideWhenUsed/>
    <w:rsid w:val="0026111B"/>
    <w:rPr>
      <w:sz w:val="18"/>
      <w:szCs w:val="18"/>
    </w:rPr>
  </w:style>
  <w:style w:type="paragraph" w:styleId="CommentText">
    <w:name w:val="annotation text"/>
    <w:basedOn w:val="Normal"/>
    <w:link w:val="CommentTextChar"/>
    <w:semiHidden/>
    <w:unhideWhenUsed/>
    <w:rsid w:val="0026111B"/>
    <w:pPr>
      <w:spacing w:line="240" w:lineRule="auto"/>
    </w:pPr>
    <w:rPr>
      <w:sz w:val="24"/>
      <w:szCs w:val="24"/>
    </w:rPr>
  </w:style>
  <w:style w:type="character" w:customStyle="1" w:styleId="CommentTextChar">
    <w:name w:val="Comment Text Char"/>
    <w:basedOn w:val="DefaultParagraphFont"/>
    <w:link w:val="CommentText"/>
    <w:semiHidden/>
    <w:rsid w:val="0026111B"/>
    <w:rPr>
      <w:rFonts w:ascii="Noto Sans" w:eastAsia="Lato" w:hAnsi="Noto Sans" w:cs="Lato"/>
      <w:sz w:val="24"/>
      <w:szCs w:val="24"/>
      <w:lang w:eastAsia="en-US"/>
    </w:rPr>
  </w:style>
  <w:style w:type="paragraph" w:styleId="CommentSubject">
    <w:name w:val="annotation subject"/>
    <w:basedOn w:val="CommentText"/>
    <w:next w:val="CommentText"/>
    <w:link w:val="CommentSubjectChar"/>
    <w:semiHidden/>
    <w:unhideWhenUsed/>
    <w:rsid w:val="0070010D"/>
    <w:rPr>
      <w:b/>
      <w:bCs/>
      <w:sz w:val="20"/>
      <w:szCs w:val="20"/>
    </w:rPr>
  </w:style>
  <w:style w:type="character" w:customStyle="1" w:styleId="CommentSubjectChar">
    <w:name w:val="Comment Subject Char"/>
    <w:basedOn w:val="CommentTextChar"/>
    <w:link w:val="CommentSubject"/>
    <w:semiHidden/>
    <w:rsid w:val="0070010D"/>
    <w:rPr>
      <w:rFonts w:ascii="Noto Sans" w:eastAsia="Lato" w:hAnsi="Noto Sans" w:cs="Lato"/>
      <w:b/>
      <w:bCs/>
      <w:sz w:val="20"/>
      <w:szCs w:val="20"/>
      <w:lang w:eastAsia="en-US"/>
    </w:rPr>
  </w:style>
  <w:style w:type="paragraph" w:styleId="TOC5">
    <w:name w:val="toc 5"/>
    <w:basedOn w:val="Normal"/>
    <w:next w:val="Normal"/>
    <w:autoRedefine/>
    <w:uiPriority w:val="39"/>
    <w:unhideWhenUsed/>
    <w:rsid w:val="006C26E1"/>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7274">
      <w:bodyDiv w:val="1"/>
      <w:marLeft w:val="0"/>
      <w:marRight w:val="0"/>
      <w:marTop w:val="0"/>
      <w:marBottom w:val="0"/>
      <w:divBdr>
        <w:top w:val="none" w:sz="0" w:space="0" w:color="auto"/>
        <w:left w:val="none" w:sz="0" w:space="0" w:color="auto"/>
        <w:bottom w:val="none" w:sz="0" w:space="0" w:color="auto"/>
        <w:right w:val="none" w:sz="0" w:space="0" w:color="auto"/>
      </w:divBdr>
    </w:div>
    <w:div w:id="25449632">
      <w:bodyDiv w:val="1"/>
      <w:marLeft w:val="0"/>
      <w:marRight w:val="0"/>
      <w:marTop w:val="0"/>
      <w:marBottom w:val="0"/>
      <w:divBdr>
        <w:top w:val="none" w:sz="0" w:space="0" w:color="auto"/>
        <w:left w:val="none" w:sz="0" w:space="0" w:color="auto"/>
        <w:bottom w:val="none" w:sz="0" w:space="0" w:color="auto"/>
        <w:right w:val="none" w:sz="0" w:space="0" w:color="auto"/>
      </w:divBdr>
    </w:div>
    <w:div w:id="37558408">
      <w:bodyDiv w:val="1"/>
      <w:marLeft w:val="0"/>
      <w:marRight w:val="0"/>
      <w:marTop w:val="0"/>
      <w:marBottom w:val="0"/>
      <w:divBdr>
        <w:top w:val="none" w:sz="0" w:space="0" w:color="auto"/>
        <w:left w:val="none" w:sz="0" w:space="0" w:color="auto"/>
        <w:bottom w:val="none" w:sz="0" w:space="0" w:color="auto"/>
        <w:right w:val="none" w:sz="0" w:space="0" w:color="auto"/>
      </w:divBdr>
    </w:div>
    <w:div w:id="42802386">
      <w:bodyDiv w:val="1"/>
      <w:marLeft w:val="0"/>
      <w:marRight w:val="0"/>
      <w:marTop w:val="0"/>
      <w:marBottom w:val="0"/>
      <w:divBdr>
        <w:top w:val="none" w:sz="0" w:space="0" w:color="auto"/>
        <w:left w:val="none" w:sz="0" w:space="0" w:color="auto"/>
        <w:bottom w:val="none" w:sz="0" w:space="0" w:color="auto"/>
        <w:right w:val="none" w:sz="0" w:space="0" w:color="auto"/>
      </w:divBdr>
    </w:div>
    <w:div w:id="49232167">
      <w:bodyDiv w:val="1"/>
      <w:marLeft w:val="0"/>
      <w:marRight w:val="0"/>
      <w:marTop w:val="0"/>
      <w:marBottom w:val="0"/>
      <w:divBdr>
        <w:top w:val="none" w:sz="0" w:space="0" w:color="auto"/>
        <w:left w:val="none" w:sz="0" w:space="0" w:color="auto"/>
        <w:bottom w:val="none" w:sz="0" w:space="0" w:color="auto"/>
        <w:right w:val="none" w:sz="0" w:space="0" w:color="auto"/>
      </w:divBdr>
    </w:div>
    <w:div w:id="53280824">
      <w:bodyDiv w:val="1"/>
      <w:marLeft w:val="0"/>
      <w:marRight w:val="0"/>
      <w:marTop w:val="0"/>
      <w:marBottom w:val="0"/>
      <w:divBdr>
        <w:top w:val="none" w:sz="0" w:space="0" w:color="auto"/>
        <w:left w:val="none" w:sz="0" w:space="0" w:color="auto"/>
        <w:bottom w:val="none" w:sz="0" w:space="0" w:color="auto"/>
        <w:right w:val="none" w:sz="0" w:space="0" w:color="auto"/>
      </w:divBdr>
    </w:div>
    <w:div w:id="56363180">
      <w:bodyDiv w:val="1"/>
      <w:marLeft w:val="0"/>
      <w:marRight w:val="0"/>
      <w:marTop w:val="0"/>
      <w:marBottom w:val="0"/>
      <w:divBdr>
        <w:top w:val="none" w:sz="0" w:space="0" w:color="auto"/>
        <w:left w:val="none" w:sz="0" w:space="0" w:color="auto"/>
        <w:bottom w:val="none" w:sz="0" w:space="0" w:color="auto"/>
        <w:right w:val="none" w:sz="0" w:space="0" w:color="auto"/>
      </w:divBdr>
    </w:div>
    <w:div w:id="64571729">
      <w:bodyDiv w:val="1"/>
      <w:marLeft w:val="0"/>
      <w:marRight w:val="0"/>
      <w:marTop w:val="0"/>
      <w:marBottom w:val="0"/>
      <w:divBdr>
        <w:top w:val="none" w:sz="0" w:space="0" w:color="auto"/>
        <w:left w:val="none" w:sz="0" w:space="0" w:color="auto"/>
        <w:bottom w:val="none" w:sz="0" w:space="0" w:color="auto"/>
        <w:right w:val="none" w:sz="0" w:space="0" w:color="auto"/>
      </w:divBdr>
    </w:div>
    <w:div w:id="125586862">
      <w:bodyDiv w:val="1"/>
      <w:marLeft w:val="0"/>
      <w:marRight w:val="0"/>
      <w:marTop w:val="0"/>
      <w:marBottom w:val="0"/>
      <w:divBdr>
        <w:top w:val="none" w:sz="0" w:space="0" w:color="auto"/>
        <w:left w:val="none" w:sz="0" w:space="0" w:color="auto"/>
        <w:bottom w:val="none" w:sz="0" w:space="0" w:color="auto"/>
        <w:right w:val="none" w:sz="0" w:space="0" w:color="auto"/>
      </w:divBdr>
    </w:div>
    <w:div w:id="164588565">
      <w:bodyDiv w:val="1"/>
      <w:marLeft w:val="0"/>
      <w:marRight w:val="0"/>
      <w:marTop w:val="0"/>
      <w:marBottom w:val="0"/>
      <w:divBdr>
        <w:top w:val="none" w:sz="0" w:space="0" w:color="auto"/>
        <w:left w:val="none" w:sz="0" w:space="0" w:color="auto"/>
        <w:bottom w:val="none" w:sz="0" w:space="0" w:color="auto"/>
        <w:right w:val="none" w:sz="0" w:space="0" w:color="auto"/>
      </w:divBdr>
    </w:div>
    <w:div w:id="171116306">
      <w:bodyDiv w:val="1"/>
      <w:marLeft w:val="0"/>
      <w:marRight w:val="0"/>
      <w:marTop w:val="0"/>
      <w:marBottom w:val="0"/>
      <w:divBdr>
        <w:top w:val="none" w:sz="0" w:space="0" w:color="auto"/>
        <w:left w:val="none" w:sz="0" w:space="0" w:color="auto"/>
        <w:bottom w:val="none" w:sz="0" w:space="0" w:color="auto"/>
        <w:right w:val="none" w:sz="0" w:space="0" w:color="auto"/>
      </w:divBdr>
    </w:div>
    <w:div w:id="190999532">
      <w:bodyDiv w:val="1"/>
      <w:marLeft w:val="0"/>
      <w:marRight w:val="0"/>
      <w:marTop w:val="0"/>
      <w:marBottom w:val="0"/>
      <w:divBdr>
        <w:top w:val="none" w:sz="0" w:space="0" w:color="auto"/>
        <w:left w:val="none" w:sz="0" w:space="0" w:color="auto"/>
        <w:bottom w:val="none" w:sz="0" w:space="0" w:color="auto"/>
        <w:right w:val="none" w:sz="0" w:space="0" w:color="auto"/>
      </w:divBdr>
    </w:div>
    <w:div w:id="199782852">
      <w:bodyDiv w:val="1"/>
      <w:marLeft w:val="0"/>
      <w:marRight w:val="0"/>
      <w:marTop w:val="0"/>
      <w:marBottom w:val="0"/>
      <w:divBdr>
        <w:top w:val="none" w:sz="0" w:space="0" w:color="auto"/>
        <w:left w:val="none" w:sz="0" w:space="0" w:color="auto"/>
        <w:bottom w:val="none" w:sz="0" w:space="0" w:color="auto"/>
        <w:right w:val="none" w:sz="0" w:space="0" w:color="auto"/>
      </w:divBdr>
    </w:div>
    <w:div w:id="225265408">
      <w:bodyDiv w:val="1"/>
      <w:marLeft w:val="0"/>
      <w:marRight w:val="0"/>
      <w:marTop w:val="0"/>
      <w:marBottom w:val="0"/>
      <w:divBdr>
        <w:top w:val="none" w:sz="0" w:space="0" w:color="auto"/>
        <w:left w:val="none" w:sz="0" w:space="0" w:color="auto"/>
        <w:bottom w:val="none" w:sz="0" w:space="0" w:color="auto"/>
        <w:right w:val="none" w:sz="0" w:space="0" w:color="auto"/>
      </w:divBdr>
      <w:divsChild>
        <w:div w:id="632633531">
          <w:marLeft w:val="0"/>
          <w:marRight w:val="0"/>
          <w:marTop w:val="0"/>
          <w:marBottom w:val="0"/>
          <w:divBdr>
            <w:top w:val="none" w:sz="0" w:space="0" w:color="auto"/>
            <w:left w:val="none" w:sz="0" w:space="0" w:color="auto"/>
            <w:bottom w:val="none" w:sz="0" w:space="0" w:color="auto"/>
            <w:right w:val="none" w:sz="0" w:space="0" w:color="auto"/>
          </w:divBdr>
        </w:div>
        <w:div w:id="1401754652">
          <w:marLeft w:val="0"/>
          <w:marRight w:val="0"/>
          <w:marTop w:val="0"/>
          <w:marBottom w:val="0"/>
          <w:divBdr>
            <w:top w:val="none" w:sz="0" w:space="0" w:color="auto"/>
            <w:left w:val="none" w:sz="0" w:space="0" w:color="auto"/>
            <w:bottom w:val="none" w:sz="0" w:space="0" w:color="auto"/>
            <w:right w:val="none" w:sz="0" w:space="0" w:color="auto"/>
          </w:divBdr>
        </w:div>
        <w:div w:id="1862817203">
          <w:marLeft w:val="0"/>
          <w:marRight w:val="0"/>
          <w:marTop w:val="0"/>
          <w:marBottom w:val="0"/>
          <w:divBdr>
            <w:top w:val="none" w:sz="0" w:space="0" w:color="auto"/>
            <w:left w:val="none" w:sz="0" w:space="0" w:color="auto"/>
            <w:bottom w:val="none" w:sz="0" w:space="0" w:color="auto"/>
            <w:right w:val="none" w:sz="0" w:space="0" w:color="auto"/>
          </w:divBdr>
        </w:div>
      </w:divsChild>
    </w:div>
    <w:div w:id="240677427">
      <w:bodyDiv w:val="1"/>
      <w:marLeft w:val="0"/>
      <w:marRight w:val="0"/>
      <w:marTop w:val="0"/>
      <w:marBottom w:val="0"/>
      <w:divBdr>
        <w:top w:val="none" w:sz="0" w:space="0" w:color="auto"/>
        <w:left w:val="none" w:sz="0" w:space="0" w:color="auto"/>
        <w:bottom w:val="none" w:sz="0" w:space="0" w:color="auto"/>
        <w:right w:val="none" w:sz="0" w:space="0" w:color="auto"/>
      </w:divBdr>
    </w:div>
    <w:div w:id="255359131">
      <w:bodyDiv w:val="1"/>
      <w:marLeft w:val="0"/>
      <w:marRight w:val="0"/>
      <w:marTop w:val="0"/>
      <w:marBottom w:val="0"/>
      <w:divBdr>
        <w:top w:val="none" w:sz="0" w:space="0" w:color="auto"/>
        <w:left w:val="none" w:sz="0" w:space="0" w:color="auto"/>
        <w:bottom w:val="none" w:sz="0" w:space="0" w:color="auto"/>
        <w:right w:val="none" w:sz="0" w:space="0" w:color="auto"/>
      </w:divBdr>
    </w:div>
    <w:div w:id="265576367">
      <w:bodyDiv w:val="1"/>
      <w:marLeft w:val="0"/>
      <w:marRight w:val="0"/>
      <w:marTop w:val="0"/>
      <w:marBottom w:val="0"/>
      <w:divBdr>
        <w:top w:val="none" w:sz="0" w:space="0" w:color="auto"/>
        <w:left w:val="none" w:sz="0" w:space="0" w:color="auto"/>
        <w:bottom w:val="none" w:sz="0" w:space="0" w:color="auto"/>
        <w:right w:val="none" w:sz="0" w:space="0" w:color="auto"/>
      </w:divBdr>
    </w:div>
    <w:div w:id="267741087">
      <w:bodyDiv w:val="1"/>
      <w:marLeft w:val="0"/>
      <w:marRight w:val="0"/>
      <w:marTop w:val="0"/>
      <w:marBottom w:val="0"/>
      <w:divBdr>
        <w:top w:val="none" w:sz="0" w:space="0" w:color="auto"/>
        <w:left w:val="none" w:sz="0" w:space="0" w:color="auto"/>
        <w:bottom w:val="none" w:sz="0" w:space="0" w:color="auto"/>
        <w:right w:val="none" w:sz="0" w:space="0" w:color="auto"/>
      </w:divBdr>
    </w:div>
    <w:div w:id="268395898">
      <w:bodyDiv w:val="1"/>
      <w:marLeft w:val="0"/>
      <w:marRight w:val="0"/>
      <w:marTop w:val="0"/>
      <w:marBottom w:val="0"/>
      <w:divBdr>
        <w:top w:val="none" w:sz="0" w:space="0" w:color="auto"/>
        <w:left w:val="none" w:sz="0" w:space="0" w:color="auto"/>
        <w:bottom w:val="none" w:sz="0" w:space="0" w:color="auto"/>
        <w:right w:val="none" w:sz="0" w:space="0" w:color="auto"/>
      </w:divBdr>
    </w:div>
    <w:div w:id="271475696">
      <w:bodyDiv w:val="1"/>
      <w:marLeft w:val="0"/>
      <w:marRight w:val="0"/>
      <w:marTop w:val="0"/>
      <w:marBottom w:val="0"/>
      <w:divBdr>
        <w:top w:val="none" w:sz="0" w:space="0" w:color="auto"/>
        <w:left w:val="none" w:sz="0" w:space="0" w:color="auto"/>
        <w:bottom w:val="none" w:sz="0" w:space="0" w:color="auto"/>
        <w:right w:val="none" w:sz="0" w:space="0" w:color="auto"/>
      </w:divBdr>
    </w:div>
    <w:div w:id="279193657">
      <w:bodyDiv w:val="1"/>
      <w:marLeft w:val="0"/>
      <w:marRight w:val="0"/>
      <w:marTop w:val="0"/>
      <w:marBottom w:val="0"/>
      <w:divBdr>
        <w:top w:val="none" w:sz="0" w:space="0" w:color="auto"/>
        <w:left w:val="none" w:sz="0" w:space="0" w:color="auto"/>
        <w:bottom w:val="none" w:sz="0" w:space="0" w:color="auto"/>
        <w:right w:val="none" w:sz="0" w:space="0" w:color="auto"/>
      </w:divBdr>
    </w:div>
    <w:div w:id="280957456">
      <w:bodyDiv w:val="1"/>
      <w:marLeft w:val="0"/>
      <w:marRight w:val="0"/>
      <w:marTop w:val="0"/>
      <w:marBottom w:val="0"/>
      <w:divBdr>
        <w:top w:val="none" w:sz="0" w:space="0" w:color="auto"/>
        <w:left w:val="none" w:sz="0" w:space="0" w:color="auto"/>
        <w:bottom w:val="none" w:sz="0" w:space="0" w:color="auto"/>
        <w:right w:val="none" w:sz="0" w:space="0" w:color="auto"/>
      </w:divBdr>
    </w:div>
    <w:div w:id="285504440">
      <w:bodyDiv w:val="1"/>
      <w:marLeft w:val="0"/>
      <w:marRight w:val="0"/>
      <w:marTop w:val="0"/>
      <w:marBottom w:val="0"/>
      <w:divBdr>
        <w:top w:val="none" w:sz="0" w:space="0" w:color="auto"/>
        <w:left w:val="none" w:sz="0" w:space="0" w:color="auto"/>
        <w:bottom w:val="none" w:sz="0" w:space="0" w:color="auto"/>
        <w:right w:val="none" w:sz="0" w:space="0" w:color="auto"/>
      </w:divBdr>
    </w:div>
    <w:div w:id="295916211">
      <w:bodyDiv w:val="1"/>
      <w:marLeft w:val="0"/>
      <w:marRight w:val="0"/>
      <w:marTop w:val="0"/>
      <w:marBottom w:val="0"/>
      <w:divBdr>
        <w:top w:val="none" w:sz="0" w:space="0" w:color="auto"/>
        <w:left w:val="none" w:sz="0" w:space="0" w:color="auto"/>
        <w:bottom w:val="none" w:sz="0" w:space="0" w:color="auto"/>
        <w:right w:val="none" w:sz="0" w:space="0" w:color="auto"/>
      </w:divBdr>
    </w:div>
    <w:div w:id="308176446">
      <w:bodyDiv w:val="1"/>
      <w:marLeft w:val="0"/>
      <w:marRight w:val="0"/>
      <w:marTop w:val="0"/>
      <w:marBottom w:val="0"/>
      <w:divBdr>
        <w:top w:val="none" w:sz="0" w:space="0" w:color="auto"/>
        <w:left w:val="none" w:sz="0" w:space="0" w:color="auto"/>
        <w:bottom w:val="none" w:sz="0" w:space="0" w:color="auto"/>
        <w:right w:val="none" w:sz="0" w:space="0" w:color="auto"/>
      </w:divBdr>
    </w:div>
    <w:div w:id="310213835">
      <w:bodyDiv w:val="1"/>
      <w:marLeft w:val="0"/>
      <w:marRight w:val="0"/>
      <w:marTop w:val="0"/>
      <w:marBottom w:val="0"/>
      <w:divBdr>
        <w:top w:val="none" w:sz="0" w:space="0" w:color="auto"/>
        <w:left w:val="none" w:sz="0" w:space="0" w:color="auto"/>
        <w:bottom w:val="none" w:sz="0" w:space="0" w:color="auto"/>
        <w:right w:val="none" w:sz="0" w:space="0" w:color="auto"/>
      </w:divBdr>
    </w:div>
    <w:div w:id="310865988">
      <w:bodyDiv w:val="1"/>
      <w:marLeft w:val="0"/>
      <w:marRight w:val="0"/>
      <w:marTop w:val="0"/>
      <w:marBottom w:val="0"/>
      <w:divBdr>
        <w:top w:val="none" w:sz="0" w:space="0" w:color="auto"/>
        <w:left w:val="none" w:sz="0" w:space="0" w:color="auto"/>
        <w:bottom w:val="none" w:sz="0" w:space="0" w:color="auto"/>
        <w:right w:val="none" w:sz="0" w:space="0" w:color="auto"/>
      </w:divBdr>
    </w:div>
    <w:div w:id="330914715">
      <w:bodyDiv w:val="1"/>
      <w:marLeft w:val="0"/>
      <w:marRight w:val="0"/>
      <w:marTop w:val="0"/>
      <w:marBottom w:val="0"/>
      <w:divBdr>
        <w:top w:val="none" w:sz="0" w:space="0" w:color="auto"/>
        <w:left w:val="none" w:sz="0" w:space="0" w:color="auto"/>
        <w:bottom w:val="none" w:sz="0" w:space="0" w:color="auto"/>
        <w:right w:val="none" w:sz="0" w:space="0" w:color="auto"/>
      </w:divBdr>
    </w:div>
    <w:div w:id="349917415">
      <w:bodyDiv w:val="1"/>
      <w:marLeft w:val="0"/>
      <w:marRight w:val="0"/>
      <w:marTop w:val="0"/>
      <w:marBottom w:val="0"/>
      <w:divBdr>
        <w:top w:val="none" w:sz="0" w:space="0" w:color="auto"/>
        <w:left w:val="none" w:sz="0" w:space="0" w:color="auto"/>
        <w:bottom w:val="none" w:sz="0" w:space="0" w:color="auto"/>
        <w:right w:val="none" w:sz="0" w:space="0" w:color="auto"/>
      </w:divBdr>
      <w:divsChild>
        <w:div w:id="11617925">
          <w:marLeft w:val="0"/>
          <w:marRight w:val="0"/>
          <w:marTop w:val="0"/>
          <w:marBottom w:val="0"/>
          <w:divBdr>
            <w:top w:val="none" w:sz="0" w:space="0" w:color="auto"/>
            <w:left w:val="none" w:sz="0" w:space="0" w:color="auto"/>
            <w:bottom w:val="none" w:sz="0" w:space="0" w:color="auto"/>
            <w:right w:val="none" w:sz="0" w:space="0" w:color="auto"/>
          </w:divBdr>
          <w:divsChild>
            <w:div w:id="1842118094">
              <w:marLeft w:val="0"/>
              <w:marRight w:val="0"/>
              <w:marTop w:val="0"/>
              <w:marBottom w:val="0"/>
              <w:divBdr>
                <w:top w:val="none" w:sz="0" w:space="0" w:color="auto"/>
                <w:left w:val="none" w:sz="0" w:space="0" w:color="auto"/>
                <w:bottom w:val="none" w:sz="0" w:space="0" w:color="auto"/>
                <w:right w:val="none" w:sz="0" w:space="0" w:color="auto"/>
              </w:divBdr>
            </w:div>
          </w:divsChild>
        </w:div>
        <w:div w:id="72750085">
          <w:marLeft w:val="0"/>
          <w:marRight w:val="0"/>
          <w:marTop w:val="0"/>
          <w:marBottom w:val="0"/>
          <w:divBdr>
            <w:top w:val="none" w:sz="0" w:space="0" w:color="auto"/>
            <w:left w:val="none" w:sz="0" w:space="0" w:color="auto"/>
            <w:bottom w:val="none" w:sz="0" w:space="0" w:color="auto"/>
            <w:right w:val="none" w:sz="0" w:space="0" w:color="auto"/>
          </w:divBdr>
        </w:div>
        <w:div w:id="641035839">
          <w:marLeft w:val="0"/>
          <w:marRight w:val="0"/>
          <w:marTop w:val="0"/>
          <w:marBottom w:val="0"/>
          <w:divBdr>
            <w:top w:val="none" w:sz="0" w:space="0" w:color="auto"/>
            <w:left w:val="none" w:sz="0" w:space="0" w:color="auto"/>
            <w:bottom w:val="none" w:sz="0" w:space="0" w:color="auto"/>
            <w:right w:val="none" w:sz="0" w:space="0" w:color="auto"/>
          </w:divBdr>
        </w:div>
        <w:div w:id="1019434830">
          <w:marLeft w:val="0"/>
          <w:marRight w:val="0"/>
          <w:marTop w:val="0"/>
          <w:marBottom w:val="0"/>
          <w:divBdr>
            <w:top w:val="none" w:sz="0" w:space="0" w:color="auto"/>
            <w:left w:val="none" w:sz="0" w:space="0" w:color="auto"/>
            <w:bottom w:val="none" w:sz="0" w:space="0" w:color="auto"/>
            <w:right w:val="none" w:sz="0" w:space="0" w:color="auto"/>
          </w:divBdr>
        </w:div>
        <w:div w:id="1573857700">
          <w:marLeft w:val="0"/>
          <w:marRight w:val="0"/>
          <w:marTop w:val="0"/>
          <w:marBottom w:val="0"/>
          <w:divBdr>
            <w:top w:val="none" w:sz="0" w:space="0" w:color="auto"/>
            <w:left w:val="none" w:sz="0" w:space="0" w:color="auto"/>
            <w:bottom w:val="none" w:sz="0" w:space="0" w:color="auto"/>
            <w:right w:val="none" w:sz="0" w:space="0" w:color="auto"/>
          </w:divBdr>
          <w:divsChild>
            <w:div w:id="1927835681">
              <w:blockQuote w:val="1"/>
              <w:marLeft w:val="0"/>
              <w:marRight w:val="0"/>
              <w:marTop w:val="288"/>
              <w:marBottom w:val="288"/>
              <w:divBdr>
                <w:top w:val="none" w:sz="0" w:space="0" w:color="auto"/>
                <w:left w:val="none" w:sz="0" w:space="0" w:color="auto"/>
                <w:bottom w:val="none" w:sz="0" w:space="0" w:color="auto"/>
                <w:right w:val="none" w:sz="0" w:space="0" w:color="auto"/>
              </w:divBdr>
            </w:div>
          </w:divsChild>
        </w:div>
        <w:div w:id="1760323651">
          <w:marLeft w:val="0"/>
          <w:marRight w:val="0"/>
          <w:marTop w:val="0"/>
          <w:marBottom w:val="0"/>
          <w:divBdr>
            <w:top w:val="none" w:sz="0" w:space="0" w:color="auto"/>
            <w:left w:val="none" w:sz="0" w:space="0" w:color="auto"/>
            <w:bottom w:val="none" w:sz="0" w:space="0" w:color="auto"/>
            <w:right w:val="none" w:sz="0" w:space="0" w:color="auto"/>
          </w:divBdr>
        </w:div>
        <w:div w:id="1774595746">
          <w:marLeft w:val="0"/>
          <w:marRight w:val="0"/>
          <w:marTop w:val="0"/>
          <w:marBottom w:val="0"/>
          <w:divBdr>
            <w:top w:val="none" w:sz="0" w:space="0" w:color="auto"/>
            <w:left w:val="none" w:sz="0" w:space="0" w:color="auto"/>
            <w:bottom w:val="none" w:sz="0" w:space="0" w:color="auto"/>
            <w:right w:val="none" w:sz="0" w:space="0" w:color="auto"/>
          </w:divBdr>
          <w:divsChild>
            <w:div w:id="1743092787">
              <w:blockQuote w:val="1"/>
              <w:marLeft w:val="0"/>
              <w:marRight w:val="0"/>
              <w:marTop w:val="288"/>
              <w:marBottom w:val="288"/>
              <w:divBdr>
                <w:top w:val="none" w:sz="0" w:space="0" w:color="auto"/>
                <w:left w:val="none" w:sz="0" w:space="0" w:color="auto"/>
                <w:bottom w:val="none" w:sz="0" w:space="0" w:color="auto"/>
                <w:right w:val="none" w:sz="0" w:space="0" w:color="auto"/>
              </w:divBdr>
            </w:div>
          </w:divsChild>
        </w:div>
        <w:div w:id="2134320003">
          <w:marLeft w:val="0"/>
          <w:marRight w:val="0"/>
          <w:marTop w:val="0"/>
          <w:marBottom w:val="0"/>
          <w:divBdr>
            <w:top w:val="none" w:sz="0" w:space="0" w:color="auto"/>
            <w:left w:val="none" w:sz="0" w:space="0" w:color="auto"/>
            <w:bottom w:val="none" w:sz="0" w:space="0" w:color="auto"/>
            <w:right w:val="none" w:sz="0" w:space="0" w:color="auto"/>
          </w:divBdr>
        </w:div>
      </w:divsChild>
    </w:div>
    <w:div w:id="359286519">
      <w:bodyDiv w:val="1"/>
      <w:marLeft w:val="0"/>
      <w:marRight w:val="0"/>
      <w:marTop w:val="0"/>
      <w:marBottom w:val="0"/>
      <w:divBdr>
        <w:top w:val="none" w:sz="0" w:space="0" w:color="auto"/>
        <w:left w:val="none" w:sz="0" w:space="0" w:color="auto"/>
        <w:bottom w:val="none" w:sz="0" w:space="0" w:color="auto"/>
        <w:right w:val="none" w:sz="0" w:space="0" w:color="auto"/>
      </w:divBdr>
    </w:div>
    <w:div w:id="364407544">
      <w:bodyDiv w:val="1"/>
      <w:marLeft w:val="0"/>
      <w:marRight w:val="0"/>
      <w:marTop w:val="0"/>
      <w:marBottom w:val="0"/>
      <w:divBdr>
        <w:top w:val="none" w:sz="0" w:space="0" w:color="auto"/>
        <w:left w:val="none" w:sz="0" w:space="0" w:color="auto"/>
        <w:bottom w:val="none" w:sz="0" w:space="0" w:color="auto"/>
        <w:right w:val="none" w:sz="0" w:space="0" w:color="auto"/>
      </w:divBdr>
    </w:div>
    <w:div w:id="368801214">
      <w:bodyDiv w:val="1"/>
      <w:marLeft w:val="0"/>
      <w:marRight w:val="0"/>
      <w:marTop w:val="0"/>
      <w:marBottom w:val="0"/>
      <w:divBdr>
        <w:top w:val="none" w:sz="0" w:space="0" w:color="auto"/>
        <w:left w:val="none" w:sz="0" w:space="0" w:color="auto"/>
        <w:bottom w:val="none" w:sz="0" w:space="0" w:color="auto"/>
        <w:right w:val="none" w:sz="0" w:space="0" w:color="auto"/>
      </w:divBdr>
    </w:div>
    <w:div w:id="370573249">
      <w:bodyDiv w:val="1"/>
      <w:marLeft w:val="0"/>
      <w:marRight w:val="0"/>
      <w:marTop w:val="0"/>
      <w:marBottom w:val="0"/>
      <w:divBdr>
        <w:top w:val="none" w:sz="0" w:space="0" w:color="auto"/>
        <w:left w:val="none" w:sz="0" w:space="0" w:color="auto"/>
        <w:bottom w:val="none" w:sz="0" w:space="0" w:color="auto"/>
        <w:right w:val="none" w:sz="0" w:space="0" w:color="auto"/>
      </w:divBdr>
    </w:div>
    <w:div w:id="385227016">
      <w:bodyDiv w:val="1"/>
      <w:marLeft w:val="0"/>
      <w:marRight w:val="0"/>
      <w:marTop w:val="0"/>
      <w:marBottom w:val="0"/>
      <w:divBdr>
        <w:top w:val="none" w:sz="0" w:space="0" w:color="auto"/>
        <w:left w:val="none" w:sz="0" w:space="0" w:color="auto"/>
        <w:bottom w:val="none" w:sz="0" w:space="0" w:color="auto"/>
        <w:right w:val="none" w:sz="0" w:space="0" w:color="auto"/>
      </w:divBdr>
    </w:div>
    <w:div w:id="388724414">
      <w:bodyDiv w:val="1"/>
      <w:marLeft w:val="0"/>
      <w:marRight w:val="0"/>
      <w:marTop w:val="0"/>
      <w:marBottom w:val="0"/>
      <w:divBdr>
        <w:top w:val="none" w:sz="0" w:space="0" w:color="auto"/>
        <w:left w:val="none" w:sz="0" w:space="0" w:color="auto"/>
        <w:bottom w:val="none" w:sz="0" w:space="0" w:color="auto"/>
        <w:right w:val="none" w:sz="0" w:space="0" w:color="auto"/>
      </w:divBdr>
    </w:div>
    <w:div w:id="505174006">
      <w:bodyDiv w:val="1"/>
      <w:marLeft w:val="0"/>
      <w:marRight w:val="0"/>
      <w:marTop w:val="0"/>
      <w:marBottom w:val="0"/>
      <w:divBdr>
        <w:top w:val="none" w:sz="0" w:space="0" w:color="auto"/>
        <w:left w:val="none" w:sz="0" w:space="0" w:color="auto"/>
        <w:bottom w:val="none" w:sz="0" w:space="0" w:color="auto"/>
        <w:right w:val="none" w:sz="0" w:space="0" w:color="auto"/>
      </w:divBdr>
    </w:div>
    <w:div w:id="506137613">
      <w:bodyDiv w:val="1"/>
      <w:marLeft w:val="0"/>
      <w:marRight w:val="0"/>
      <w:marTop w:val="0"/>
      <w:marBottom w:val="0"/>
      <w:divBdr>
        <w:top w:val="none" w:sz="0" w:space="0" w:color="auto"/>
        <w:left w:val="none" w:sz="0" w:space="0" w:color="auto"/>
        <w:bottom w:val="none" w:sz="0" w:space="0" w:color="auto"/>
        <w:right w:val="none" w:sz="0" w:space="0" w:color="auto"/>
      </w:divBdr>
    </w:div>
    <w:div w:id="517701268">
      <w:bodyDiv w:val="1"/>
      <w:marLeft w:val="0"/>
      <w:marRight w:val="0"/>
      <w:marTop w:val="0"/>
      <w:marBottom w:val="0"/>
      <w:divBdr>
        <w:top w:val="none" w:sz="0" w:space="0" w:color="auto"/>
        <w:left w:val="none" w:sz="0" w:space="0" w:color="auto"/>
        <w:bottom w:val="none" w:sz="0" w:space="0" w:color="auto"/>
        <w:right w:val="none" w:sz="0" w:space="0" w:color="auto"/>
      </w:divBdr>
    </w:div>
    <w:div w:id="526336618">
      <w:bodyDiv w:val="1"/>
      <w:marLeft w:val="0"/>
      <w:marRight w:val="0"/>
      <w:marTop w:val="0"/>
      <w:marBottom w:val="0"/>
      <w:divBdr>
        <w:top w:val="none" w:sz="0" w:space="0" w:color="auto"/>
        <w:left w:val="none" w:sz="0" w:space="0" w:color="auto"/>
        <w:bottom w:val="none" w:sz="0" w:space="0" w:color="auto"/>
        <w:right w:val="none" w:sz="0" w:space="0" w:color="auto"/>
      </w:divBdr>
    </w:div>
    <w:div w:id="535313849">
      <w:bodyDiv w:val="1"/>
      <w:marLeft w:val="0"/>
      <w:marRight w:val="0"/>
      <w:marTop w:val="0"/>
      <w:marBottom w:val="0"/>
      <w:divBdr>
        <w:top w:val="none" w:sz="0" w:space="0" w:color="auto"/>
        <w:left w:val="none" w:sz="0" w:space="0" w:color="auto"/>
        <w:bottom w:val="none" w:sz="0" w:space="0" w:color="auto"/>
        <w:right w:val="none" w:sz="0" w:space="0" w:color="auto"/>
      </w:divBdr>
    </w:div>
    <w:div w:id="539708783">
      <w:bodyDiv w:val="1"/>
      <w:marLeft w:val="0"/>
      <w:marRight w:val="0"/>
      <w:marTop w:val="0"/>
      <w:marBottom w:val="0"/>
      <w:divBdr>
        <w:top w:val="none" w:sz="0" w:space="0" w:color="auto"/>
        <w:left w:val="none" w:sz="0" w:space="0" w:color="auto"/>
        <w:bottom w:val="none" w:sz="0" w:space="0" w:color="auto"/>
        <w:right w:val="none" w:sz="0" w:space="0" w:color="auto"/>
      </w:divBdr>
    </w:div>
    <w:div w:id="557209229">
      <w:bodyDiv w:val="1"/>
      <w:marLeft w:val="0"/>
      <w:marRight w:val="0"/>
      <w:marTop w:val="0"/>
      <w:marBottom w:val="0"/>
      <w:divBdr>
        <w:top w:val="none" w:sz="0" w:space="0" w:color="auto"/>
        <w:left w:val="none" w:sz="0" w:space="0" w:color="auto"/>
        <w:bottom w:val="none" w:sz="0" w:space="0" w:color="auto"/>
        <w:right w:val="none" w:sz="0" w:space="0" w:color="auto"/>
      </w:divBdr>
      <w:divsChild>
        <w:div w:id="1758165975">
          <w:marLeft w:val="547"/>
          <w:marRight w:val="0"/>
          <w:marTop w:val="115"/>
          <w:marBottom w:val="0"/>
          <w:divBdr>
            <w:top w:val="none" w:sz="0" w:space="0" w:color="auto"/>
            <w:left w:val="none" w:sz="0" w:space="0" w:color="auto"/>
            <w:bottom w:val="none" w:sz="0" w:space="0" w:color="auto"/>
            <w:right w:val="none" w:sz="0" w:space="0" w:color="auto"/>
          </w:divBdr>
        </w:div>
      </w:divsChild>
    </w:div>
    <w:div w:id="572937693">
      <w:bodyDiv w:val="1"/>
      <w:marLeft w:val="0"/>
      <w:marRight w:val="0"/>
      <w:marTop w:val="0"/>
      <w:marBottom w:val="0"/>
      <w:divBdr>
        <w:top w:val="none" w:sz="0" w:space="0" w:color="auto"/>
        <w:left w:val="none" w:sz="0" w:space="0" w:color="auto"/>
        <w:bottom w:val="none" w:sz="0" w:space="0" w:color="auto"/>
        <w:right w:val="none" w:sz="0" w:space="0" w:color="auto"/>
      </w:divBdr>
    </w:div>
    <w:div w:id="588579956">
      <w:bodyDiv w:val="1"/>
      <w:marLeft w:val="0"/>
      <w:marRight w:val="0"/>
      <w:marTop w:val="0"/>
      <w:marBottom w:val="0"/>
      <w:divBdr>
        <w:top w:val="none" w:sz="0" w:space="0" w:color="auto"/>
        <w:left w:val="none" w:sz="0" w:space="0" w:color="auto"/>
        <w:bottom w:val="none" w:sz="0" w:space="0" w:color="auto"/>
        <w:right w:val="none" w:sz="0" w:space="0" w:color="auto"/>
      </w:divBdr>
    </w:div>
    <w:div w:id="595406480">
      <w:bodyDiv w:val="1"/>
      <w:marLeft w:val="0"/>
      <w:marRight w:val="0"/>
      <w:marTop w:val="0"/>
      <w:marBottom w:val="0"/>
      <w:divBdr>
        <w:top w:val="none" w:sz="0" w:space="0" w:color="auto"/>
        <w:left w:val="none" w:sz="0" w:space="0" w:color="auto"/>
        <w:bottom w:val="none" w:sz="0" w:space="0" w:color="auto"/>
        <w:right w:val="none" w:sz="0" w:space="0" w:color="auto"/>
      </w:divBdr>
    </w:div>
    <w:div w:id="597492281">
      <w:bodyDiv w:val="1"/>
      <w:marLeft w:val="0"/>
      <w:marRight w:val="0"/>
      <w:marTop w:val="0"/>
      <w:marBottom w:val="0"/>
      <w:divBdr>
        <w:top w:val="none" w:sz="0" w:space="0" w:color="auto"/>
        <w:left w:val="none" w:sz="0" w:space="0" w:color="auto"/>
        <w:bottom w:val="none" w:sz="0" w:space="0" w:color="auto"/>
        <w:right w:val="none" w:sz="0" w:space="0" w:color="auto"/>
      </w:divBdr>
    </w:div>
    <w:div w:id="608314655">
      <w:bodyDiv w:val="1"/>
      <w:marLeft w:val="0"/>
      <w:marRight w:val="0"/>
      <w:marTop w:val="0"/>
      <w:marBottom w:val="0"/>
      <w:divBdr>
        <w:top w:val="none" w:sz="0" w:space="0" w:color="auto"/>
        <w:left w:val="none" w:sz="0" w:space="0" w:color="auto"/>
        <w:bottom w:val="none" w:sz="0" w:space="0" w:color="auto"/>
        <w:right w:val="none" w:sz="0" w:space="0" w:color="auto"/>
      </w:divBdr>
    </w:div>
    <w:div w:id="617031561">
      <w:bodyDiv w:val="1"/>
      <w:marLeft w:val="0"/>
      <w:marRight w:val="0"/>
      <w:marTop w:val="0"/>
      <w:marBottom w:val="0"/>
      <w:divBdr>
        <w:top w:val="none" w:sz="0" w:space="0" w:color="auto"/>
        <w:left w:val="none" w:sz="0" w:space="0" w:color="auto"/>
        <w:bottom w:val="none" w:sz="0" w:space="0" w:color="auto"/>
        <w:right w:val="none" w:sz="0" w:space="0" w:color="auto"/>
      </w:divBdr>
    </w:div>
    <w:div w:id="659776890">
      <w:bodyDiv w:val="1"/>
      <w:marLeft w:val="0"/>
      <w:marRight w:val="0"/>
      <w:marTop w:val="0"/>
      <w:marBottom w:val="0"/>
      <w:divBdr>
        <w:top w:val="none" w:sz="0" w:space="0" w:color="auto"/>
        <w:left w:val="none" w:sz="0" w:space="0" w:color="auto"/>
        <w:bottom w:val="none" w:sz="0" w:space="0" w:color="auto"/>
        <w:right w:val="none" w:sz="0" w:space="0" w:color="auto"/>
      </w:divBdr>
    </w:div>
    <w:div w:id="689797866">
      <w:bodyDiv w:val="1"/>
      <w:marLeft w:val="0"/>
      <w:marRight w:val="0"/>
      <w:marTop w:val="0"/>
      <w:marBottom w:val="0"/>
      <w:divBdr>
        <w:top w:val="none" w:sz="0" w:space="0" w:color="auto"/>
        <w:left w:val="none" w:sz="0" w:space="0" w:color="auto"/>
        <w:bottom w:val="none" w:sz="0" w:space="0" w:color="auto"/>
        <w:right w:val="none" w:sz="0" w:space="0" w:color="auto"/>
      </w:divBdr>
    </w:div>
    <w:div w:id="695890373">
      <w:bodyDiv w:val="1"/>
      <w:marLeft w:val="0"/>
      <w:marRight w:val="0"/>
      <w:marTop w:val="0"/>
      <w:marBottom w:val="0"/>
      <w:divBdr>
        <w:top w:val="none" w:sz="0" w:space="0" w:color="auto"/>
        <w:left w:val="none" w:sz="0" w:space="0" w:color="auto"/>
        <w:bottom w:val="none" w:sz="0" w:space="0" w:color="auto"/>
        <w:right w:val="none" w:sz="0" w:space="0" w:color="auto"/>
      </w:divBdr>
    </w:div>
    <w:div w:id="721490552">
      <w:bodyDiv w:val="1"/>
      <w:marLeft w:val="0"/>
      <w:marRight w:val="0"/>
      <w:marTop w:val="0"/>
      <w:marBottom w:val="0"/>
      <w:divBdr>
        <w:top w:val="none" w:sz="0" w:space="0" w:color="auto"/>
        <w:left w:val="none" w:sz="0" w:space="0" w:color="auto"/>
        <w:bottom w:val="none" w:sz="0" w:space="0" w:color="auto"/>
        <w:right w:val="none" w:sz="0" w:space="0" w:color="auto"/>
      </w:divBdr>
    </w:div>
    <w:div w:id="737096039">
      <w:bodyDiv w:val="1"/>
      <w:marLeft w:val="0"/>
      <w:marRight w:val="0"/>
      <w:marTop w:val="0"/>
      <w:marBottom w:val="0"/>
      <w:divBdr>
        <w:top w:val="none" w:sz="0" w:space="0" w:color="auto"/>
        <w:left w:val="none" w:sz="0" w:space="0" w:color="auto"/>
        <w:bottom w:val="none" w:sz="0" w:space="0" w:color="auto"/>
        <w:right w:val="none" w:sz="0" w:space="0" w:color="auto"/>
      </w:divBdr>
    </w:div>
    <w:div w:id="745108833">
      <w:bodyDiv w:val="1"/>
      <w:marLeft w:val="0"/>
      <w:marRight w:val="0"/>
      <w:marTop w:val="0"/>
      <w:marBottom w:val="0"/>
      <w:divBdr>
        <w:top w:val="none" w:sz="0" w:space="0" w:color="auto"/>
        <w:left w:val="none" w:sz="0" w:space="0" w:color="auto"/>
        <w:bottom w:val="none" w:sz="0" w:space="0" w:color="auto"/>
        <w:right w:val="none" w:sz="0" w:space="0" w:color="auto"/>
      </w:divBdr>
    </w:div>
    <w:div w:id="781457655">
      <w:bodyDiv w:val="1"/>
      <w:marLeft w:val="0"/>
      <w:marRight w:val="0"/>
      <w:marTop w:val="0"/>
      <w:marBottom w:val="0"/>
      <w:divBdr>
        <w:top w:val="none" w:sz="0" w:space="0" w:color="auto"/>
        <w:left w:val="none" w:sz="0" w:space="0" w:color="auto"/>
        <w:bottom w:val="none" w:sz="0" w:space="0" w:color="auto"/>
        <w:right w:val="none" w:sz="0" w:space="0" w:color="auto"/>
      </w:divBdr>
    </w:div>
    <w:div w:id="795828596">
      <w:bodyDiv w:val="1"/>
      <w:marLeft w:val="0"/>
      <w:marRight w:val="0"/>
      <w:marTop w:val="0"/>
      <w:marBottom w:val="0"/>
      <w:divBdr>
        <w:top w:val="none" w:sz="0" w:space="0" w:color="auto"/>
        <w:left w:val="none" w:sz="0" w:space="0" w:color="auto"/>
        <w:bottom w:val="none" w:sz="0" w:space="0" w:color="auto"/>
        <w:right w:val="none" w:sz="0" w:space="0" w:color="auto"/>
      </w:divBdr>
    </w:div>
    <w:div w:id="808745522">
      <w:bodyDiv w:val="1"/>
      <w:marLeft w:val="0"/>
      <w:marRight w:val="0"/>
      <w:marTop w:val="0"/>
      <w:marBottom w:val="0"/>
      <w:divBdr>
        <w:top w:val="none" w:sz="0" w:space="0" w:color="auto"/>
        <w:left w:val="none" w:sz="0" w:space="0" w:color="auto"/>
        <w:bottom w:val="none" w:sz="0" w:space="0" w:color="auto"/>
        <w:right w:val="none" w:sz="0" w:space="0" w:color="auto"/>
      </w:divBdr>
    </w:div>
    <w:div w:id="820579757">
      <w:bodyDiv w:val="1"/>
      <w:marLeft w:val="0"/>
      <w:marRight w:val="0"/>
      <w:marTop w:val="0"/>
      <w:marBottom w:val="0"/>
      <w:divBdr>
        <w:top w:val="none" w:sz="0" w:space="0" w:color="auto"/>
        <w:left w:val="none" w:sz="0" w:space="0" w:color="auto"/>
        <w:bottom w:val="none" w:sz="0" w:space="0" w:color="auto"/>
        <w:right w:val="none" w:sz="0" w:space="0" w:color="auto"/>
      </w:divBdr>
    </w:div>
    <w:div w:id="822817975">
      <w:bodyDiv w:val="1"/>
      <w:marLeft w:val="0"/>
      <w:marRight w:val="0"/>
      <w:marTop w:val="0"/>
      <w:marBottom w:val="0"/>
      <w:divBdr>
        <w:top w:val="none" w:sz="0" w:space="0" w:color="auto"/>
        <w:left w:val="none" w:sz="0" w:space="0" w:color="auto"/>
        <w:bottom w:val="none" w:sz="0" w:space="0" w:color="auto"/>
        <w:right w:val="none" w:sz="0" w:space="0" w:color="auto"/>
      </w:divBdr>
    </w:div>
    <w:div w:id="831678493">
      <w:bodyDiv w:val="1"/>
      <w:marLeft w:val="0"/>
      <w:marRight w:val="0"/>
      <w:marTop w:val="0"/>
      <w:marBottom w:val="0"/>
      <w:divBdr>
        <w:top w:val="none" w:sz="0" w:space="0" w:color="auto"/>
        <w:left w:val="none" w:sz="0" w:space="0" w:color="auto"/>
        <w:bottom w:val="none" w:sz="0" w:space="0" w:color="auto"/>
        <w:right w:val="none" w:sz="0" w:space="0" w:color="auto"/>
      </w:divBdr>
    </w:div>
    <w:div w:id="839276403">
      <w:bodyDiv w:val="1"/>
      <w:marLeft w:val="0"/>
      <w:marRight w:val="0"/>
      <w:marTop w:val="0"/>
      <w:marBottom w:val="0"/>
      <w:divBdr>
        <w:top w:val="none" w:sz="0" w:space="0" w:color="auto"/>
        <w:left w:val="none" w:sz="0" w:space="0" w:color="auto"/>
        <w:bottom w:val="none" w:sz="0" w:space="0" w:color="auto"/>
        <w:right w:val="none" w:sz="0" w:space="0" w:color="auto"/>
      </w:divBdr>
    </w:div>
    <w:div w:id="842162787">
      <w:bodyDiv w:val="1"/>
      <w:marLeft w:val="0"/>
      <w:marRight w:val="0"/>
      <w:marTop w:val="0"/>
      <w:marBottom w:val="0"/>
      <w:divBdr>
        <w:top w:val="none" w:sz="0" w:space="0" w:color="auto"/>
        <w:left w:val="none" w:sz="0" w:space="0" w:color="auto"/>
        <w:bottom w:val="none" w:sz="0" w:space="0" w:color="auto"/>
        <w:right w:val="none" w:sz="0" w:space="0" w:color="auto"/>
      </w:divBdr>
    </w:div>
    <w:div w:id="871916622">
      <w:bodyDiv w:val="1"/>
      <w:marLeft w:val="0"/>
      <w:marRight w:val="0"/>
      <w:marTop w:val="0"/>
      <w:marBottom w:val="0"/>
      <w:divBdr>
        <w:top w:val="none" w:sz="0" w:space="0" w:color="auto"/>
        <w:left w:val="none" w:sz="0" w:space="0" w:color="auto"/>
        <w:bottom w:val="none" w:sz="0" w:space="0" w:color="auto"/>
        <w:right w:val="none" w:sz="0" w:space="0" w:color="auto"/>
      </w:divBdr>
    </w:div>
    <w:div w:id="893741095">
      <w:bodyDiv w:val="1"/>
      <w:marLeft w:val="0"/>
      <w:marRight w:val="0"/>
      <w:marTop w:val="0"/>
      <w:marBottom w:val="0"/>
      <w:divBdr>
        <w:top w:val="none" w:sz="0" w:space="0" w:color="auto"/>
        <w:left w:val="none" w:sz="0" w:space="0" w:color="auto"/>
        <w:bottom w:val="none" w:sz="0" w:space="0" w:color="auto"/>
        <w:right w:val="none" w:sz="0" w:space="0" w:color="auto"/>
      </w:divBdr>
    </w:div>
    <w:div w:id="894698694">
      <w:bodyDiv w:val="1"/>
      <w:marLeft w:val="0"/>
      <w:marRight w:val="0"/>
      <w:marTop w:val="0"/>
      <w:marBottom w:val="0"/>
      <w:divBdr>
        <w:top w:val="none" w:sz="0" w:space="0" w:color="auto"/>
        <w:left w:val="none" w:sz="0" w:space="0" w:color="auto"/>
        <w:bottom w:val="none" w:sz="0" w:space="0" w:color="auto"/>
        <w:right w:val="none" w:sz="0" w:space="0" w:color="auto"/>
      </w:divBdr>
    </w:div>
    <w:div w:id="902057702">
      <w:bodyDiv w:val="1"/>
      <w:marLeft w:val="0"/>
      <w:marRight w:val="0"/>
      <w:marTop w:val="0"/>
      <w:marBottom w:val="0"/>
      <w:divBdr>
        <w:top w:val="none" w:sz="0" w:space="0" w:color="auto"/>
        <w:left w:val="none" w:sz="0" w:space="0" w:color="auto"/>
        <w:bottom w:val="none" w:sz="0" w:space="0" w:color="auto"/>
        <w:right w:val="none" w:sz="0" w:space="0" w:color="auto"/>
      </w:divBdr>
    </w:div>
    <w:div w:id="917396837">
      <w:bodyDiv w:val="1"/>
      <w:marLeft w:val="0"/>
      <w:marRight w:val="0"/>
      <w:marTop w:val="0"/>
      <w:marBottom w:val="0"/>
      <w:divBdr>
        <w:top w:val="none" w:sz="0" w:space="0" w:color="auto"/>
        <w:left w:val="none" w:sz="0" w:space="0" w:color="auto"/>
        <w:bottom w:val="none" w:sz="0" w:space="0" w:color="auto"/>
        <w:right w:val="none" w:sz="0" w:space="0" w:color="auto"/>
      </w:divBdr>
    </w:div>
    <w:div w:id="957495450">
      <w:bodyDiv w:val="1"/>
      <w:marLeft w:val="0"/>
      <w:marRight w:val="0"/>
      <w:marTop w:val="0"/>
      <w:marBottom w:val="0"/>
      <w:divBdr>
        <w:top w:val="none" w:sz="0" w:space="0" w:color="auto"/>
        <w:left w:val="none" w:sz="0" w:space="0" w:color="auto"/>
        <w:bottom w:val="none" w:sz="0" w:space="0" w:color="auto"/>
        <w:right w:val="none" w:sz="0" w:space="0" w:color="auto"/>
      </w:divBdr>
    </w:div>
    <w:div w:id="969363031">
      <w:bodyDiv w:val="1"/>
      <w:marLeft w:val="0"/>
      <w:marRight w:val="0"/>
      <w:marTop w:val="0"/>
      <w:marBottom w:val="0"/>
      <w:divBdr>
        <w:top w:val="none" w:sz="0" w:space="0" w:color="auto"/>
        <w:left w:val="none" w:sz="0" w:space="0" w:color="auto"/>
        <w:bottom w:val="none" w:sz="0" w:space="0" w:color="auto"/>
        <w:right w:val="none" w:sz="0" w:space="0" w:color="auto"/>
      </w:divBdr>
    </w:div>
    <w:div w:id="978535485">
      <w:bodyDiv w:val="1"/>
      <w:marLeft w:val="0"/>
      <w:marRight w:val="0"/>
      <w:marTop w:val="0"/>
      <w:marBottom w:val="0"/>
      <w:divBdr>
        <w:top w:val="none" w:sz="0" w:space="0" w:color="auto"/>
        <w:left w:val="none" w:sz="0" w:space="0" w:color="auto"/>
        <w:bottom w:val="none" w:sz="0" w:space="0" w:color="auto"/>
        <w:right w:val="none" w:sz="0" w:space="0" w:color="auto"/>
      </w:divBdr>
      <w:divsChild>
        <w:div w:id="412093387">
          <w:marLeft w:val="1166"/>
          <w:marRight w:val="0"/>
          <w:marTop w:val="115"/>
          <w:marBottom w:val="0"/>
          <w:divBdr>
            <w:top w:val="none" w:sz="0" w:space="0" w:color="auto"/>
            <w:left w:val="none" w:sz="0" w:space="0" w:color="auto"/>
            <w:bottom w:val="none" w:sz="0" w:space="0" w:color="auto"/>
            <w:right w:val="none" w:sz="0" w:space="0" w:color="auto"/>
          </w:divBdr>
        </w:div>
        <w:div w:id="511578616">
          <w:marLeft w:val="1166"/>
          <w:marRight w:val="0"/>
          <w:marTop w:val="115"/>
          <w:marBottom w:val="0"/>
          <w:divBdr>
            <w:top w:val="none" w:sz="0" w:space="0" w:color="auto"/>
            <w:left w:val="none" w:sz="0" w:space="0" w:color="auto"/>
            <w:bottom w:val="none" w:sz="0" w:space="0" w:color="auto"/>
            <w:right w:val="none" w:sz="0" w:space="0" w:color="auto"/>
          </w:divBdr>
        </w:div>
        <w:div w:id="866791302">
          <w:marLeft w:val="1166"/>
          <w:marRight w:val="0"/>
          <w:marTop w:val="115"/>
          <w:marBottom w:val="0"/>
          <w:divBdr>
            <w:top w:val="none" w:sz="0" w:space="0" w:color="auto"/>
            <w:left w:val="none" w:sz="0" w:space="0" w:color="auto"/>
            <w:bottom w:val="none" w:sz="0" w:space="0" w:color="auto"/>
            <w:right w:val="none" w:sz="0" w:space="0" w:color="auto"/>
          </w:divBdr>
        </w:div>
        <w:div w:id="1710952707">
          <w:marLeft w:val="1166"/>
          <w:marRight w:val="0"/>
          <w:marTop w:val="115"/>
          <w:marBottom w:val="0"/>
          <w:divBdr>
            <w:top w:val="none" w:sz="0" w:space="0" w:color="auto"/>
            <w:left w:val="none" w:sz="0" w:space="0" w:color="auto"/>
            <w:bottom w:val="none" w:sz="0" w:space="0" w:color="auto"/>
            <w:right w:val="none" w:sz="0" w:space="0" w:color="auto"/>
          </w:divBdr>
        </w:div>
        <w:div w:id="1810784787">
          <w:marLeft w:val="1166"/>
          <w:marRight w:val="0"/>
          <w:marTop w:val="115"/>
          <w:marBottom w:val="0"/>
          <w:divBdr>
            <w:top w:val="none" w:sz="0" w:space="0" w:color="auto"/>
            <w:left w:val="none" w:sz="0" w:space="0" w:color="auto"/>
            <w:bottom w:val="none" w:sz="0" w:space="0" w:color="auto"/>
            <w:right w:val="none" w:sz="0" w:space="0" w:color="auto"/>
          </w:divBdr>
        </w:div>
      </w:divsChild>
    </w:div>
    <w:div w:id="981810848">
      <w:bodyDiv w:val="1"/>
      <w:marLeft w:val="0"/>
      <w:marRight w:val="0"/>
      <w:marTop w:val="0"/>
      <w:marBottom w:val="0"/>
      <w:divBdr>
        <w:top w:val="none" w:sz="0" w:space="0" w:color="auto"/>
        <w:left w:val="none" w:sz="0" w:space="0" w:color="auto"/>
        <w:bottom w:val="none" w:sz="0" w:space="0" w:color="auto"/>
        <w:right w:val="none" w:sz="0" w:space="0" w:color="auto"/>
      </w:divBdr>
    </w:div>
    <w:div w:id="992415508">
      <w:bodyDiv w:val="1"/>
      <w:marLeft w:val="0"/>
      <w:marRight w:val="0"/>
      <w:marTop w:val="0"/>
      <w:marBottom w:val="0"/>
      <w:divBdr>
        <w:top w:val="none" w:sz="0" w:space="0" w:color="auto"/>
        <w:left w:val="none" w:sz="0" w:space="0" w:color="auto"/>
        <w:bottom w:val="none" w:sz="0" w:space="0" w:color="auto"/>
        <w:right w:val="none" w:sz="0" w:space="0" w:color="auto"/>
      </w:divBdr>
    </w:div>
    <w:div w:id="1054542227">
      <w:bodyDiv w:val="1"/>
      <w:marLeft w:val="0"/>
      <w:marRight w:val="0"/>
      <w:marTop w:val="0"/>
      <w:marBottom w:val="0"/>
      <w:divBdr>
        <w:top w:val="none" w:sz="0" w:space="0" w:color="auto"/>
        <w:left w:val="none" w:sz="0" w:space="0" w:color="auto"/>
        <w:bottom w:val="none" w:sz="0" w:space="0" w:color="auto"/>
        <w:right w:val="none" w:sz="0" w:space="0" w:color="auto"/>
      </w:divBdr>
    </w:div>
    <w:div w:id="1057322340">
      <w:bodyDiv w:val="1"/>
      <w:marLeft w:val="0"/>
      <w:marRight w:val="0"/>
      <w:marTop w:val="0"/>
      <w:marBottom w:val="0"/>
      <w:divBdr>
        <w:top w:val="none" w:sz="0" w:space="0" w:color="auto"/>
        <w:left w:val="none" w:sz="0" w:space="0" w:color="auto"/>
        <w:bottom w:val="none" w:sz="0" w:space="0" w:color="auto"/>
        <w:right w:val="none" w:sz="0" w:space="0" w:color="auto"/>
      </w:divBdr>
    </w:div>
    <w:div w:id="1075587309">
      <w:bodyDiv w:val="1"/>
      <w:marLeft w:val="0"/>
      <w:marRight w:val="0"/>
      <w:marTop w:val="0"/>
      <w:marBottom w:val="0"/>
      <w:divBdr>
        <w:top w:val="none" w:sz="0" w:space="0" w:color="auto"/>
        <w:left w:val="none" w:sz="0" w:space="0" w:color="auto"/>
        <w:bottom w:val="none" w:sz="0" w:space="0" w:color="auto"/>
        <w:right w:val="none" w:sz="0" w:space="0" w:color="auto"/>
      </w:divBdr>
    </w:div>
    <w:div w:id="1076167808">
      <w:bodyDiv w:val="1"/>
      <w:marLeft w:val="0"/>
      <w:marRight w:val="0"/>
      <w:marTop w:val="0"/>
      <w:marBottom w:val="0"/>
      <w:divBdr>
        <w:top w:val="none" w:sz="0" w:space="0" w:color="auto"/>
        <w:left w:val="none" w:sz="0" w:space="0" w:color="auto"/>
        <w:bottom w:val="none" w:sz="0" w:space="0" w:color="auto"/>
        <w:right w:val="none" w:sz="0" w:space="0" w:color="auto"/>
      </w:divBdr>
    </w:div>
    <w:div w:id="1076980031">
      <w:bodyDiv w:val="1"/>
      <w:marLeft w:val="0"/>
      <w:marRight w:val="0"/>
      <w:marTop w:val="0"/>
      <w:marBottom w:val="0"/>
      <w:divBdr>
        <w:top w:val="none" w:sz="0" w:space="0" w:color="auto"/>
        <w:left w:val="none" w:sz="0" w:space="0" w:color="auto"/>
        <w:bottom w:val="none" w:sz="0" w:space="0" w:color="auto"/>
        <w:right w:val="none" w:sz="0" w:space="0" w:color="auto"/>
      </w:divBdr>
    </w:div>
    <w:div w:id="1084179614">
      <w:bodyDiv w:val="1"/>
      <w:marLeft w:val="0"/>
      <w:marRight w:val="0"/>
      <w:marTop w:val="0"/>
      <w:marBottom w:val="0"/>
      <w:divBdr>
        <w:top w:val="none" w:sz="0" w:space="0" w:color="auto"/>
        <w:left w:val="none" w:sz="0" w:space="0" w:color="auto"/>
        <w:bottom w:val="none" w:sz="0" w:space="0" w:color="auto"/>
        <w:right w:val="none" w:sz="0" w:space="0" w:color="auto"/>
      </w:divBdr>
    </w:div>
    <w:div w:id="1092973281">
      <w:bodyDiv w:val="1"/>
      <w:marLeft w:val="0"/>
      <w:marRight w:val="0"/>
      <w:marTop w:val="0"/>
      <w:marBottom w:val="0"/>
      <w:divBdr>
        <w:top w:val="none" w:sz="0" w:space="0" w:color="auto"/>
        <w:left w:val="none" w:sz="0" w:space="0" w:color="auto"/>
        <w:bottom w:val="none" w:sz="0" w:space="0" w:color="auto"/>
        <w:right w:val="none" w:sz="0" w:space="0" w:color="auto"/>
      </w:divBdr>
    </w:div>
    <w:div w:id="1136989996">
      <w:bodyDiv w:val="1"/>
      <w:marLeft w:val="0"/>
      <w:marRight w:val="0"/>
      <w:marTop w:val="0"/>
      <w:marBottom w:val="0"/>
      <w:divBdr>
        <w:top w:val="none" w:sz="0" w:space="0" w:color="auto"/>
        <w:left w:val="none" w:sz="0" w:space="0" w:color="auto"/>
        <w:bottom w:val="none" w:sz="0" w:space="0" w:color="auto"/>
        <w:right w:val="none" w:sz="0" w:space="0" w:color="auto"/>
      </w:divBdr>
    </w:div>
    <w:div w:id="1143278307">
      <w:bodyDiv w:val="1"/>
      <w:marLeft w:val="0"/>
      <w:marRight w:val="0"/>
      <w:marTop w:val="0"/>
      <w:marBottom w:val="0"/>
      <w:divBdr>
        <w:top w:val="none" w:sz="0" w:space="0" w:color="auto"/>
        <w:left w:val="none" w:sz="0" w:space="0" w:color="auto"/>
        <w:bottom w:val="none" w:sz="0" w:space="0" w:color="auto"/>
        <w:right w:val="none" w:sz="0" w:space="0" w:color="auto"/>
      </w:divBdr>
    </w:div>
    <w:div w:id="1151945382">
      <w:bodyDiv w:val="1"/>
      <w:marLeft w:val="0"/>
      <w:marRight w:val="0"/>
      <w:marTop w:val="0"/>
      <w:marBottom w:val="0"/>
      <w:divBdr>
        <w:top w:val="none" w:sz="0" w:space="0" w:color="auto"/>
        <w:left w:val="none" w:sz="0" w:space="0" w:color="auto"/>
        <w:bottom w:val="none" w:sz="0" w:space="0" w:color="auto"/>
        <w:right w:val="none" w:sz="0" w:space="0" w:color="auto"/>
      </w:divBdr>
    </w:div>
    <w:div w:id="1152941133">
      <w:bodyDiv w:val="1"/>
      <w:marLeft w:val="0"/>
      <w:marRight w:val="0"/>
      <w:marTop w:val="0"/>
      <w:marBottom w:val="0"/>
      <w:divBdr>
        <w:top w:val="none" w:sz="0" w:space="0" w:color="auto"/>
        <w:left w:val="none" w:sz="0" w:space="0" w:color="auto"/>
        <w:bottom w:val="none" w:sz="0" w:space="0" w:color="auto"/>
        <w:right w:val="none" w:sz="0" w:space="0" w:color="auto"/>
      </w:divBdr>
    </w:div>
    <w:div w:id="1173565595">
      <w:bodyDiv w:val="1"/>
      <w:marLeft w:val="0"/>
      <w:marRight w:val="0"/>
      <w:marTop w:val="0"/>
      <w:marBottom w:val="0"/>
      <w:divBdr>
        <w:top w:val="none" w:sz="0" w:space="0" w:color="auto"/>
        <w:left w:val="none" w:sz="0" w:space="0" w:color="auto"/>
        <w:bottom w:val="none" w:sz="0" w:space="0" w:color="auto"/>
        <w:right w:val="none" w:sz="0" w:space="0" w:color="auto"/>
      </w:divBdr>
    </w:div>
    <w:div w:id="1180435296">
      <w:bodyDiv w:val="1"/>
      <w:marLeft w:val="0"/>
      <w:marRight w:val="0"/>
      <w:marTop w:val="0"/>
      <w:marBottom w:val="0"/>
      <w:divBdr>
        <w:top w:val="none" w:sz="0" w:space="0" w:color="auto"/>
        <w:left w:val="none" w:sz="0" w:space="0" w:color="auto"/>
        <w:bottom w:val="none" w:sz="0" w:space="0" w:color="auto"/>
        <w:right w:val="none" w:sz="0" w:space="0" w:color="auto"/>
      </w:divBdr>
    </w:div>
    <w:div w:id="1213928750">
      <w:bodyDiv w:val="1"/>
      <w:marLeft w:val="0"/>
      <w:marRight w:val="0"/>
      <w:marTop w:val="0"/>
      <w:marBottom w:val="0"/>
      <w:divBdr>
        <w:top w:val="none" w:sz="0" w:space="0" w:color="auto"/>
        <w:left w:val="none" w:sz="0" w:space="0" w:color="auto"/>
        <w:bottom w:val="none" w:sz="0" w:space="0" w:color="auto"/>
        <w:right w:val="none" w:sz="0" w:space="0" w:color="auto"/>
      </w:divBdr>
    </w:div>
    <w:div w:id="1238439654">
      <w:bodyDiv w:val="1"/>
      <w:marLeft w:val="0"/>
      <w:marRight w:val="0"/>
      <w:marTop w:val="0"/>
      <w:marBottom w:val="0"/>
      <w:divBdr>
        <w:top w:val="none" w:sz="0" w:space="0" w:color="auto"/>
        <w:left w:val="none" w:sz="0" w:space="0" w:color="auto"/>
        <w:bottom w:val="none" w:sz="0" w:space="0" w:color="auto"/>
        <w:right w:val="none" w:sz="0" w:space="0" w:color="auto"/>
      </w:divBdr>
    </w:div>
    <w:div w:id="1250770521">
      <w:bodyDiv w:val="1"/>
      <w:marLeft w:val="0"/>
      <w:marRight w:val="0"/>
      <w:marTop w:val="0"/>
      <w:marBottom w:val="0"/>
      <w:divBdr>
        <w:top w:val="none" w:sz="0" w:space="0" w:color="auto"/>
        <w:left w:val="none" w:sz="0" w:space="0" w:color="auto"/>
        <w:bottom w:val="none" w:sz="0" w:space="0" w:color="auto"/>
        <w:right w:val="none" w:sz="0" w:space="0" w:color="auto"/>
      </w:divBdr>
    </w:div>
    <w:div w:id="1278831607">
      <w:bodyDiv w:val="1"/>
      <w:marLeft w:val="0"/>
      <w:marRight w:val="0"/>
      <w:marTop w:val="0"/>
      <w:marBottom w:val="0"/>
      <w:divBdr>
        <w:top w:val="none" w:sz="0" w:space="0" w:color="auto"/>
        <w:left w:val="none" w:sz="0" w:space="0" w:color="auto"/>
        <w:bottom w:val="none" w:sz="0" w:space="0" w:color="auto"/>
        <w:right w:val="none" w:sz="0" w:space="0" w:color="auto"/>
      </w:divBdr>
    </w:div>
    <w:div w:id="1301884244">
      <w:bodyDiv w:val="1"/>
      <w:marLeft w:val="0"/>
      <w:marRight w:val="0"/>
      <w:marTop w:val="0"/>
      <w:marBottom w:val="0"/>
      <w:divBdr>
        <w:top w:val="none" w:sz="0" w:space="0" w:color="auto"/>
        <w:left w:val="none" w:sz="0" w:space="0" w:color="auto"/>
        <w:bottom w:val="none" w:sz="0" w:space="0" w:color="auto"/>
        <w:right w:val="none" w:sz="0" w:space="0" w:color="auto"/>
      </w:divBdr>
    </w:div>
    <w:div w:id="1307273718">
      <w:bodyDiv w:val="1"/>
      <w:marLeft w:val="0"/>
      <w:marRight w:val="0"/>
      <w:marTop w:val="0"/>
      <w:marBottom w:val="0"/>
      <w:divBdr>
        <w:top w:val="none" w:sz="0" w:space="0" w:color="auto"/>
        <w:left w:val="none" w:sz="0" w:space="0" w:color="auto"/>
        <w:bottom w:val="none" w:sz="0" w:space="0" w:color="auto"/>
        <w:right w:val="none" w:sz="0" w:space="0" w:color="auto"/>
      </w:divBdr>
    </w:div>
    <w:div w:id="1320429335">
      <w:bodyDiv w:val="1"/>
      <w:marLeft w:val="0"/>
      <w:marRight w:val="0"/>
      <w:marTop w:val="0"/>
      <w:marBottom w:val="0"/>
      <w:divBdr>
        <w:top w:val="none" w:sz="0" w:space="0" w:color="auto"/>
        <w:left w:val="none" w:sz="0" w:space="0" w:color="auto"/>
        <w:bottom w:val="none" w:sz="0" w:space="0" w:color="auto"/>
        <w:right w:val="none" w:sz="0" w:space="0" w:color="auto"/>
      </w:divBdr>
    </w:div>
    <w:div w:id="1380668917">
      <w:bodyDiv w:val="1"/>
      <w:marLeft w:val="0"/>
      <w:marRight w:val="0"/>
      <w:marTop w:val="0"/>
      <w:marBottom w:val="0"/>
      <w:divBdr>
        <w:top w:val="none" w:sz="0" w:space="0" w:color="auto"/>
        <w:left w:val="none" w:sz="0" w:space="0" w:color="auto"/>
        <w:bottom w:val="none" w:sz="0" w:space="0" w:color="auto"/>
        <w:right w:val="none" w:sz="0" w:space="0" w:color="auto"/>
      </w:divBdr>
    </w:div>
    <w:div w:id="1382829815">
      <w:bodyDiv w:val="1"/>
      <w:marLeft w:val="0"/>
      <w:marRight w:val="0"/>
      <w:marTop w:val="0"/>
      <w:marBottom w:val="0"/>
      <w:divBdr>
        <w:top w:val="none" w:sz="0" w:space="0" w:color="auto"/>
        <w:left w:val="none" w:sz="0" w:space="0" w:color="auto"/>
        <w:bottom w:val="none" w:sz="0" w:space="0" w:color="auto"/>
        <w:right w:val="none" w:sz="0" w:space="0" w:color="auto"/>
      </w:divBdr>
    </w:div>
    <w:div w:id="1394694681">
      <w:bodyDiv w:val="1"/>
      <w:marLeft w:val="0"/>
      <w:marRight w:val="0"/>
      <w:marTop w:val="0"/>
      <w:marBottom w:val="0"/>
      <w:divBdr>
        <w:top w:val="none" w:sz="0" w:space="0" w:color="auto"/>
        <w:left w:val="none" w:sz="0" w:space="0" w:color="auto"/>
        <w:bottom w:val="none" w:sz="0" w:space="0" w:color="auto"/>
        <w:right w:val="none" w:sz="0" w:space="0" w:color="auto"/>
      </w:divBdr>
    </w:div>
    <w:div w:id="1452474612">
      <w:bodyDiv w:val="1"/>
      <w:marLeft w:val="0"/>
      <w:marRight w:val="0"/>
      <w:marTop w:val="0"/>
      <w:marBottom w:val="0"/>
      <w:divBdr>
        <w:top w:val="none" w:sz="0" w:space="0" w:color="auto"/>
        <w:left w:val="none" w:sz="0" w:space="0" w:color="auto"/>
        <w:bottom w:val="none" w:sz="0" w:space="0" w:color="auto"/>
        <w:right w:val="none" w:sz="0" w:space="0" w:color="auto"/>
      </w:divBdr>
    </w:div>
    <w:div w:id="1466004240">
      <w:bodyDiv w:val="1"/>
      <w:marLeft w:val="0"/>
      <w:marRight w:val="0"/>
      <w:marTop w:val="0"/>
      <w:marBottom w:val="0"/>
      <w:divBdr>
        <w:top w:val="none" w:sz="0" w:space="0" w:color="auto"/>
        <w:left w:val="none" w:sz="0" w:space="0" w:color="auto"/>
        <w:bottom w:val="none" w:sz="0" w:space="0" w:color="auto"/>
        <w:right w:val="none" w:sz="0" w:space="0" w:color="auto"/>
      </w:divBdr>
    </w:div>
    <w:div w:id="1476296490">
      <w:bodyDiv w:val="1"/>
      <w:marLeft w:val="0"/>
      <w:marRight w:val="0"/>
      <w:marTop w:val="0"/>
      <w:marBottom w:val="0"/>
      <w:divBdr>
        <w:top w:val="none" w:sz="0" w:space="0" w:color="auto"/>
        <w:left w:val="none" w:sz="0" w:space="0" w:color="auto"/>
        <w:bottom w:val="none" w:sz="0" w:space="0" w:color="auto"/>
        <w:right w:val="none" w:sz="0" w:space="0" w:color="auto"/>
      </w:divBdr>
    </w:div>
    <w:div w:id="1522865022">
      <w:bodyDiv w:val="1"/>
      <w:marLeft w:val="0"/>
      <w:marRight w:val="0"/>
      <w:marTop w:val="0"/>
      <w:marBottom w:val="0"/>
      <w:divBdr>
        <w:top w:val="none" w:sz="0" w:space="0" w:color="auto"/>
        <w:left w:val="none" w:sz="0" w:space="0" w:color="auto"/>
        <w:bottom w:val="none" w:sz="0" w:space="0" w:color="auto"/>
        <w:right w:val="none" w:sz="0" w:space="0" w:color="auto"/>
      </w:divBdr>
    </w:div>
    <w:div w:id="1538199685">
      <w:bodyDiv w:val="1"/>
      <w:marLeft w:val="0"/>
      <w:marRight w:val="0"/>
      <w:marTop w:val="0"/>
      <w:marBottom w:val="0"/>
      <w:divBdr>
        <w:top w:val="none" w:sz="0" w:space="0" w:color="auto"/>
        <w:left w:val="none" w:sz="0" w:space="0" w:color="auto"/>
        <w:bottom w:val="none" w:sz="0" w:space="0" w:color="auto"/>
        <w:right w:val="none" w:sz="0" w:space="0" w:color="auto"/>
      </w:divBdr>
    </w:div>
    <w:div w:id="1590037714">
      <w:bodyDiv w:val="1"/>
      <w:marLeft w:val="0"/>
      <w:marRight w:val="0"/>
      <w:marTop w:val="0"/>
      <w:marBottom w:val="0"/>
      <w:divBdr>
        <w:top w:val="none" w:sz="0" w:space="0" w:color="auto"/>
        <w:left w:val="none" w:sz="0" w:space="0" w:color="auto"/>
        <w:bottom w:val="none" w:sz="0" w:space="0" w:color="auto"/>
        <w:right w:val="none" w:sz="0" w:space="0" w:color="auto"/>
      </w:divBdr>
    </w:div>
    <w:div w:id="1590385332">
      <w:bodyDiv w:val="1"/>
      <w:marLeft w:val="0"/>
      <w:marRight w:val="0"/>
      <w:marTop w:val="0"/>
      <w:marBottom w:val="0"/>
      <w:divBdr>
        <w:top w:val="none" w:sz="0" w:space="0" w:color="auto"/>
        <w:left w:val="none" w:sz="0" w:space="0" w:color="auto"/>
        <w:bottom w:val="none" w:sz="0" w:space="0" w:color="auto"/>
        <w:right w:val="none" w:sz="0" w:space="0" w:color="auto"/>
      </w:divBdr>
    </w:div>
    <w:div w:id="1600992120">
      <w:bodyDiv w:val="1"/>
      <w:marLeft w:val="0"/>
      <w:marRight w:val="0"/>
      <w:marTop w:val="0"/>
      <w:marBottom w:val="0"/>
      <w:divBdr>
        <w:top w:val="none" w:sz="0" w:space="0" w:color="auto"/>
        <w:left w:val="none" w:sz="0" w:space="0" w:color="auto"/>
        <w:bottom w:val="none" w:sz="0" w:space="0" w:color="auto"/>
        <w:right w:val="none" w:sz="0" w:space="0" w:color="auto"/>
      </w:divBdr>
    </w:div>
    <w:div w:id="1602760074">
      <w:bodyDiv w:val="1"/>
      <w:marLeft w:val="0"/>
      <w:marRight w:val="0"/>
      <w:marTop w:val="0"/>
      <w:marBottom w:val="0"/>
      <w:divBdr>
        <w:top w:val="none" w:sz="0" w:space="0" w:color="auto"/>
        <w:left w:val="none" w:sz="0" w:space="0" w:color="auto"/>
        <w:bottom w:val="none" w:sz="0" w:space="0" w:color="auto"/>
        <w:right w:val="none" w:sz="0" w:space="0" w:color="auto"/>
      </w:divBdr>
    </w:div>
    <w:div w:id="1604150796">
      <w:bodyDiv w:val="1"/>
      <w:marLeft w:val="0"/>
      <w:marRight w:val="0"/>
      <w:marTop w:val="0"/>
      <w:marBottom w:val="0"/>
      <w:divBdr>
        <w:top w:val="none" w:sz="0" w:space="0" w:color="auto"/>
        <w:left w:val="none" w:sz="0" w:space="0" w:color="auto"/>
        <w:bottom w:val="none" w:sz="0" w:space="0" w:color="auto"/>
        <w:right w:val="none" w:sz="0" w:space="0" w:color="auto"/>
      </w:divBdr>
    </w:div>
    <w:div w:id="1639649512">
      <w:bodyDiv w:val="1"/>
      <w:marLeft w:val="0"/>
      <w:marRight w:val="0"/>
      <w:marTop w:val="0"/>
      <w:marBottom w:val="0"/>
      <w:divBdr>
        <w:top w:val="none" w:sz="0" w:space="0" w:color="auto"/>
        <w:left w:val="none" w:sz="0" w:space="0" w:color="auto"/>
        <w:bottom w:val="none" w:sz="0" w:space="0" w:color="auto"/>
        <w:right w:val="none" w:sz="0" w:space="0" w:color="auto"/>
      </w:divBdr>
    </w:div>
    <w:div w:id="1663853177">
      <w:bodyDiv w:val="1"/>
      <w:marLeft w:val="0"/>
      <w:marRight w:val="0"/>
      <w:marTop w:val="0"/>
      <w:marBottom w:val="0"/>
      <w:divBdr>
        <w:top w:val="none" w:sz="0" w:space="0" w:color="auto"/>
        <w:left w:val="none" w:sz="0" w:space="0" w:color="auto"/>
        <w:bottom w:val="none" w:sz="0" w:space="0" w:color="auto"/>
        <w:right w:val="none" w:sz="0" w:space="0" w:color="auto"/>
      </w:divBdr>
    </w:div>
    <w:div w:id="1685934195">
      <w:bodyDiv w:val="1"/>
      <w:marLeft w:val="0"/>
      <w:marRight w:val="0"/>
      <w:marTop w:val="0"/>
      <w:marBottom w:val="0"/>
      <w:divBdr>
        <w:top w:val="none" w:sz="0" w:space="0" w:color="auto"/>
        <w:left w:val="none" w:sz="0" w:space="0" w:color="auto"/>
        <w:bottom w:val="none" w:sz="0" w:space="0" w:color="auto"/>
        <w:right w:val="none" w:sz="0" w:space="0" w:color="auto"/>
      </w:divBdr>
      <w:divsChild>
        <w:div w:id="416364295">
          <w:marLeft w:val="0"/>
          <w:marRight w:val="0"/>
          <w:marTop w:val="0"/>
          <w:marBottom w:val="0"/>
          <w:divBdr>
            <w:top w:val="none" w:sz="0" w:space="0" w:color="auto"/>
            <w:left w:val="none" w:sz="0" w:space="0" w:color="auto"/>
            <w:bottom w:val="none" w:sz="0" w:space="0" w:color="auto"/>
            <w:right w:val="none" w:sz="0" w:space="0" w:color="auto"/>
          </w:divBdr>
        </w:div>
        <w:div w:id="570047108">
          <w:marLeft w:val="0"/>
          <w:marRight w:val="0"/>
          <w:marTop w:val="0"/>
          <w:marBottom w:val="0"/>
          <w:divBdr>
            <w:top w:val="none" w:sz="0" w:space="0" w:color="auto"/>
            <w:left w:val="none" w:sz="0" w:space="0" w:color="auto"/>
            <w:bottom w:val="none" w:sz="0" w:space="0" w:color="auto"/>
            <w:right w:val="none" w:sz="0" w:space="0" w:color="auto"/>
          </w:divBdr>
        </w:div>
        <w:div w:id="727922447">
          <w:marLeft w:val="0"/>
          <w:marRight w:val="0"/>
          <w:marTop w:val="0"/>
          <w:marBottom w:val="0"/>
          <w:divBdr>
            <w:top w:val="none" w:sz="0" w:space="0" w:color="auto"/>
            <w:left w:val="none" w:sz="0" w:space="0" w:color="auto"/>
            <w:bottom w:val="none" w:sz="0" w:space="0" w:color="auto"/>
            <w:right w:val="none" w:sz="0" w:space="0" w:color="auto"/>
          </w:divBdr>
        </w:div>
        <w:div w:id="1244681683">
          <w:marLeft w:val="0"/>
          <w:marRight w:val="0"/>
          <w:marTop w:val="0"/>
          <w:marBottom w:val="0"/>
          <w:divBdr>
            <w:top w:val="none" w:sz="0" w:space="0" w:color="auto"/>
            <w:left w:val="none" w:sz="0" w:space="0" w:color="auto"/>
            <w:bottom w:val="none" w:sz="0" w:space="0" w:color="auto"/>
            <w:right w:val="none" w:sz="0" w:space="0" w:color="auto"/>
          </w:divBdr>
        </w:div>
        <w:div w:id="2121871737">
          <w:marLeft w:val="0"/>
          <w:marRight w:val="0"/>
          <w:marTop w:val="0"/>
          <w:marBottom w:val="0"/>
          <w:divBdr>
            <w:top w:val="none" w:sz="0" w:space="0" w:color="auto"/>
            <w:left w:val="none" w:sz="0" w:space="0" w:color="auto"/>
            <w:bottom w:val="none" w:sz="0" w:space="0" w:color="auto"/>
            <w:right w:val="none" w:sz="0" w:space="0" w:color="auto"/>
          </w:divBdr>
        </w:div>
      </w:divsChild>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31809712">
      <w:bodyDiv w:val="1"/>
      <w:marLeft w:val="0"/>
      <w:marRight w:val="0"/>
      <w:marTop w:val="0"/>
      <w:marBottom w:val="0"/>
      <w:divBdr>
        <w:top w:val="none" w:sz="0" w:space="0" w:color="auto"/>
        <w:left w:val="none" w:sz="0" w:space="0" w:color="auto"/>
        <w:bottom w:val="none" w:sz="0" w:space="0" w:color="auto"/>
        <w:right w:val="none" w:sz="0" w:space="0" w:color="auto"/>
      </w:divBdr>
    </w:div>
    <w:div w:id="1786462957">
      <w:bodyDiv w:val="1"/>
      <w:marLeft w:val="0"/>
      <w:marRight w:val="0"/>
      <w:marTop w:val="0"/>
      <w:marBottom w:val="0"/>
      <w:divBdr>
        <w:top w:val="none" w:sz="0" w:space="0" w:color="auto"/>
        <w:left w:val="none" w:sz="0" w:space="0" w:color="auto"/>
        <w:bottom w:val="none" w:sz="0" w:space="0" w:color="auto"/>
        <w:right w:val="none" w:sz="0" w:space="0" w:color="auto"/>
      </w:divBdr>
    </w:div>
    <w:div w:id="1803618908">
      <w:bodyDiv w:val="1"/>
      <w:marLeft w:val="0"/>
      <w:marRight w:val="0"/>
      <w:marTop w:val="0"/>
      <w:marBottom w:val="0"/>
      <w:divBdr>
        <w:top w:val="none" w:sz="0" w:space="0" w:color="auto"/>
        <w:left w:val="none" w:sz="0" w:space="0" w:color="auto"/>
        <w:bottom w:val="none" w:sz="0" w:space="0" w:color="auto"/>
        <w:right w:val="none" w:sz="0" w:space="0" w:color="auto"/>
      </w:divBdr>
    </w:div>
    <w:div w:id="1819494854">
      <w:bodyDiv w:val="1"/>
      <w:marLeft w:val="0"/>
      <w:marRight w:val="0"/>
      <w:marTop w:val="0"/>
      <w:marBottom w:val="0"/>
      <w:divBdr>
        <w:top w:val="none" w:sz="0" w:space="0" w:color="auto"/>
        <w:left w:val="none" w:sz="0" w:space="0" w:color="auto"/>
        <w:bottom w:val="none" w:sz="0" w:space="0" w:color="auto"/>
        <w:right w:val="none" w:sz="0" w:space="0" w:color="auto"/>
      </w:divBdr>
    </w:div>
    <w:div w:id="1831751871">
      <w:bodyDiv w:val="1"/>
      <w:marLeft w:val="0"/>
      <w:marRight w:val="0"/>
      <w:marTop w:val="0"/>
      <w:marBottom w:val="0"/>
      <w:divBdr>
        <w:top w:val="none" w:sz="0" w:space="0" w:color="auto"/>
        <w:left w:val="none" w:sz="0" w:space="0" w:color="auto"/>
        <w:bottom w:val="none" w:sz="0" w:space="0" w:color="auto"/>
        <w:right w:val="none" w:sz="0" w:space="0" w:color="auto"/>
      </w:divBdr>
    </w:div>
    <w:div w:id="1836216881">
      <w:bodyDiv w:val="1"/>
      <w:marLeft w:val="0"/>
      <w:marRight w:val="0"/>
      <w:marTop w:val="0"/>
      <w:marBottom w:val="0"/>
      <w:divBdr>
        <w:top w:val="none" w:sz="0" w:space="0" w:color="auto"/>
        <w:left w:val="none" w:sz="0" w:space="0" w:color="auto"/>
        <w:bottom w:val="none" w:sz="0" w:space="0" w:color="auto"/>
        <w:right w:val="none" w:sz="0" w:space="0" w:color="auto"/>
      </w:divBdr>
    </w:div>
    <w:div w:id="1846047094">
      <w:bodyDiv w:val="1"/>
      <w:marLeft w:val="0"/>
      <w:marRight w:val="0"/>
      <w:marTop w:val="0"/>
      <w:marBottom w:val="0"/>
      <w:divBdr>
        <w:top w:val="none" w:sz="0" w:space="0" w:color="auto"/>
        <w:left w:val="none" w:sz="0" w:space="0" w:color="auto"/>
        <w:bottom w:val="none" w:sz="0" w:space="0" w:color="auto"/>
        <w:right w:val="none" w:sz="0" w:space="0" w:color="auto"/>
      </w:divBdr>
    </w:div>
    <w:div w:id="1854761670">
      <w:bodyDiv w:val="1"/>
      <w:marLeft w:val="0"/>
      <w:marRight w:val="0"/>
      <w:marTop w:val="0"/>
      <w:marBottom w:val="0"/>
      <w:divBdr>
        <w:top w:val="none" w:sz="0" w:space="0" w:color="auto"/>
        <w:left w:val="none" w:sz="0" w:space="0" w:color="auto"/>
        <w:bottom w:val="none" w:sz="0" w:space="0" w:color="auto"/>
        <w:right w:val="none" w:sz="0" w:space="0" w:color="auto"/>
      </w:divBdr>
    </w:div>
    <w:div w:id="1873685985">
      <w:bodyDiv w:val="1"/>
      <w:marLeft w:val="0"/>
      <w:marRight w:val="0"/>
      <w:marTop w:val="0"/>
      <w:marBottom w:val="0"/>
      <w:divBdr>
        <w:top w:val="none" w:sz="0" w:space="0" w:color="auto"/>
        <w:left w:val="none" w:sz="0" w:space="0" w:color="auto"/>
        <w:bottom w:val="none" w:sz="0" w:space="0" w:color="auto"/>
        <w:right w:val="none" w:sz="0" w:space="0" w:color="auto"/>
      </w:divBdr>
    </w:div>
    <w:div w:id="1962032182">
      <w:bodyDiv w:val="1"/>
      <w:marLeft w:val="0"/>
      <w:marRight w:val="0"/>
      <w:marTop w:val="0"/>
      <w:marBottom w:val="0"/>
      <w:divBdr>
        <w:top w:val="none" w:sz="0" w:space="0" w:color="auto"/>
        <w:left w:val="none" w:sz="0" w:space="0" w:color="auto"/>
        <w:bottom w:val="none" w:sz="0" w:space="0" w:color="auto"/>
        <w:right w:val="none" w:sz="0" w:space="0" w:color="auto"/>
      </w:divBdr>
    </w:div>
    <w:div w:id="2004115166">
      <w:bodyDiv w:val="1"/>
      <w:marLeft w:val="0"/>
      <w:marRight w:val="0"/>
      <w:marTop w:val="0"/>
      <w:marBottom w:val="0"/>
      <w:divBdr>
        <w:top w:val="none" w:sz="0" w:space="0" w:color="auto"/>
        <w:left w:val="none" w:sz="0" w:space="0" w:color="auto"/>
        <w:bottom w:val="none" w:sz="0" w:space="0" w:color="auto"/>
        <w:right w:val="none" w:sz="0" w:space="0" w:color="auto"/>
      </w:divBdr>
    </w:div>
    <w:div w:id="2006005831">
      <w:bodyDiv w:val="1"/>
      <w:marLeft w:val="0"/>
      <w:marRight w:val="0"/>
      <w:marTop w:val="0"/>
      <w:marBottom w:val="0"/>
      <w:divBdr>
        <w:top w:val="none" w:sz="0" w:space="0" w:color="auto"/>
        <w:left w:val="none" w:sz="0" w:space="0" w:color="auto"/>
        <w:bottom w:val="none" w:sz="0" w:space="0" w:color="auto"/>
        <w:right w:val="none" w:sz="0" w:space="0" w:color="auto"/>
      </w:divBdr>
    </w:div>
    <w:div w:id="2018967791">
      <w:bodyDiv w:val="1"/>
      <w:marLeft w:val="0"/>
      <w:marRight w:val="0"/>
      <w:marTop w:val="0"/>
      <w:marBottom w:val="0"/>
      <w:divBdr>
        <w:top w:val="none" w:sz="0" w:space="0" w:color="auto"/>
        <w:left w:val="none" w:sz="0" w:space="0" w:color="auto"/>
        <w:bottom w:val="none" w:sz="0" w:space="0" w:color="auto"/>
        <w:right w:val="none" w:sz="0" w:space="0" w:color="auto"/>
      </w:divBdr>
    </w:div>
    <w:div w:id="2029721842">
      <w:bodyDiv w:val="1"/>
      <w:marLeft w:val="0"/>
      <w:marRight w:val="0"/>
      <w:marTop w:val="0"/>
      <w:marBottom w:val="0"/>
      <w:divBdr>
        <w:top w:val="none" w:sz="0" w:space="0" w:color="auto"/>
        <w:left w:val="none" w:sz="0" w:space="0" w:color="auto"/>
        <w:bottom w:val="none" w:sz="0" w:space="0" w:color="auto"/>
        <w:right w:val="none" w:sz="0" w:space="0" w:color="auto"/>
      </w:divBdr>
    </w:div>
    <w:div w:id="2032535289">
      <w:bodyDiv w:val="1"/>
      <w:marLeft w:val="0"/>
      <w:marRight w:val="0"/>
      <w:marTop w:val="0"/>
      <w:marBottom w:val="0"/>
      <w:divBdr>
        <w:top w:val="none" w:sz="0" w:space="0" w:color="auto"/>
        <w:left w:val="none" w:sz="0" w:space="0" w:color="auto"/>
        <w:bottom w:val="none" w:sz="0" w:space="0" w:color="auto"/>
        <w:right w:val="none" w:sz="0" w:space="0" w:color="auto"/>
      </w:divBdr>
    </w:div>
    <w:div w:id="2038307648">
      <w:bodyDiv w:val="1"/>
      <w:marLeft w:val="0"/>
      <w:marRight w:val="0"/>
      <w:marTop w:val="0"/>
      <w:marBottom w:val="0"/>
      <w:divBdr>
        <w:top w:val="none" w:sz="0" w:space="0" w:color="auto"/>
        <w:left w:val="none" w:sz="0" w:space="0" w:color="auto"/>
        <w:bottom w:val="none" w:sz="0" w:space="0" w:color="auto"/>
        <w:right w:val="none" w:sz="0" w:space="0" w:color="auto"/>
      </w:divBdr>
    </w:div>
    <w:div w:id="2042240172">
      <w:bodyDiv w:val="1"/>
      <w:marLeft w:val="0"/>
      <w:marRight w:val="0"/>
      <w:marTop w:val="0"/>
      <w:marBottom w:val="0"/>
      <w:divBdr>
        <w:top w:val="none" w:sz="0" w:space="0" w:color="auto"/>
        <w:left w:val="none" w:sz="0" w:space="0" w:color="auto"/>
        <w:bottom w:val="none" w:sz="0" w:space="0" w:color="auto"/>
        <w:right w:val="none" w:sz="0" w:space="0" w:color="auto"/>
      </w:divBdr>
    </w:div>
    <w:div w:id="2042432443">
      <w:bodyDiv w:val="1"/>
      <w:marLeft w:val="0"/>
      <w:marRight w:val="0"/>
      <w:marTop w:val="0"/>
      <w:marBottom w:val="0"/>
      <w:divBdr>
        <w:top w:val="none" w:sz="0" w:space="0" w:color="auto"/>
        <w:left w:val="none" w:sz="0" w:space="0" w:color="auto"/>
        <w:bottom w:val="none" w:sz="0" w:space="0" w:color="auto"/>
        <w:right w:val="none" w:sz="0" w:space="0" w:color="auto"/>
      </w:divBdr>
    </w:div>
    <w:div w:id="2057314714">
      <w:bodyDiv w:val="1"/>
      <w:marLeft w:val="0"/>
      <w:marRight w:val="0"/>
      <w:marTop w:val="0"/>
      <w:marBottom w:val="0"/>
      <w:divBdr>
        <w:top w:val="none" w:sz="0" w:space="0" w:color="auto"/>
        <w:left w:val="none" w:sz="0" w:space="0" w:color="auto"/>
        <w:bottom w:val="none" w:sz="0" w:space="0" w:color="auto"/>
        <w:right w:val="none" w:sz="0" w:space="0" w:color="auto"/>
      </w:divBdr>
    </w:div>
    <w:div w:id="2064792168">
      <w:bodyDiv w:val="1"/>
      <w:marLeft w:val="0"/>
      <w:marRight w:val="0"/>
      <w:marTop w:val="0"/>
      <w:marBottom w:val="0"/>
      <w:divBdr>
        <w:top w:val="none" w:sz="0" w:space="0" w:color="auto"/>
        <w:left w:val="none" w:sz="0" w:space="0" w:color="auto"/>
        <w:bottom w:val="none" w:sz="0" w:space="0" w:color="auto"/>
        <w:right w:val="none" w:sz="0" w:space="0" w:color="auto"/>
      </w:divBdr>
    </w:div>
    <w:div w:id="2087536603">
      <w:bodyDiv w:val="1"/>
      <w:marLeft w:val="0"/>
      <w:marRight w:val="0"/>
      <w:marTop w:val="0"/>
      <w:marBottom w:val="0"/>
      <w:divBdr>
        <w:top w:val="none" w:sz="0" w:space="0" w:color="auto"/>
        <w:left w:val="none" w:sz="0" w:space="0" w:color="auto"/>
        <w:bottom w:val="none" w:sz="0" w:space="0" w:color="auto"/>
        <w:right w:val="none" w:sz="0" w:space="0" w:color="auto"/>
      </w:divBdr>
    </w:div>
    <w:div w:id="2101215875">
      <w:bodyDiv w:val="1"/>
      <w:marLeft w:val="0"/>
      <w:marRight w:val="0"/>
      <w:marTop w:val="0"/>
      <w:marBottom w:val="0"/>
      <w:divBdr>
        <w:top w:val="none" w:sz="0" w:space="0" w:color="auto"/>
        <w:left w:val="none" w:sz="0" w:space="0" w:color="auto"/>
        <w:bottom w:val="none" w:sz="0" w:space="0" w:color="auto"/>
        <w:right w:val="none" w:sz="0" w:space="0" w:color="auto"/>
      </w:divBdr>
    </w:div>
    <w:div w:id="2117556411">
      <w:bodyDiv w:val="1"/>
      <w:marLeft w:val="0"/>
      <w:marRight w:val="0"/>
      <w:marTop w:val="0"/>
      <w:marBottom w:val="0"/>
      <w:divBdr>
        <w:top w:val="none" w:sz="0" w:space="0" w:color="auto"/>
        <w:left w:val="none" w:sz="0" w:space="0" w:color="auto"/>
        <w:bottom w:val="none" w:sz="0" w:space="0" w:color="auto"/>
        <w:right w:val="none" w:sz="0" w:space="0" w:color="auto"/>
      </w:divBdr>
    </w:div>
    <w:div w:id="211956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hyperlink" Target="file:///C:\Users\YenNH16\Downloads\SECOND%20SCREEN\Dox\fpt-tv-online_spec_v1.1.5_HA.docx" TargetMode="External"/><Relationship Id="rId191" Type="http://schemas.openxmlformats.org/officeDocument/2006/relationships/image" Target="media/image175.png"/><Relationship Id="rId205" Type="http://schemas.openxmlformats.org/officeDocument/2006/relationships/header" Target="header2.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tiff"/><Relationship Id="rId192" Type="http://schemas.openxmlformats.org/officeDocument/2006/relationships/image" Target="media/image176.png"/><Relationship Id="rId206" Type="http://schemas.openxmlformats.org/officeDocument/2006/relationships/footer" Target="footer3.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8.tiff"/><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microsoft.com/office/2011/relationships/people" Target="peop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tiff"/><Relationship Id="rId189" Type="http://schemas.openxmlformats.org/officeDocument/2006/relationships/image" Target="media/image17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theme" Target="theme/theme1.xml"/><Relationship Id="rId190" Type="http://schemas.openxmlformats.org/officeDocument/2006/relationships/image" Target="media/image174.tiff"/><Relationship Id="rId204" Type="http://schemas.openxmlformats.org/officeDocument/2006/relationships/image" Target="media/image188.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tif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tiff"/><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hyperlink" Target="file:///C:\Users\YenNH16\Downloads\SECOND%20SCREEN\Dox\fpt-tv-online_spec_v1.1.5_HA.docx"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hyperlink" Target="file:///C:\Users\YenNH16\Downloads\SECOND%20SCREEN\Dox\%5bhaianh%5dfpt-tv-online_spec_v1.1.6_1803.docx"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tiff"/><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1972BDB69E1549B33A2B6C1B35433E" ma:contentTypeVersion="22" ma:contentTypeDescription="Create a new document." ma:contentTypeScope="" ma:versionID="22765728af024c763de5ddbe7404661e">
  <xsd:schema xmlns:xsd="http://www.w3.org/2001/XMLSchema" xmlns:xs="http://www.w3.org/2001/XMLSchema" xmlns:p="http://schemas.microsoft.com/office/2006/metadata/properties" xmlns:ns1="http://schemas.microsoft.com/sharepoint/v3" xmlns:ns2="http://schemas.microsoft.com/sharepoint/v3/fields" xmlns:ns3="4f0bf4ea-4289-4071-97fa-e22cd8b93ae6" xmlns:ns4="71c5d041-aa54-4511-a9c0-bccfa01af378" targetNamespace="http://schemas.microsoft.com/office/2006/metadata/properties" ma:root="true" ma:fieldsID="eaefa1083a1bc1c4f53db3f416ee4dfa" ns1:_="" ns2:_="" ns3:_="" ns4:_="">
    <xsd:import namespace="http://schemas.microsoft.com/sharepoint/v3"/>
    <xsd:import namespace="http://schemas.microsoft.com/sharepoint/v3/fields"/>
    <xsd:import namespace="4f0bf4ea-4289-4071-97fa-e22cd8b93ae6"/>
    <xsd:import namespace="71c5d041-aa54-4511-a9c0-bccfa01af378"/>
    <xsd:element name="properties">
      <xsd:complexType>
        <xsd:sequence>
          <xsd:element name="documentManagement">
            <xsd:complexType>
              <xsd:all>
                <xsd:element ref="ns2:Location" minOccurs="0"/>
                <xsd:element ref="ns1:URL" minOccurs="0"/>
                <xsd:element ref="ns2:_Revision" minOccurs="0"/>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TaxKeywordTaxHTField" minOccurs="0"/>
                <xsd:element ref="ns4:TaxCatchAll" minOccurs="0"/>
                <xsd:element ref="ns1:AverageRating" minOccurs="0"/>
                <xsd:element ref="ns1:RatingCount" minOccurs="0"/>
                <xsd:element ref="ns1:RatedBy" minOccurs="0"/>
                <xsd:element ref="ns1:Ratings" minOccurs="0"/>
                <xsd:element ref="ns1:LikesCount" minOccurs="0"/>
                <xsd:element ref="ns1:LikedBy" minOccurs="0"/>
                <xsd:element ref="ns3:MediaServiceEventHashCode" minOccurs="0"/>
                <xsd:element ref="ns3:MediaServiceGenerationTim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URL" ma:index="3" nillable="true" ma:displayName="URL" ma:internalName="URL">
      <xsd:complexType>
        <xsd:complexContent>
          <xsd:extension base="dms:URL">
            <xsd:sequence>
              <xsd:element name="Url" type="dms:ValidUrl" minOccurs="0" nillable="true"/>
              <xsd:element name="Description" type="xsd:string" nillable="true"/>
            </xsd:sequence>
          </xsd:extension>
        </xsd:complexContent>
      </xsd:complexType>
    </xsd:element>
    <xsd:element name="AverageRating" ma:index="21" nillable="true" ma:displayName="Rating (0-5)" ma:decimals="2" ma:description="Average value of all the ratings that have been submitted" ma:internalName="AverageRating" ma:readOnly="true">
      <xsd:simpleType>
        <xsd:restriction base="dms:Number"/>
      </xsd:simpleType>
    </xsd:element>
    <xsd:element name="RatingCount" ma:index="22" nillable="true" ma:displayName="Number of Ratings" ma:decimals="0" ma:description="Number of ratings submitted" ma:internalName="RatingCount" ma:readOnly="true">
      <xsd:simpleType>
        <xsd:restriction base="dms:Number"/>
      </xsd:simpleType>
    </xsd:element>
    <xsd:element name="RatedBy" ma:index="23"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24" nillable="true" ma:displayName="User ratings" ma:description="User ratings for the item" ma:hidden="true" ma:internalName="Ratings">
      <xsd:simpleType>
        <xsd:restriction base="dms:Note"/>
      </xsd:simpleType>
    </xsd:element>
    <xsd:element name="LikesCount" ma:index="25" nillable="true" ma:displayName="Number of Likes" ma:internalName="LikesCount">
      <xsd:simpleType>
        <xsd:restriction base="dms:Unknown"/>
      </xsd:simpleType>
    </xsd:element>
    <xsd:element name="LikedBy" ma:index="26"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Location" ma:index="2" nillable="true" ma:displayName="Location" ma:internalName="Location">
      <xsd:simpleType>
        <xsd:restriction base="dms:Text"/>
      </xsd:simpleType>
    </xsd:element>
    <xsd:element name="_Revision" ma:index="4" nillable="true" ma:displayName="Revision" ma:internalName="_Revi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0bf4ea-4289-4071-97fa-e22cd8b93a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27" nillable="true" ma:displayName="MediaServiceEventHashCode" ma:hidden="true" ma:internalName="MediaServiceEventHashCode" ma:readOnly="true">
      <xsd:simpleType>
        <xsd:restriction base="dms:Text"/>
      </xsd:simpleType>
    </xsd:element>
    <xsd:element name="MediaServiceGenerationTime" ma:index="28" nillable="true" ma:displayName="MediaServiceGenerationTime" ma:hidden="true" ma:internalName="MediaServiceGenerationTime" ma:readOnly="true">
      <xsd:simpleType>
        <xsd:restriction base="dms:Text"/>
      </xsd:simpleType>
    </xsd:element>
    <xsd:element name="MediaServiceLocation" ma:index="2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c5d041-aa54-4511-a9c0-bccfa01af37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KeywordTaxHTField" ma:index="19" nillable="true" ma:taxonomy="true" ma:internalName="TaxKeywordTaxHTField" ma:taxonomyFieldName="TaxKeyword" ma:displayName="Enterprise Keywords" ma:fieldId="{23f27201-bee3-471e-b2e7-b64fd8b7ca38}" ma:taxonomyMulti="true" ma:sspId="a41ea70e-2d46-48bb-8fa9-5a12b1203470" ma:termSetId="00000000-0000-0000-0000-000000000000" ma:anchorId="00000000-0000-0000-0000-000000000000" ma:open="true" ma:isKeyword="true">
      <xsd:complexType>
        <xsd:sequence>
          <xsd:element ref="pc:Terms" minOccurs="0" maxOccurs="1"/>
        </xsd:sequence>
      </xsd:complexType>
    </xsd:element>
    <xsd:element name="TaxCatchAll" ma:index="20" nillable="true" ma:displayName="Taxonomy Catch All Column" ma:hidden="true" ma:list="{65e0269a-2a6b-432d-b647-d57d7c931ca8}" ma:internalName="TaxCatchAll" ma:showField="CatchAllData" ma:web="71c5d041-aa54-4511-a9c0-bccfa01af37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RL xmlns="http://schemas.microsoft.com/sharepoint/v3">
      <Url xsi:nil="true"/>
      <Description xsi:nil="true"/>
    </URL>
    <LikesCount xmlns="http://schemas.microsoft.com/sharepoint/v3" xsi:nil="true"/>
    <RatedBy xmlns="http://schemas.microsoft.com/sharepoint/v3">
      <UserInfo>
        <DisplayName/>
        <AccountId xsi:nil="true"/>
        <AccountType/>
      </UserInfo>
    </RatedBy>
    <Location xmlns="http://schemas.microsoft.com/sharepoint/v3/fields" xsi:nil="true"/>
    <TaxCatchAll xmlns="71c5d041-aa54-4511-a9c0-bccfa01af378"/>
    <TaxKeywordTaxHTField xmlns="71c5d041-aa54-4511-a9c0-bccfa01af378">
      <Terms xmlns="http://schemas.microsoft.com/office/infopath/2007/PartnerControls"/>
    </TaxKeywordTaxHTField>
    <_Revision xmlns="http://schemas.microsoft.com/sharepoint/v3/fields" xsi:nil="true"/>
    <Ratings xmlns="http://schemas.microsoft.com/sharepoint/v3" xsi:nil="true"/>
    <LikedBy xmlns="http://schemas.microsoft.com/sharepoint/v3">
      <UserInfo>
        <DisplayName/>
        <AccountId xsi:nil="true"/>
        <AccountType/>
      </UserInfo>
    </LikedBy>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623FBDC-B388-4071-A277-A34A6344A2FC}"/>
</file>

<file path=customXml/itemProps2.xml><?xml version="1.0" encoding="utf-8"?>
<ds:datastoreItem xmlns:ds="http://schemas.openxmlformats.org/officeDocument/2006/customXml" ds:itemID="{0D04FADA-D00F-4865-88F4-EEA900295C6A}">
  <ds:schemaRefs>
    <ds:schemaRef ds:uri="http://schemas.microsoft.com/sharepoint/v3/contenttype/forms"/>
  </ds:schemaRefs>
</ds:datastoreItem>
</file>

<file path=customXml/itemProps3.xml><?xml version="1.0" encoding="utf-8"?>
<ds:datastoreItem xmlns:ds="http://schemas.openxmlformats.org/officeDocument/2006/customXml" ds:itemID="{540022A4-1298-4CA9-8F2C-89BC02FC2FC2}">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 ds:uri="71c5d041-aa54-4511-a9c0-bccfa01af378"/>
  </ds:schemaRefs>
</ds:datastoreItem>
</file>

<file path=customXml/itemProps4.xml><?xml version="1.0" encoding="utf-8"?>
<ds:datastoreItem xmlns:ds="http://schemas.openxmlformats.org/officeDocument/2006/customXml" ds:itemID="{B836C6E6-3D69-4325-B15F-DDE1F1A29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6260</TotalTime>
  <Pages>185</Pages>
  <Words>17265</Words>
  <Characters>98416</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Product Description</vt:lpstr>
    </vt:vector>
  </TitlesOfParts>
  <Company>PAYTV FTEL</Company>
  <LinksUpToDate>false</LinksUpToDate>
  <CharactersWithSpaces>115451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Description</dc:title>
  <dc:subject>Insight Concept</dc:subject>
  <dc:creator>Vu Dang</dc:creator>
  <cp:keywords/>
  <dc:description/>
  <cp:lastModifiedBy>Windows User</cp:lastModifiedBy>
  <cp:revision>399</cp:revision>
  <cp:lastPrinted>2018-11-02T17:52:00Z</cp:lastPrinted>
  <dcterms:created xsi:type="dcterms:W3CDTF">2019-03-12T09:19:00Z</dcterms:created>
  <dcterms:modified xsi:type="dcterms:W3CDTF">2019-04-05T11:49:00Z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PAYTV FTEL</vt:lpwstr>
  </property>
  <property fmtid="{D5CDD505-2E9C-101B-9397-08002B2CF9AE}" pid="3" name="IssueNumber">
    <vt:lpwstr>1.0</vt:lpwstr>
  </property>
  <property fmtid="{D5CDD505-2E9C-101B-9397-08002B2CF9AE}" pid="4" name="DocumentType">
    <vt:lpwstr>Document</vt:lpwstr>
  </property>
  <property fmtid="{D5CDD505-2E9C-101B-9397-08002B2CF9AE}" pid="5" name="TaxKeyword">
    <vt:lpwstr/>
  </property>
  <property fmtid="{D5CDD505-2E9C-101B-9397-08002B2CF9AE}" pid="6" name="ContentTypeId">
    <vt:lpwstr>0x010100E31972BDB69E1549B33A2B6C1B35433E</vt:lpwstr>
  </property>
</Properties>
</file>